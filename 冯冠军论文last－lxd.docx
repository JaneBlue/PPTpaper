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8.xml" ContentType="application/vnd.openxmlformats-officedocument.wordprocessingml.header+xml"/>
  <Override PartName="/word/footer9.xml" ContentType="application/vnd.openxmlformats-officedocument.wordprocessingml.footer+xml"/>
  <Override PartName="/word/header9.xml" ContentType="application/vnd.openxmlformats-officedocument.wordprocessingml.header+xml"/>
  <Override PartName="/word/footer10.xml" ContentType="application/vnd.openxmlformats-officedocument.wordprocessingml.footer+xml"/>
  <Override PartName="/word/header10.xml" ContentType="application/vnd.openxmlformats-officedocument.wordprocessingml.header+xml"/>
  <Override PartName="/word/comments.xml" ContentType="application/vnd.openxmlformats-officedocument.wordprocessingml.comments+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footer11.xml" ContentType="application/vnd.openxmlformats-officedocument.wordprocessingml.foot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78E2A4E" w14:textId="77777777" w:rsidR="00F07D36" w:rsidRPr="00370433" w:rsidRDefault="00F07D36" w:rsidP="00F07D36">
      <w:pPr>
        <w:pStyle w:val="a9"/>
        <w:tabs>
          <w:tab w:val="clear" w:pos="360"/>
        </w:tabs>
        <w:ind w:leftChars="0" w:firstLineChars="0"/>
        <w:jc w:val="left"/>
        <w:rPr>
          <w:rFonts w:ascii="Times New Roman" w:eastAsia="仿宋_GB2312"/>
          <w:sz w:val="24"/>
          <w:szCs w:val="24"/>
        </w:rPr>
      </w:pPr>
      <w:r w:rsidRPr="00370433">
        <w:rPr>
          <w:rFonts w:ascii="Times New Roman" w:eastAsia="仿宋_GB2312"/>
          <w:sz w:val="24"/>
          <w:szCs w:val="24"/>
        </w:rPr>
        <w:t>分类号：</w:t>
      </w:r>
      <w:r w:rsidRPr="00370433">
        <w:rPr>
          <w:rFonts w:ascii="Times New Roman" w:eastAsia="仿宋_GB2312"/>
          <w:sz w:val="24"/>
          <w:szCs w:val="24"/>
          <w:u w:val="single"/>
        </w:rPr>
        <w:t xml:space="preserve">    R319  </w:t>
      </w:r>
      <w:r w:rsidRPr="00370433">
        <w:rPr>
          <w:rFonts w:ascii="Times New Roman" w:eastAsia="仿宋_GB2312"/>
          <w:sz w:val="24"/>
          <w:szCs w:val="24"/>
        </w:rPr>
        <w:t xml:space="preserve">                        </w:t>
      </w:r>
      <w:r w:rsidR="004E066D">
        <w:rPr>
          <w:rFonts w:ascii="Times New Roman" w:eastAsia="仿宋_GB2312" w:hint="eastAsia"/>
          <w:sz w:val="24"/>
          <w:szCs w:val="24"/>
        </w:rPr>
        <w:t xml:space="preserve">              </w:t>
      </w:r>
      <w:r w:rsidRPr="00370433">
        <w:rPr>
          <w:rFonts w:ascii="Times New Roman" w:eastAsia="仿宋_GB2312"/>
          <w:sz w:val="24"/>
          <w:szCs w:val="24"/>
        </w:rPr>
        <w:t>单位代码：</w:t>
      </w:r>
      <w:r w:rsidRPr="00370433">
        <w:rPr>
          <w:rFonts w:ascii="Times New Roman" w:eastAsia="仿宋_GB2312"/>
          <w:sz w:val="24"/>
          <w:szCs w:val="24"/>
          <w:u w:val="single"/>
        </w:rPr>
        <w:t xml:space="preserve"> 10335   </w:t>
      </w:r>
      <w:r>
        <w:rPr>
          <w:rFonts w:ascii="Times New Roman" w:eastAsia="仿宋_GB2312" w:hint="eastAsia"/>
          <w:sz w:val="24"/>
          <w:szCs w:val="24"/>
          <w:u w:val="single"/>
        </w:rPr>
        <w:t xml:space="preserve"> </w:t>
      </w:r>
    </w:p>
    <w:p w14:paraId="73F9A0B7" w14:textId="77777777" w:rsidR="00F07D36" w:rsidRPr="00370433" w:rsidRDefault="00F07D36" w:rsidP="00F07D36">
      <w:pPr>
        <w:spacing w:after="163" w:line="240" w:lineRule="auto"/>
        <w:ind w:left="-142" w:firstLineChars="0" w:firstLine="0"/>
        <w:jc w:val="both"/>
      </w:pPr>
      <w:r>
        <w:t xml:space="preserve"> </w:t>
      </w:r>
      <w:r w:rsidRPr="00370433">
        <w:t>密</w:t>
      </w:r>
      <w:r w:rsidRPr="00370433">
        <w:t xml:space="preserve">  </w:t>
      </w:r>
      <w:r w:rsidRPr="00370433">
        <w:t>级：</w:t>
      </w:r>
      <w:r w:rsidRPr="00370433">
        <w:rPr>
          <w:szCs w:val="21"/>
          <w:u w:val="single"/>
        </w:rPr>
        <w:t xml:space="preserve">     </w:t>
      </w:r>
      <w:r w:rsidRPr="00370433">
        <w:rPr>
          <w:szCs w:val="21"/>
          <w:u w:val="single"/>
        </w:rPr>
        <w:t>无</w:t>
      </w:r>
      <w:r w:rsidRPr="00370433">
        <w:rPr>
          <w:szCs w:val="21"/>
          <w:u w:val="single"/>
        </w:rPr>
        <w:t xml:space="preserve">    </w:t>
      </w:r>
      <w:r>
        <w:t xml:space="preserve">                       </w:t>
      </w:r>
      <w:r>
        <w:rPr>
          <w:rFonts w:hint="eastAsia"/>
        </w:rPr>
        <w:t xml:space="preserve"> </w:t>
      </w:r>
      <w:r w:rsidR="004E066D">
        <w:rPr>
          <w:rFonts w:hint="eastAsia"/>
        </w:rPr>
        <w:t xml:space="preserve">              </w:t>
      </w:r>
      <w:r w:rsidRPr="00370433">
        <w:t>学</w:t>
      </w:r>
      <w:r>
        <w:t xml:space="preserve">   </w:t>
      </w:r>
      <w:r>
        <w:rPr>
          <w:rFonts w:hint="eastAsia"/>
        </w:rPr>
        <w:t xml:space="preserve"> </w:t>
      </w:r>
      <w:r w:rsidRPr="00370433">
        <w:t>号：</w:t>
      </w:r>
      <w:r w:rsidRPr="00370433">
        <w:rPr>
          <w:u w:val="single"/>
        </w:rPr>
        <w:t>2</w:t>
      </w:r>
      <w:r w:rsidR="00F51980">
        <w:rPr>
          <w:rFonts w:hint="eastAsia"/>
          <w:u w:val="single"/>
        </w:rPr>
        <w:t>1115087</w:t>
      </w:r>
      <w:r w:rsidRPr="00370433">
        <w:rPr>
          <w:u w:val="single"/>
        </w:rPr>
        <w:t xml:space="preserve"> </w:t>
      </w:r>
      <w:r>
        <w:rPr>
          <w:rFonts w:hint="eastAsia"/>
          <w:u w:val="single"/>
        </w:rPr>
        <w:t xml:space="preserve"> </w:t>
      </w:r>
    </w:p>
    <w:p w14:paraId="4A977707" w14:textId="77777777" w:rsidR="00F07D36" w:rsidRPr="00370433" w:rsidRDefault="003B6C3F" w:rsidP="00F07D36">
      <w:pPr>
        <w:spacing w:after="163" w:line="240" w:lineRule="auto"/>
        <w:ind w:firstLine="420"/>
        <w:jc w:val="center"/>
        <w:rPr>
          <w:sz w:val="21"/>
          <w:szCs w:val="21"/>
        </w:rPr>
      </w:pPr>
      <w:r>
        <w:rPr>
          <w:sz w:val="21"/>
          <w:szCs w:val="21"/>
        </w:rPr>
        <w:pict w14:anchorId="305709B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73" type="#_x0000_t75" style="position:absolute;left:0;text-align:left;margin-left:2in;margin-top:15.6pt;width:171pt;height:54.6pt;z-index:251686912">
            <v:imagedata r:id="rId9" o:title=""/>
            <w10:wrap type="topAndBottom"/>
          </v:shape>
        </w:pict>
      </w:r>
    </w:p>
    <w:p w14:paraId="2FBE2CC6" w14:textId="77777777" w:rsidR="00F07D36" w:rsidRPr="00370433" w:rsidRDefault="00F07D36" w:rsidP="00F07D36">
      <w:pPr>
        <w:tabs>
          <w:tab w:val="center" w:pos="4633"/>
          <w:tab w:val="right" w:pos="8306"/>
        </w:tabs>
        <w:spacing w:after="163" w:line="240" w:lineRule="auto"/>
        <w:ind w:left="-142" w:firstLine="960"/>
        <w:rPr>
          <w:sz w:val="48"/>
          <w:szCs w:val="48"/>
        </w:rPr>
      </w:pPr>
      <w:r w:rsidRPr="00370433">
        <w:rPr>
          <w:sz w:val="48"/>
          <w:szCs w:val="48"/>
        </w:rPr>
        <w:tab/>
      </w:r>
      <w:r w:rsidRPr="00370433">
        <w:rPr>
          <w:sz w:val="48"/>
          <w:szCs w:val="48"/>
        </w:rPr>
        <w:t>硕士学位论文</w:t>
      </w:r>
      <w:r w:rsidRPr="00370433">
        <w:rPr>
          <w:sz w:val="48"/>
          <w:szCs w:val="48"/>
        </w:rPr>
        <w:tab/>
      </w:r>
    </w:p>
    <w:p w14:paraId="2DC86A9E" w14:textId="77777777" w:rsidR="00F07D36" w:rsidRPr="005043A0" w:rsidRDefault="00F07D36" w:rsidP="007E6E1D">
      <w:pPr>
        <w:spacing w:after="163" w:line="240" w:lineRule="auto"/>
        <w:ind w:firstLine="422"/>
        <w:jc w:val="center"/>
        <w:rPr>
          <w:b/>
          <w:sz w:val="21"/>
          <w:szCs w:val="21"/>
        </w:rPr>
      </w:pPr>
    </w:p>
    <w:p w14:paraId="7CAEFC32" w14:textId="77777777" w:rsidR="00F07D36" w:rsidRPr="00370433" w:rsidRDefault="00F07D36" w:rsidP="007E6E1D">
      <w:pPr>
        <w:spacing w:after="163" w:line="240" w:lineRule="auto"/>
        <w:ind w:firstLine="422"/>
        <w:jc w:val="center"/>
        <w:rPr>
          <w:b/>
          <w:sz w:val="21"/>
          <w:szCs w:val="21"/>
        </w:rPr>
      </w:pPr>
    </w:p>
    <w:p w14:paraId="600E1155" w14:textId="77777777" w:rsidR="00F07D36" w:rsidRPr="00370433" w:rsidRDefault="00F07D36" w:rsidP="007E6E1D">
      <w:pPr>
        <w:spacing w:before="326" w:after="163" w:line="240" w:lineRule="auto"/>
        <w:ind w:leftChars="257" w:left="5471" w:hangingChars="1511" w:hanging="4854"/>
        <w:rPr>
          <w:b/>
          <w:sz w:val="32"/>
          <w:u w:val="single"/>
        </w:rPr>
      </w:pPr>
      <w:r w:rsidRPr="00370433">
        <w:rPr>
          <w:b/>
          <w:sz w:val="32"/>
        </w:rPr>
        <w:t>中文论文题目</w:t>
      </w:r>
      <w:r w:rsidRPr="00370433">
        <w:rPr>
          <w:b/>
          <w:sz w:val="32"/>
        </w:rPr>
        <w:t xml:space="preserve"> </w:t>
      </w:r>
      <w:r w:rsidRPr="00370433">
        <w:rPr>
          <w:b/>
          <w:sz w:val="32"/>
        </w:rPr>
        <w:t>：</w:t>
      </w:r>
      <w:r w:rsidR="00234928">
        <w:rPr>
          <w:rFonts w:hint="eastAsia"/>
          <w:b/>
          <w:sz w:val="32"/>
          <w:u w:val="thick"/>
        </w:rPr>
        <w:t>面向社区的疾病诊断决策支持系统</w:t>
      </w:r>
      <w:r w:rsidR="000E6FB4" w:rsidRPr="000E6FB4">
        <w:rPr>
          <w:rFonts w:hint="eastAsia"/>
          <w:b/>
          <w:sz w:val="32"/>
          <w:u w:val="thick"/>
        </w:rPr>
        <w:t>设计与实现</w:t>
      </w:r>
      <w:r w:rsidRPr="00370433">
        <w:rPr>
          <w:b/>
          <w:sz w:val="32"/>
          <w:u w:val="thick"/>
        </w:rPr>
        <w:t xml:space="preserve">  </w:t>
      </w:r>
      <w:r>
        <w:rPr>
          <w:rFonts w:hint="eastAsia"/>
          <w:b/>
          <w:sz w:val="32"/>
          <w:u w:val="thick"/>
        </w:rPr>
        <w:t xml:space="preserve">  </w:t>
      </w:r>
      <w:r w:rsidR="00433D2C">
        <w:rPr>
          <w:rFonts w:hint="eastAsia"/>
          <w:b/>
          <w:sz w:val="32"/>
          <w:u w:val="thick"/>
        </w:rPr>
        <w:t xml:space="preserve">   </w:t>
      </w:r>
    </w:p>
    <w:p w14:paraId="16BBDDCC" w14:textId="4F341862" w:rsidR="00234928" w:rsidRDefault="00F07D36" w:rsidP="007E6E1D">
      <w:pPr>
        <w:spacing w:after="163" w:line="240" w:lineRule="auto"/>
        <w:ind w:leftChars="257" w:left="3508" w:hangingChars="900" w:hanging="2891"/>
        <w:rPr>
          <w:b/>
          <w:sz w:val="32"/>
          <w:u w:val="thick"/>
        </w:rPr>
      </w:pPr>
      <w:r w:rsidRPr="00370433">
        <w:rPr>
          <w:b/>
          <w:sz w:val="32"/>
        </w:rPr>
        <w:t>英文论文题目</w:t>
      </w:r>
      <w:r w:rsidRPr="00370433">
        <w:rPr>
          <w:b/>
          <w:sz w:val="32"/>
        </w:rPr>
        <w:t xml:space="preserve"> </w:t>
      </w:r>
      <w:r w:rsidRPr="00370433">
        <w:rPr>
          <w:b/>
          <w:sz w:val="32"/>
        </w:rPr>
        <w:t>：</w:t>
      </w:r>
      <w:r w:rsidRPr="004B3611">
        <w:rPr>
          <w:b/>
          <w:sz w:val="32"/>
          <w:u w:val="thick"/>
        </w:rPr>
        <w:t xml:space="preserve">The </w:t>
      </w:r>
      <w:r w:rsidR="00A8319E">
        <w:rPr>
          <w:rFonts w:hint="eastAsia"/>
          <w:b/>
          <w:sz w:val="32"/>
          <w:u w:val="thick"/>
        </w:rPr>
        <w:t>Design and Development</w:t>
      </w:r>
      <w:r w:rsidR="00217A4D">
        <w:rPr>
          <w:b/>
          <w:sz w:val="32"/>
          <w:u w:val="thick"/>
        </w:rPr>
        <w:t xml:space="preserve"> of</w:t>
      </w:r>
      <w:r w:rsidR="00234928">
        <w:rPr>
          <w:rFonts w:hint="eastAsia"/>
          <w:b/>
          <w:sz w:val="32"/>
          <w:u w:val="thick"/>
        </w:rPr>
        <w:t xml:space="preserve"> Diagnosis Support System for Community Health</w:t>
      </w:r>
    </w:p>
    <w:p w14:paraId="40388E83" w14:textId="77777777" w:rsidR="00F07D36" w:rsidRPr="00370433" w:rsidRDefault="00F07D36" w:rsidP="00F07D36">
      <w:pPr>
        <w:spacing w:after="163" w:line="240" w:lineRule="auto"/>
        <w:ind w:firstLineChars="0" w:firstLine="0"/>
        <w:rPr>
          <w:sz w:val="21"/>
          <w:szCs w:val="21"/>
        </w:rPr>
      </w:pPr>
    </w:p>
    <w:p w14:paraId="54C0024B" w14:textId="77777777" w:rsidR="00F07D36" w:rsidRPr="00370433" w:rsidRDefault="00F07D36" w:rsidP="00F07D36">
      <w:pPr>
        <w:ind w:left="839" w:firstLine="560"/>
        <w:rPr>
          <w:position w:val="-6"/>
          <w:sz w:val="28"/>
          <w:u w:val="single"/>
        </w:rPr>
      </w:pPr>
      <w:r w:rsidRPr="00370433">
        <w:rPr>
          <w:rFonts w:eastAsia="宋体"/>
          <w:kern w:val="0"/>
          <w:sz w:val="28"/>
        </w:rPr>
        <w:t>申请人姓名</w:t>
      </w:r>
      <w:r w:rsidRPr="00370433">
        <w:rPr>
          <w:rFonts w:eastAsia="宋体"/>
          <w:sz w:val="28"/>
        </w:rPr>
        <w:t>：</w:t>
      </w:r>
      <w:r w:rsidRPr="00370433">
        <w:rPr>
          <w:position w:val="-6"/>
          <w:sz w:val="28"/>
          <w:u w:val="single"/>
        </w:rPr>
        <w:t xml:space="preserve">     </w:t>
      </w:r>
      <w:r w:rsidR="00234928">
        <w:rPr>
          <w:rFonts w:hint="eastAsia"/>
          <w:position w:val="-6"/>
          <w:sz w:val="28"/>
          <w:szCs w:val="28"/>
          <w:u w:val="single"/>
        </w:rPr>
        <w:t>冯冠军</w:t>
      </w:r>
      <w:r w:rsidRPr="00370433">
        <w:rPr>
          <w:position w:val="-6"/>
          <w:sz w:val="28"/>
          <w:szCs w:val="28"/>
          <w:u w:val="single"/>
        </w:rPr>
        <w:t xml:space="preserve">  </w:t>
      </w:r>
      <w:r w:rsidRPr="00370433">
        <w:rPr>
          <w:position w:val="-6"/>
          <w:sz w:val="28"/>
          <w:u w:val="single"/>
        </w:rPr>
        <w:t xml:space="preserve">                      </w:t>
      </w:r>
    </w:p>
    <w:p w14:paraId="6524D4C1" w14:textId="77777777" w:rsidR="00F07D36" w:rsidRPr="00370433" w:rsidRDefault="00F07D36" w:rsidP="00F07D36">
      <w:pPr>
        <w:ind w:left="839" w:firstLine="560"/>
        <w:rPr>
          <w:position w:val="-6"/>
          <w:sz w:val="28"/>
          <w:u w:val="single"/>
        </w:rPr>
      </w:pPr>
      <w:r w:rsidRPr="00370433">
        <w:rPr>
          <w:rFonts w:eastAsia="宋体"/>
          <w:kern w:val="0"/>
          <w:sz w:val="28"/>
        </w:rPr>
        <w:t>指导教师</w:t>
      </w:r>
      <w:r w:rsidRPr="00370433">
        <w:rPr>
          <w:rFonts w:eastAsia="宋体"/>
          <w:sz w:val="28"/>
        </w:rPr>
        <w:t>：</w:t>
      </w:r>
      <w:r w:rsidRPr="00370433">
        <w:rPr>
          <w:rFonts w:eastAsia="宋体"/>
          <w:sz w:val="28"/>
        </w:rPr>
        <w:t xml:space="preserve"> </w:t>
      </w:r>
      <w:r w:rsidRPr="00370433">
        <w:rPr>
          <w:sz w:val="28"/>
        </w:rPr>
        <w:t xml:space="preserve"> </w:t>
      </w:r>
      <w:r w:rsidRPr="00370433">
        <w:rPr>
          <w:position w:val="-6"/>
          <w:sz w:val="28"/>
          <w:u w:val="single"/>
        </w:rPr>
        <w:t xml:space="preserve">     </w:t>
      </w:r>
      <w:r w:rsidR="00234928">
        <w:rPr>
          <w:rFonts w:hint="eastAsia"/>
          <w:position w:val="-6"/>
          <w:sz w:val="28"/>
          <w:u w:val="single"/>
        </w:rPr>
        <w:t>吕旭东</w:t>
      </w:r>
      <w:r w:rsidRPr="00370433">
        <w:rPr>
          <w:position w:val="-6"/>
          <w:sz w:val="28"/>
          <w:u w:val="single"/>
        </w:rPr>
        <w:t xml:space="preserve">    </w:t>
      </w:r>
      <w:r w:rsidRPr="00370433">
        <w:rPr>
          <w:position w:val="-6"/>
          <w:sz w:val="28"/>
          <w:u w:val="single"/>
        </w:rPr>
        <w:t>教授</w:t>
      </w:r>
      <w:r w:rsidRPr="00370433">
        <w:rPr>
          <w:position w:val="-6"/>
          <w:sz w:val="28"/>
          <w:u w:val="single"/>
        </w:rPr>
        <w:t xml:space="preserve">                </w:t>
      </w:r>
    </w:p>
    <w:p w14:paraId="5102E454" w14:textId="77777777" w:rsidR="00F07D36" w:rsidRPr="00370433" w:rsidRDefault="00F07D36" w:rsidP="00F07D36">
      <w:pPr>
        <w:ind w:left="839" w:firstLine="560"/>
        <w:rPr>
          <w:position w:val="-6"/>
          <w:sz w:val="28"/>
          <w:u w:val="single"/>
        </w:rPr>
      </w:pPr>
      <w:r w:rsidRPr="00370433">
        <w:rPr>
          <w:rFonts w:eastAsia="宋体"/>
          <w:kern w:val="0"/>
          <w:sz w:val="28"/>
        </w:rPr>
        <w:t>专业名称：</w:t>
      </w:r>
      <w:r w:rsidRPr="00370433">
        <w:rPr>
          <w:position w:val="-6"/>
          <w:sz w:val="28"/>
        </w:rPr>
        <w:t xml:space="preserve">  </w:t>
      </w:r>
      <w:r w:rsidRPr="00370433">
        <w:rPr>
          <w:position w:val="-6"/>
          <w:sz w:val="28"/>
          <w:u w:val="single"/>
        </w:rPr>
        <w:t xml:space="preserve">     </w:t>
      </w:r>
      <w:r w:rsidRPr="00370433">
        <w:rPr>
          <w:position w:val="-6"/>
          <w:sz w:val="28"/>
          <w:u w:val="single"/>
        </w:rPr>
        <w:t>生物医学工程</w:t>
      </w:r>
      <w:r w:rsidRPr="00370433">
        <w:rPr>
          <w:position w:val="-6"/>
          <w:sz w:val="28"/>
          <w:u w:val="single"/>
        </w:rPr>
        <w:t xml:space="preserve">                  </w:t>
      </w:r>
    </w:p>
    <w:p w14:paraId="76FE39C9" w14:textId="77777777" w:rsidR="00F07D36" w:rsidRPr="00370433" w:rsidRDefault="00F07D36" w:rsidP="00F07D36">
      <w:pPr>
        <w:ind w:left="839" w:firstLine="560"/>
        <w:rPr>
          <w:kern w:val="0"/>
          <w:sz w:val="28"/>
        </w:rPr>
      </w:pPr>
      <w:r w:rsidRPr="00370433">
        <w:rPr>
          <w:rFonts w:eastAsia="宋体"/>
          <w:kern w:val="0"/>
          <w:sz w:val="28"/>
        </w:rPr>
        <w:t>研究方向：</w:t>
      </w:r>
      <w:r w:rsidRPr="00370433">
        <w:rPr>
          <w:kern w:val="0"/>
          <w:sz w:val="28"/>
        </w:rPr>
        <w:t xml:space="preserve">  </w:t>
      </w:r>
      <w:r w:rsidRPr="00370433">
        <w:rPr>
          <w:position w:val="-6"/>
          <w:sz w:val="28"/>
          <w:u w:val="single"/>
        </w:rPr>
        <w:t xml:space="preserve">     </w:t>
      </w:r>
      <w:r w:rsidRPr="00370433">
        <w:rPr>
          <w:position w:val="-6"/>
          <w:sz w:val="28"/>
          <w:u w:val="single"/>
        </w:rPr>
        <w:t>医学信息学</w:t>
      </w:r>
      <w:r w:rsidRPr="00370433">
        <w:rPr>
          <w:position w:val="-6"/>
          <w:sz w:val="28"/>
          <w:u w:val="single"/>
        </w:rPr>
        <w:t xml:space="preserve">                    </w:t>
      </w:r>
    </w:p>
    <w:p w14:paraId="11FBDAF8" w14:textId="77777777" w:rsidR="00F07D36" w:rsidRPr="00370433" w:rsidRDefault="00F07D36" w:rsidP="00F07D36">
      <w:pPr>
        <w:ind w:left="839" w:firstLine="560"/>
        <w:rPr>
          <w:position w:val="-6"/>
          <w:sz w:val="28"/>
          <w:u w:val="single"/>
        </w:rPr>
      </w:pPr>
      <w:r w:rsidRPr="00370433">
        <w:rPr>
          <w:rFonts w:eastAsia="宋体"/>
          <w:kern w:val="0"/>
          <w:sz w:val="28"/>
        </w:rPr>
        <w:t>所在学院：</w:t>
      </w:r>
      <w:r w:rsidRPr="00370433">
        <w:rPr>
          <w:kern w:val="0"/>
          <w:sz w:val="28"/>
        </w:rPr>
        <w:t xml:space="preserve">  </w:t>
      </w:r>
      <w:r w:rsidRPr="00370433">
        <w:rPr>
          <w:position w:val="-6"/>
          <w:sz w:val="28"/>
          <w:u w:val="single"/>
        </w:rPr>
        <w:t xml:space="preserve">     </w:t>
      </w:r>
      <w:r w:rsidRPr="00370433">
        <w:rPr>
          <w:position w:val="-6"/>
          <w:sz w:val="28"/>
          <w:u w:val="single"/>
        </w:rPr>
        <w:t>生物医学工程与仪器科学学院</w:t>
      </w:r>
      <w:r w:rsidRPr="00370433">
        <w:rPr>
          <w:position w:val="-6"/>
          <w:sz w:val="28"/>
          <w:u w:val="single"/>
        </w:rPr>
        <w:t xml:space="preserve">    </w:t>
      </w:r>
    </w:p>
    <w:p w14:paraId="060C14D1" w14:textId="77777777" w:rsidR="00F07D36" w:rsidRPr="00370433" w:rsidRDefault="00F07D36" w:rsidP="00F07D36">
      <w:pPr>
        <w:ind w:left="839" w:firstLine="560"/>
        <w:rPr>
          <w:kern w:val="0"/>
          <w:sz w:val="28"/>
        </w:rPr>
      </w:pPr>
    </w:p>
    <w:p w14:paraId="18875CA9" w14:textId="77777777" w:rsidR="004F6EDC" w:rsidRPr="00370433" w:rsidRDefault="00F07D36" w:rsidP="007E6E1D">
      <w:pPr>
        <w:spacing w:after="163"/>
        <w:ind w:left="-142" w:firstLineChars="796" w:firstLine="2397"/>
        <w:rPr>
          <w:b/>
          <w:sz w:val="30"/>
          <w:u w:val="single"/>
        </w:rPr>
        <w:sectPr w:rsidR="004F6EDC" w:rsidRPr="00370433" w:rsidSect="000F47CC">
          <w:headerReference w:type="even" r:id="rId10"/>
          <w:headerReference w:type="default" r:id="rId11"/>
          <w:footerReference w:type="even" r:id="rId12"/>
          <w:footerReference w:type="default" r:id="rId13"/>
          <w:headerReference w:type="first" r:id="rId14"/>
          <w:footerReference w:type="first" r:id="rId15"/>
          <w:endnotePr>
            <w:numFmt w:val="decimal"/>
          </w:endnotePr>
          <w:pgSz w:w="11906" w:h="16838" w:code="9"/>
          <w:pgMar w:top="1588" w:right="1247" w:bottom="1247" w:left="1361" w:header="851" w:footer="992" w:gutter="0"/>
          <w:pgNumType w:fmt="upperRoman" w:start="1"/>
          <w:cols w:space="425"/>
          <w:docGrid w:type="lines" w:linePitch="326"/>
        </w:sectPr>
      </w:pPr>
      <w:r w:rsidRPr="00370433">
        <w:rPr>
          <w:b/>
          <w:sz w:val="30"/>
        </w:rPr>
        <w:t xml:space="preserve">       </w:t>
      </w:r>
      <w:r w:rsidRPr="00370433">
        <w:rPr>
          <w:b/>
          <w:sz w:val="30"/>
        </w:rPr>
        <w:t>论文提交日期</w:t>
      </w:r>
      <w:r w:rsidRPr="00370433">
        <w:rPr>
          <w:b/>
          <w:sz w:val="30"/>
          <w:u w:val="single"/>
        </w:rPr>
        <w:t xml:space="preserve">    201</w:t>
      </w:r>
      <w:r w:rsidR="00234928">
        <w:rPr>
          <w:rFonts w:hint="eastAsia"/>
          <w:b/>
          <w:sz w:val="30"/>
          <w:u w:val="single"/>
        </w:rPr>
        <w:t>4</w:t>
      </w:r>
      <w:r w:rsidRPr="00370433">
        <w:rPr>
          <w:b/>
          <w:sz w:val="30"/>
          <w:u w:val="single"/>
        </w:rPr>
        <w:t>年</w:t>
      </w:r>
      <w:r w:rsidRPr="00370433">
        <w:rPr>
          <w:b/>
          <w:sz w:val="30"/>
          <w:u w:val="single"/>
        </w:rPr>
        <w:t xml:space="preserve"> 1</w:t>
      </w:r>
      <w:r w:rsidRPr="00370433">
        <w:rPr>
          <w:b/>
          <w:sz w:val="30"/>
          <w:u w:val="single"/>
        </w:rPr>
        <w:t>月</w:t>
      </w:r>
      <w:r w:rsidRPr="00370433">
        <w:rPr>
          <w:b/>
          <w:sz w:val="30"/>
          <w:u w:val="single"/>
        </w:rPr>
        <w:t xml:space="preserve"> </w:t>
      </w:r>
      <w:r w:rsidR="00234928">
        <w:rPr>
          <w:rFonts w:hint="eastAsia"/>
          <w:b/>
          <w:sz w:val="30"/>
          <w:u w:val="single"/>
        </w:rPr>
        <w:t>10</w:t>
      </w:r>
      <w:r>
        <w:rPr>
          <w:rFonts w:hint="eastAsia"/>
          <w:b/>
          <w:sz w:val="30"/>
          <w:u w:val="single"/>
        </w:rPr>
        <w:t>日</w:t>
      </w:r>
    </w:p>
    <w:p w14:paraId="1BFA84DB" w14:textId="77777777" w:rsidR="00F07D36" w:rsidRPr="00370433" w:rsidRDefault="0071720A" w:rsidP="00F07D36">
      <w:pPr>
        <w:spacing w:before="360"/>
        <w:ind w:firstLineChars="0" w:firstLine="0"/>
        <w:jc w:val="center"/>
        <w:rPr>
          <w:b/>
          <w:sz w:val="36"/>
          <w:szCs w:val="36"/>
          <w:u w:val="single"/>
        </w:rPr>
      </w:pPr>
      <w:r>
        <w:rPr>
          <w:rFonts w:hint="eastAsia"/>
          <w:b/>
          <w:sz w:val="36"/>
          <w:szCs w:val="36"/>
          <w:u w:val="thick"/>
        </w:rPr>
        <w:lastRenderedPageBreak/>
        <w:t>面向社区的疾病诊断决策支持</w:t>
      </w:r>
      <w:r w:rsidR="00F07D36" w:rsidRPr="00370433">
        <w:rPr>
          <w:b/>
          <w:sz w:val="36"/>
          <w:szCs w:val="36"/>
          <w:u w:val="thick"/>
        </w:rPr>
        <w:t>系统</w:t>
      </w:r>
      <w:r>
        <w:rPr>
          <w:rFonts w:hint="eastAsia"/>
          <w:b/>
          <w:sz w:val="36"/>
          <w:szCs w:val="36"/>
          <w:u w:val="thick"/>
        </w:rPr>
        <w:t>设计与</w:t>
      </w:r>
      <w:r w:rsidR="00F07D36" w:rsidRPr="00370433">
        <w:rPr>
          <w:b/>
          <w:sz w:val="36"/>
          <w:szCs w:val="36"/>
          <w:u w:val="thick"/>
        </w:rPr>
        <w:t>实现</w:t>
      </w:r>
    </w:p>
    <w:p w14:paraId="74C787A4" w14:textId="77777777" w:rsidR="00F07D36" w:rsidRPr="0071720A" w:rsidRDefault="00F07D36" w:rsidP="00F07D36">
      <w:pPr>
        <w:ind w:left="-142" w:firstLineChars="841" w:firstLine="2018"/>
        <w:jc w:val="center"/>
      </w:pPr>
    </w:p>
    <w:p w14:paraId="25ABA6BA" w14:textId="77777777" w:rsidR="00F07D36" w:rsidRPr="00370433" w:rsidRDefault="00F07D36" w:rsidP="00F07D36">
      <w:pPr>
        <w:ind w:left="-142" w:firstLineChars="841" w:firstLine="2018"/>
        <w:jc w:val="center"/>
      </w:pPr>
      <w:r w:rsidRPr="00370433">
        <w:rPr>
          <w:noProof/>
        </w:rPr>
        <w:drawing>
          <wp:anchor distT="0" distB="0" distL="114300" distR="114300" simplePos="0" relativeHeight="251688960" behindDoc="0" locked="0" layoutInCell="1" allowOverlap="1" wp14:anchorId="161B8F6A" wp14:editId="3A598D41">
            <wp:simplePos x="0" y="0"/>
            <wp:positionH relativeFrom="column">
              <wp:posOffset>2676525</wp:posOffset>
            </wp:positionH>
            <wp:positionV relativeFrom="paragraph">
              <wp:posOffset>210820</wp:posOffset>
            </wp:positionV>
            <wp:extent cx="819150" cy="775335"/>
            <wp:effectExtent l="19050" t="0" r="0" b="0"/>
            <wp:wrapTopAndBottom/>
            <wp:docPr id="41"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6" cstate="print"/>
                    <a:srcRect/>
                    <a:stretch>
                      <a:fillRect/>
                    </a:stretch>
                  </pic:blipFill>
                  <pic:spPr bwMode="auto">
                    <a:xfrm>
                      <a:off x="0" y="0"/>
                      <a:ext cx="819150" cy="775335"/>
                    </a:xfrm>
                    <a:prstGeom prst="rect">
                      <a:avLst/>
                    </a:prstGeom>
                    <a:noFill/>
                  </pic:spPr>
                </pic:pic>
              </a:graphicData>
            </a:graphic>
          </wp:anchor>
        </w:drawing>
      </w:r>
    </w:p>
    <w:p w14:paraId="4527E2B2" w14:textId="77777777" w:rsidR="00F07D36" w:rsidRPr="00370433" w:rsidRDefault="00F07D36" w:rsidP="00F07D36">
      <w:pPr>
        <w:ind w:left="-142" w:firstLineChars="841" w:firstLine="2018"/>
        <w:jc w:val="center"/>
      </w:pPr>
    </w:p>
    <w:p w14:paraId="26309830" w14:textId="77777777" w:rsidR="00F07D36" w:rsidRPr="00370433" w:rsidRDefault="00F07D36" w:rsidP="007E6E1D">
      <w:pPr>
        <w:ind w:left="-142" w:firstLineChars="697" w:firstLine="2239"/>
        <w:rPr>
          <w:b/>
          <w:sz w:val="32"/>
        </w:rPr>
      </w:pPr>
      <w:r w:rsidRPr="00370433">
        <w:rPr>
          <w:b/>
          <w:sz w:val="32"/>
        </w:rPr>
        <w:t>论文作者签名</w:t>
      </w:r>
      <w:r w:rsidRPr="00370433">
        <w:rPr>
          <w:b/>
          <w:sz w:val="32"/>
        </w:rPr>
        <w:t>:</w:t>
      </w:r>
      <w:r w:rsidRPr="00370433">
        <w:rPr>
          <w:sz w:val="32"/>
          <w:u w:val="single"/>
        </w:rPr>
        <w:t xml:space="preserve">                </w:t>
      </w:r>
    </w:p>
    <w:p w14:paraId="314B34E4" w14:textId="77777777" w:rsidR="00F07D36" w:rsidRPr="00370433" w:rsidRDefault="00F07D36" w:rsidP="007E6E1D">
      <w:pPr>
        <w:spacing w:beforeLines="100" w:before="312"/>
        <w:ind w:left="-142" w:firstLineChars="697" w:firstLine="2239"/>
        <w:rPr>
          <w:b/>
          <w:sz w:val="32"/>
        </w:rPr>
      </w:pPr>
      <w:r w:rsidRPr="00370433">
        <w:rPr>
          <w:b/>
          <w:sz w:val="32"/>
        </w:rPr>
        <w:t>指导教师签名</w:t>
      </w:r>
      <w:r w:rsidRPr="00370433">
        <w:rPr>
          <w:b/>
          <w:sz w:val="32"/>
        </w:rPr>
        <w:t>:</w:t>
      </w:r>
      <w:r w:rsidRPr="00370433">
        <w:rPr>
          <w:sz w:val="32"/>
          <w:u w:val="single"/>
        </w:rPr>
        <w:t xml:space="preserve">                </w:t>
      </w:r>
    </w:p>
    <w:p w14:paraId="2D38E54C" w14:textId="77777777" w:rsidR="00F07D36" w:rsidRPr="00370433" w:rsidRDefault="00F07D36" w:rsidP="007E6E1D">
      <w:pPr>
        <w:ind w:firstLine="643"/>
        <w:rPr>
          <w:b/>
          <w:sz w:val="32"/>
          <w:u w:val="single"/>
        </w:rPr>
      </w:pPr>
    </w:p>
    <w:p w14:paraId="7AC15F9C" w14:textId="77777777" w:rsidR="00F07D36" w:rsidRPr="00370433" w:rsidRDefault="00F07D36" w:rsidP="00F07D36">
      <w:pPr>
        <w:spacing w:line="520" w:lineRule="exact"/>
        <w:ind w:left="839" w:firstLineChars="0" w:firstLine="0"/>
        <w:rPr>
          <w:rFonts w:eastAsia="宋体"/>
          <w:position w:val="-6"/>
          <w:sz w:val="28"/>
          <w:szCs w:val="28"/>
          <w:u w:val="single"/>
        </w:rPr>
      </w:pPr>
      <w:r w:rsidRPr="00370433">
        <w:rPr>
          <w:rFonts w:eastAsia="宋体"/>
          <w:kern w:val="0"/>
          <w:sz w:val="28"/>
          <w:szCs w:val="28"/>
        </w:rPr>
        <w:t>论文评阅人</w:t>
      </w:r>
      <w:r w:rsidRPr="00370433">
        <w:rPr>
          <w:rFonts w:eastAsia="宋体"/>
          <w:kern w:val="0"/>
          <w:sz w:val="28"/>
          <w:szCs w:val="28"/>
        </w:rPr>
        <w:t>1</w:t>
      </w:r>
      <w:r w:rsidRPr="00370433">
        <w:rPr>
          <w:rFonts w:eastAsia="宋体"/>
          <w:sz w:val="28"/>
          <w:szCs w:val="28"/>
        </w:rPr>
        <w:t>：</w:t>
      </w:r>
      <w:r w:rsidRPr="00370433">
        <w:rPr>
          <w:rFonts w:eastAsia="宋体"/>
          <w:position w:val="-6"/>
          <w:sz w:val="28"/>
          <w:szCs w:val="28"/>
          <w:u w:val="single"/>
        </w:rPr>
        <w:t xml:space="preserve">     </w:t>
      </w:r>
      <w:r w:rsidRPr="00370433">
        <w:rPr>
          <w:position w:val="-6"/>
          <w:sz w:val="28"/>
          <w:u w:val="single"/>
        </w:rPr>
        <w:t xml:space="preserve">  </w:t>
      </w:r>
      <w:r w:rsidR="00730270">
        <w:rPr>
          <w:rFonts w:eastAsia="宋体"/>
          <w:position w:val="-6"/>
          <w:sz w:val="28"/>
          <w:szCs w:val="28"/>
          <w:u w:val="single"/>
        </w:rPr>
        <w:t xml:space="preserve"> </w:t>
      </w:r>
    </w:p>
    <w:p w14:paraId="677DDD0E" w14:textId="77777777" w:rsidR="00F07D36" w:rsidRPr="00370433" w:rsidRDefault="00F07D36" w:rsidP="00F07D36">
      <w:pPr>
        <w:spacing w:line="520" w:lineRule="exact"/>
        <w:ind w:left="839" w:firstLine="560"/>
        <w:rPr>
          <w:rFonts w:eastAsia="宋体"/>
          <w:position w:val="-6"/>
          <w:sz w:val="28"/>
          <w:szCs w:val="28"/>
          <w:u w:val="single"/>
        </w:rPr>
      </w:pPr>
      <w:r w:rsidRPr="00370433">
        <w:rPr>
          <w:rFonts w:eastAsia="宋体"/>
          <w:kern w:val="0"/>
          <w:sz w:val="28"/>
          <w:szCs w:val="28"/>
        </w:rPr>
        <w:t>评阅人</w:t>
      </w:r>
      <w:r w:rsidRPr="00370433">
        <w:rPr>
          <w:rFonts w:eastAsia="宋体"/>
          <w:kern w:val="0"/>
          <w:sz w:val="28"/>
          <w:szCs w:val="28"/>
        </w:rPr>
        <w:t>2</w:t>
      </w:r>
      <w:r w:rsidRPr="00370433">
        <w:rPr>
          <w:rFonts w:eastAsia="宋体"/>
          <w:sz w:val="28"/>
          <w:szCs w:val="28"/>
        </w:rPr>
        <w:t>：</w:t>
      </w:r>
      <w:r w:rsidRPr="00370433">
        <w:rPr>
          <w:rFonts w:eastAsia="宋体"/>
          <w:position w:val="-6"/>
          <w:sz w:val="28"/>
          <w:szCs w:val="28"/>
          <w:u w:val="single"/>
        </w:rPr>
        <w:t xml:space="preserve">     </w:t>
      </w:r>
      <w:r w:rsidRPr="00370433">
        <w:rPr>
          <w:position w:val="-6"/>
          <w:sz w:val="28"/>
          <w:u w:val="single"/>
        </w:rPr>
        <w:t xml:space="preserve"> </w:t>
      </w:r>
      <w:r w:rsidR="00730270">
        <w:rPr>
          <w:rFonts w:eastAsia="宋体"/>
          <w:position w:val="-6"/>
          <w:sz w:val="28"/>
          <w:szCs w:val="28"/>
          <w:u w:val="single"/>
        </w:rPr>
        <w:t xml:space="preserve">  </w:t>
      </w:r>
    </w:p>
    <w:p w14:paraId="629645D0" w14:textId="77777777" w:rsidR="00F07D36" w:rsidRPr="00370433" w:rsidRDefault="00F07D36" w:rsidP="00F07D36">
      <w:pPr>
        <w:spacing w:line="520" w:lineRule="exact"/>
        <w:ind w:firstLine="560"/>
        <w:rPr>
          <w:rFonts w:eastAsia="宋体"/>
          <w:position w:val="-6"/>
          <w:sz w:val="28"/>
          <w:szCs w:val="28"/>
          <w:u w:val="single"/>
        </w:rPr>
      </w:pPr>
      <w:r w:rsidRPr="00370433">
        <w:rPr>
          <w:rFonts w:eastAsia="宋体"/>
          <w:kern w:val="0"/>
          <w:sz w:val="28"/>
          <w:szCs w:val="28"/>
        </w:rPr>
        <w:t xml:space="preserve">      </w:t>
      </w:r>
      <w:r w:rsidRPr="00370433">
        <w:rPr>
          <w:rFonts w:eastAsia="宋体"/>
          <w:kern w:val="0"/>
          <w:sz w:val="28"/>
          <w:szCs w:val="28"/>
        </w:rPr>
        <w:t>评阅人</w:t>
      </w:r>
      <w:r w:rsidRPr="00370433">
        <w:rPr>
          <w:rFonts w:eastAsia="宋体"/>
          <w:kern w:val="0"/>
          <w:sz w:val="28"/>
          <w:szCs w:val="28"/>
        </w:rPr>
        <w:t>3</w:t>
      </w:r>
      <w:r w:rsidRPr="00370433">
        <w:rPr>
          <w:rFonts w:eastAsia="宋体"/>
          <w:sz w:val="28"/>
          <w:szCs w:val="28"/>
        </w:rPr>
        <w:t>：</w:t>
      </w:r>
      <w:r w:rsidRPr="00370433">
        <w:rPr>
          <w:rFonts w:eastAsia="宋体"/>
          <w:position w:val="-6"/>
          <w:sz w:val="28"/>
          <w:szCs w:val="28"/>
          <w:u w:val="single"/>
        </w:rPr>
        <w:t xml:space="preserve">     </w:t>
      </w:r>
      <w:r w:rsidRPr="00370433">
        <w:rPr>
          <w:position w:val="-6"/>
          <w:sz w:val="28"/>
          <w:u w:val="single"/>
        </w:rPr>
        <w:t xml:space="preserve">  </w:t>
      </w:r>
    </w:p>
    <w:p w14:paraId="3A0133B3" w14:textId="77777777" w:rsidR="00F07D36" w:rsidRPr="00370433" w:rsidRDefault="00F07D36" w:rsidP="00F07D36">
      <w:pPr>
        <w:ind w:left="839" w:firstLine="560"/>
        <w:rPr>
          <w:rFonts w:eastAsia="宋体"/>
          <w:kern w:val="0"/>
          <w:sz w:val="28"/>
          <w:szCs w:val="28"/>
        </w:rPr>
      </w:pPr>
    </w:p>
    <w:p w14:paraId="5B292C86" w14:textId="77777777" w:rsidR="00F07D36" w:rsidRPr="00370433" w:rsidRDefault="00F07D36" w:rsidP="00F07D36">
      <w:pPr>
        <w:ind w:left="839" w:firstLine="560"/>
        <w:rPr>
          <w:rFonts w:eastAsia="宋体"/>
          <w:kern w:val="0"/>
          <w:sz w:val="28"/>
          <w:szCs w:val="28"/>
        </w:rPr>
      </w:pPr>
    </w:p>
    <w:p w14:paraId="559DE9FE" w14:textId="77777777" w:rsidR="00F07D36" w:rsidRPr="00370433" w:rsidRDefault="00F07D36" w:rsidP="00F07D36">
      <w:pPr>
        <w:ind w:left="839" w:firstLine="560"/>
        <w:rPr>
          <w:rFonts w:eastAsia="宋体"/>
          <w:kern w:val="0"/>
          <w:sz w:val="28"/>
          <w:szCs w:val="28"/>
        </w:rPr>
      </w:pPr>
    </w:p>
    <w:p w14:paraId="2626A2E5" w14:textId="77777777" w:rsidR="00F07D36" w:rsidRPr="00370433" w:rsidRDefault="00F07D36" w:rsidP="00F07D36">
      <w:pPr>
        <w:spacing w:line="520" w:lineRule="exact"/>
        <w:ind w:left="357" w:firstLineChars="0" w:firstLine="0"/>
        <w:rPr>
          <w:rFonts w:eastAsia="宋体"/>
          <w:kern w:val="0"/>
          <w:sz w:val="28"/>
          <w:szCs w:val="28"/>
        </w:rPr>
      </w:pPr>
      <w:r w:rsidRPr="00370433">
        <w:rPr>
          <w:rFonts w:eastAsia="宋体"/>
          <w:kern w:val="0"/>
          <w:sz w:val="28"/>
          <w:szCs w:val="28"/>
        </w:rPr>
        <w:t>答辩委员会主席：</w:t>
      </w:r>
      <w:r w:rsidRPr="00370433">
        <w:rPr>
          <w:rFonts w:eastAsia="宋体"/>
          <w:position w:val="-6"/>
          <w:sz w:val="28"/>
          <w:szCs w:val="28"/>
          <w:u w:val="single"/>
        </w:rPr>
        <w:t xml:space="preserve">             </w:t>
      </w:r>
    </w:p>
    <w:p w14:paraId="3343FB11" w14:textId="77777777" w:rsidR="00F07D36" w:rsidRPr="00370433" w:rsidRDefault="00F07D36" w:rsidP="00F07D36">
      <w:pPr>
        <w:spacing w:line="520" w:lineRule="exact"/>
        <w:ind w:left="839" w:firstLine="560"/>
        <w:rPr>
          <w:rFonts w:eastAsia="宋体"/>
          <w:position w:val="-6"/>
          <w:sz w:val="28"/>
          <w:szCs w:val="28"/>
          <w:u w:val="single"/>
        </w:rPr>
      </w:pPr>
      <w:r w:rsidRPr="00370433">
        <w:rPr>
          <w:rFonts w:eastAsia="宋体"/>
          <w:kern w:val="0"/>
          <w:sz w:val="28"/>
          <w:szCs w:val="28"/>
        </w:rPr>
        <w:t>委员</w:t>
      </w:r>
      <w:r w:rsidRPr="00370433">
        <w:rPr>
          <w:rFonts w:eastAsia="宋体"/>
          <w:kern w:val="0"/>
          <w:sz w:val="28"/>
          <w:szCs w:val="28"/>
        </w:rPr>
        <w:t xml:space="preserve">1 </w:t>
      </w:r>
      <w:r w:rsidRPr="00370433">
        <w:rPr>
          <w:rFonts w:eastAsia="宋体"/>
          <w:sz w:val="28"/>
          <w:szCs w:val="28"/>
        </w:rPr>
        <w:t>：</w:t>
      </w:r>
      <w:r w:rsidRPr="00370433">
        <w:rPr>
          <w:rFonts w:eastAsia="宋体"/>
          <w:position w:val="-6"/>
          <w:sz w:val="28"/>
          <w:szCs w:val="28"/>
          <w:u w:val="single"/>
        </w:rPr>
        <w:t xml:space="preserve">     </w:t>
      </w:r>
      <w:r w:rsidRPr="00370433">
        <w:rPr>
          <w:position w:val="-6"/>
          <w:sz w:val="28"/>
          <w:u w:val="single"/>
        </w:rPr>
        <w:t xml:space="preserve">   </w:t>
      </w:r>
      <w:r w:rsidR="00276577">
        <w:rPr>
          <w:rFonts w:eastAsia="宋体"/>
          <w:position w:val="-6"/>
          <w:sz w:val="28"/>
          <w:szCs w:val="28"/>
          <w:u w:val="single"/>
        </w:rPr>
        <w:t xml:space="preserve">        </w:t>
      </w:r>
    </w:p>
    <w:p w14:paraId="520386C7" w14:textId="77777777" w:rsidR="00F07D36" w:rsidRPr="00370433" w:rsidRDefault="00F07D36" w:rsidP="00F07D36">
      <w:pPr>
        <w:spacing w:line="520" w:lineRule="exact"/>
        <w:ind w:left="839" w:firstLine="560"/>
        <w:rPr>
          <w:rFonts w:eastAsia="宋体"/>
          <w:position w:val="-6"/>
          <w:sz w:val="28"/>
          <w:szCs w:val="28"/>
          <w:u w:val="single"/>
        </w:rPr>
      </w:pPr>
      <w:r w:rsidRPr="00370433">
        <w:rPr>
          <w:rFonts w:eastAsia="宋体"/>
          <w:kern w:val="0"/>
          <w:sz w:val="28"/>
          <w:szCs w:val="28"/>
        </w:rPr>
        <w:t>委员</w:t>
      </w:r>
      <w:r w:rsidRPr="00370433">
        <w:rPr>
          <w:rFonts w:eastAsia="宋体"/>
          <w:kern w:val="0"/>
          <w:sz w:val="28"/>
          <w:szCs w:val="28"/>
        </w:rPr>
        <w:t xml:space="preserve">2 </w:t>
      </w:r>
      <w:r w:rsidRPr="00370433">
        <w:rPr>
          <w:rFonts w:eastAsia="宋体"/>
          <w:sz w:val="28"/>
          <w:szCs w:val="28"/>
        </w:rPr>
        <w:t>：</w:t>
      </w:r>
      <w:r w:rsidRPr="00370433">
        <w:rPr>
          <w:rFonts w:eastAsia="宋体"/>
          <w:position w:val="-6"/>
          <w:sz w:val="28"/>
          <w:szCs w:val="28"/>
          <w:u w:val="single"/>
        </w:rPr>
        <w:t xml:space="preserve">     </w:t>
      </w:r>
      <w:r w:rsidRPr="00370433">
        <w:rPr>
          <w:position w:val="-6"/>
          <w:sz w:val="28"/>
          <w:u w:val="single"/>
        </w:rPr>
        <w:t xml:space="preserve">   </w:t>
      </w:r>
      <w:r w:rsidR="00276577">
        <w:rPr>
          <w:rFonts w:eastAsia="宋体"/>
          <w:position w:val="-6"/>
          <w:sz w:val="28"/>
          <w:szCs w:val="28"/>
          <w:u w:val="single"/>
        </w:rPr>
        <w:t xml:space="preserve">         </w:t>
      </w:r>
    </w:p>
    <w:p w14:paraId="6C5664B2" w14:textId="77777777" w:rsidR="00F07D36" w:rsidRPr="00370433" w:rsidRDefault="00F07D36" w:rsidP="00F07D36">
      <w:pPr>
        <w:spacing w:line="520" w:lineRule="exact"/>
        <w:ind w:left="839" w:firstLine="560"/>
        <w:rPr>
          <w:rFonts w:eastAsia="宋体"/>
          <w:position w:val="-6"/>
          <w:sz w:val="28"/>
          <w:szCs w:val="28"/>
          <w:u w:val="single"/>
        </w:rPr>
      </w:pPr>
      <w:r w:rsidRPr="00370433">
        <w:rPr>
          <w:rFonts w:eastAsia="宋体"/>
          <w:kern w:val="0"/>
          <w:sz w:val="28"/>
          <w:szCs w:val="28"/>
        </w:rPr>
        <w:t>委员</w:t>
      </w:r>
      <w:r w:rsidRPr="00370433">
        <w:rPr>
          <w:rFonts w:eastAsia="宋体"/>
          <w:kern w:val="0"/>
          <w:sz w:val="28"/>
          <w:szCs w:val="28"/>
        </w:rPr>
        <w:t xml:space="preserve">3 </w:t>
      </w:r>
      <w:r w:rsidRPr="00370433">
        <w:rPr>
          <w:rFonts w:eastAsia="宋体"/>
          <w:kern w:val="0"/>
          <w:sz w:val="28"/>
          <w:szCs w:val="28"/>
        </w:rPr>
        <w:t>：</w:t>
      </w:r>
      <w:r w:rsidRPr="00370433">
        <w:rPr>
          <w:rFonts w:eastAsia="宋体"/>
          <w:position w:val="-6"/>
          <w:sz w:val="28"/>
          <w:szCs w:val="28"/>
          <w:u w:val="single"/>
        </w:rPr>
        <w:t xml:space="preserve">     </w:t>
      </w:r>
      <w:r w:rsidRPr="00370433">
        <w:rPr>
          <w:position w:val="-6"/>
          <w:sz w:val="28"/>
          <w:u w:val="single"/>
        </w:rPr>
        <w:t xml:space="preserve">   </w:t>
      </w:r>
      <w:r w:rsidR="00276577">
        <w:rPr>
          <w:rFonts w:eastAsia="宋体"/>
          <w:position w:val="-6"/>
          <w:sz w:val="28"/>
          <w:szCs w:val="28"/>
          <w:u w:val="single"/>
        </w:rPr>
        <w:t xml:space="preserve">       </w:t>
      </w:r>
    </w:p>
    <w:p w14:paraId="4961E9CA" w14:textId="77777777" w:rsidR="00F07D36" w:rsidRPr="00370433" w:rsidRDefault="00F07D36" w:rsidP="00F07D36">
      <w:pPr>
        <w:spacing w:line="520" w:lineRule="exact"/>
        <w:ind w:left="839" w:firstLine="560"/>
        <w:rPr>
          <w:rFonts w:eastAsia="宋体"/>
          <w:kern w:val="0"/>
          <w:sz w:val="28"/>
          <w:szCs w:val="28"/>
        </w:rPr>
      </w:pPr>
    </w:p>
    <w:p w14:paraId="4C52BE3A" w14:textId="77777777" w:rsidR="00F07D36" w:rsidRPr="00276577" w:rsidRDefault="00F07D36" w:rsidP="00F07D36">
      <w:pPr>
        <w:spacing w:line="520" w:lineRule="exact"/>
        <w:ind w:left="839" w:firstLine="560"/>
        <w:rPr>
          <w:rFonts w:eastAsia="宋体"/>
          <w:kern w:val="0"/>
          <w:sz w:val="28"/>
          <w:szCs w:val="28"/>
        </w:rPr>
      </w:pPr>
    </w:p>
    <w:p w14:paraId="1D589ABA" w14:textId="77777777" w:rsidR="00F07D36" w:rsidRPr="00370433" w:rsidRDefault="00F07D36" w:rsidP="00F07D36">
      <w:pPr>
        <w:ind w:firstLine="560"/>
        <w:jc w:val="center"/>
        <w:rPr>
          <w:b/>
          <w:sz w:val="32"/>
          <w:u w:val="single"/>
        </w:rPr>
      </w:pPr>
      <w:r w:rsidRPr="00370433">
        <w:rPr>
          <w:rFonts w:eastAsia="宋体"/>
          <w:kern w:val="0"/>
          <w:sz w:val="28"/>
          <w:szCs w:val="28"/>
        </w:rPr>
        <w:t xml:space="preserve">  </w:t>
      </w:r>
      <w:r w:rsidR="00FB2B99">
        <w:rPr>
          <w:rFonts w:eastAsia="宋体" w:hint="eastAsia"/>
          <w:kern w:val="0"/>
          <w:sz w:val="28"/>
          <w:szCs w:val="28"/>
        </w:rPr>
        <w:t xml:space="preserve">                 </w:t>
      </w:r>
      <w:r w:rsidRPr="00370433">
        <w:rPr>
          <w:rFonts w:eastAsia="宋体"/>
          <w:kern w:val="0"/>
          <w:sz w:val="28"/>
          <w:szCs w:val="28"/>
        </w:rPr>
        <w:t>答辩日期：</w:t>
      </w:r>
      <w:r w:rsidRPr="00370433">
        <w:rPr>
          <w:rFonts w:eastAsia="宋体"/>
          <w:kern w:val="0"/>
          <w:sz w:val="28"/>
          <w:szCs w:val="28"/>
          <w:u w:val="single"/>
        </w:rPr>
        <w:t xml:space="preserve">   </w:t>
      </w:r>
      <w:r w:rsidRPr="00370433">
        <w:rPr>
          <w:kern w:val="0"/>
          <w:sz w:val="28"/>
          <w:u w:val="single"/>
        </w:rPr>
        <w:t xml:space="preserve"> </w:t>
      </w:r>
    </w:p>
    <w:p w14:paraId="6B349B5F" w14:textId="77777777" w:rsidR="006B3849" w:rsidRPr="00641AF6" w:rsidRDefault="006B3849" w:rsidP="006B3849">
      <w:pPr>
        <w:ind w:firstLine="560"/>
        <w:jc w:val="center"/>
        <w:rPr>
          <w:rFonts w:ascii="time" w:hAnsi="time" w:hint="eastAsia"/>
          <w:color w:val="000000"/>
          <w:kern w:val="0"/>
          <w:sz w:val="28"/>
          <w:u w:val="single"/>
        </w:rPr>
      </w:pPr>
    </w:p>
    <w:p w14:paraId="5C39887E" w14:textId="77777777" w:rsidR="004F6EDC" w:rsidRPr="00370433" w:rsidRDefault="004F6EDC" w:rsidP="004F6EDC">
      <w:pPr>
        <w:ind w:left="-142" w:firstLineChars="1107" w:firstLine="3100"/>
        <w:jc w:val="center"/>
        <w:rPr>
          <w:rFonts w:eastAsia="宋体"/>
          <w:kern w:val="0"/>
          <w:sz w:val="28"/>
          <w:szCs w:val="28"/>
          <w:u w:val="single"/>
        </w:rPr>
        <w:sectPr w:rsidR="004F6EDC" w:rsidRPr="00370433" w:rsidSect="000F47CC">
          <w:headerReference w:type="even" r:id="rId17"/>
          <w:footerReference w:type="even" r:id="rId18"/>
          <w:footerReference w:type="default" r:id="rId19"/>
          <w:headerReference w:type="first" r:id="rId20"/>
          <w:footerReference w:type="first" r:id="rId21"/>
          <w:pgSz w:w="11906" w:h="16838" w:code="9"/>
          <w:pgMar w:top="1588" w:right="1247" w:bottom="1247" w:left="1361" w:header="851" w:footer="992" w:gutter="0"/>
          <w:pgNumType w:fmt="upperRoman" w:start="1"/>
          <w:cols w:space="425"/>
          <w:docGrid w:type="lines" w:linePitch="312"/>
        </w:sectPr>
      </w:pPr>
    </w:p>
    <w:p w14:paraId="263622B7" w14:textId="1C98403F" w:rsidR="004742AD" w:rsidRDefault="0093645E" w:rsidP="007E6E1D">
      <w:pPr>
        <w:ind w:left="-142" w:firstLineChars="88" w:firstLine="283"/>
        <w:jc w:val="center"/>
        <w:rPr>
          <w:b/>
          <w:sz w:val="32"/>
          <w:u w:val="thick"/>
        </w:rPr>
      </w:pPr>
      <w:r w:rsidRPr="00370433">
        <w:rPr>
          <w:b/>
          <w:noProof/>
          <w:sz w:val="32"/>
          <w:szCs w:val="32"/>
          <w:u w:val="single"/>
        </w:rPr>
        <w:lastRenderedPageBreak/>
        <w:drawing>
          <wp:anchor distT="0" distB="0" distL="114300" distR="114300" simplePos="0" relativeHeight="251691008" behindDoc="0" locked="0" layoutInCell="1" allowOverlap="1" wp14:anchorId="188CD5DA" wp14:editId="6DF4BA80">
            <wp:simplePos x="0" y="0"/>
            <wp:positionH relativeFrom="column">
              <wp:posOffset>2488565</wp:posOffset>
            </wp:positionH>
            <wp:positionV relativeFrom="paragraph">
              <wp:posOffset>1103630</wp:posOffset>
            </wp:positionV>
            <wp:extent cx="819150" cy="775335"/>
            <wp:effectExtent l="19050" t="0" r="0" b="0"/>
            <wp:wrapTopAndBottom/>
            <wp:docPr id="42"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6" cstate="print"/>
                    <a:srcRect/>
                    <a:stretch>
                      <a:fillRect/>
                    </a:stretch>
                  </pic:blipFill>
                  <pic:spPr bwMode="auto">
                    <a:xfrm>
                      <a:off x="0" y="0"/>
                      <a:ext cx="819150" cy="775335"/>
                    </a:xfrm>
                    <a:prstGeom prst="rect">
                      <a:avLst/>
                    </a:prstGeom>
                    <a:noFill/>
                  </pic:spPr>
                </pic:pic>
              </a:graphicData>
            </a:graphic>
          </wp:anchor>
        </w:drawing>
      </w:r>
      <w:r w:rsidRPr="004B3611">
        <w:rPr>
          <w:b/>
          <w:sz w:val="32"/>
          <w:u w:val="thick"/>
        </w:rPr>
        <w:t xml:space="preserve">The </w:t>
      </w:r>
      <w:r w:rsidR="00A8319E">
        <w:rPr>
          <w:rFonts w:hint="eastAsia"/>
          <w:b/>
          <w:sz w:val="32"/>
          <w:u w:val="thick"/>
        </w:rPr>
        <w:t>Design and Development</w:t>
      </w:r>
      <w:r w:rsidR="00A8319E" w:rsidRPr="004B3611">
        <w:rPr>
          <w:b/>
          <w:sz w:val="32"/>
          <w:u w:val="thick"/>
        </w:rPr>
        <w:t xml:space="preserve"> </w:t>
      </w:r>
      <w:r w:rsidRPr="004B3611">
        <w:rPr>
          <w:b/>
          <w:sz w:val="32"/>
          <w:u w:val="thick"/>
        </w:rPr>
        <w:t xml:space="preserve">of </w:t>
      </w:r>
      <w:r w:rsidR="004742AD">
        <w:rPr>
          <w:rFonts w:hint="eastAsia"/>
          <w:b/>
          <w:sz w:val="32"/>
          <w:u w:val="thick"/>
        </w:rPr>
        <w:t>Diagnosis Support System</w:t>
      </w:r>
    </w:p>
    <w:p w14:paraId="05DE9143" w14:textId="77777777" w:rsidR="0093645E" w:rsidRPr="004742AD" w:rsidRDefault="004742AD" w:rsidP="00F42391">
      <w:pPr>
        <w:ind w:left="-142" w:firstLineChars="88" w:firstLine="283"/>
        <w:jc w:val="center"/>
        <w:rPr>
          <w:b/>
          <w:sz w:val="32"/>
          <w:u w:val="thick"/>
        </w:rPr>
      </w:pPr>
      <w:r>
        <w:rPr>
          <w:rFonts w:hint="eastAsia"/>
          <w:b/>
          <w:sz w:val="32"/>
          <w:u w:val="thick"/>
        </w:rPr>
        <w:t xml:space="preserve"> for Community Health</w:t>
      </w:r>
      <w:r w:rsidR="00217A4D">
        <w:rPr>
          <w:rFonts w:hint="eastAsia"/>
          <w:b/>
          <w:sz w:val="32"/>
          <w:u w:val="thick"/>
        </w:rPr>
        <w:t xml:space="preserve">        </w:t>
      </w:r>
    </w:p>
    <w:p w14:paraId="46777575" w14:textId="77777777" w:rsidR="0093645E" w:rsidRPr="00370433" w:rsidRDefault="0093645E" w:rsidP="00F42391">
      <w:pPr>
        <w:ind w:left="-142" w:firstLineChars="1107" w:firstLine="3556"/>
        <w:jc w:val="center"/>
        <w:rPr>
          <w:b/>
          <w:sz w:val="32"/>
          <w:szCs w:val="32"/>
          <w:u w:val="single"/>
        </w:rPr>
      </w:pPr>
    </w:p>
    <w:p w14:paraId="6FE1D33B" w14:textId="77777777" w:rsidR="0093645E" w:rsidRPr="00370433" w:rsidRDefault="0093645E" w:rsidP="00F42391">
      <w:pPr>
        <w:ind w:left="-142" w:firstLineChars="672" w:firstLine="2159"/>
        <w:rPr>
          <w:b/>
          <w:sz w:val="32"/>
        </w:rPr>
      </w:pPr>
      <w:r w:rsidRPr="00370433">
        <w:rPr>
          <w:b/>
          <w:sz w:val="32"/>
        </w:rPr>
        <w:t>Author’s signature:</w:t>
      </w:r>
      <w:r w:rsidRPr="00370433">
        <w:rPr>
          <w:sz w:val="32"/>
          <w:u w:val="single"/>
        </w:rPr>
        <w:t xml:space="preserve">                     </w:t>
      </w:r>
    </w:p>
    <w:p w14:paraId="45717472" w14:textId="77777777" w:rsidR="0093645E" w:rsidRPr="00370433" w:rsidRDefault="0093645E" w:rsidP="00F42391">
      <w:pPr>
        <w:spacing w:beforeLines="100" w:before="312"/>
        <w:ind w:left="-142" w:firstLineChars="560" w:firstLine="1799"/>
        <w:rPr>
          <w:b/>
          <w:sz w:val="32"/>
        </w:rPr>
      </w:pPr>
      <w:r w:rsidRPr="00370433">
        <w:rPr>
          <w:b/>
          <w:sz w:val="32"/>
        </w:rPr>
        <w:t>Supervisor’s signature:</w:t>
      </w:r>
      <w:r w:rsidRPr="00370433">
        <w:rPr>
          <w:sz w:val="32"/>
          <w:u w:val="single"/>
        </w:rPr>
        <w:t xml:space="preserve">                    </w:t>
      </w:r>
    </w:p>
    <w:p w14:paraId="2C8D168D" w14:textId="77777777" w:rsidR="0093645E" w:rsidRPr="00370433" w:rsidRDefault="0093645E" w:rsidP="00F42391">
      <w:pPr>
        <w:ind w:left="-142" w:firstLine="643"/>
        <w:rPr>
          <w:b/>
          <w:sz w:val="32"/>
          <w:u w:val="single"/>
        </w:rPr>
      </w:pPr>
    </w:p>
    <w:p w14:paraId="3BA6F098" w14:textId="77777777" w:rsidR="0093645E" w:rsidRPr="00370433" w:rsidRDefault="0093645E" w:rsidP="00F42391">
      <w:pPr>
        <w:ind w:left="-142" w:firstLine="643"/>
        <w:rPr>
          <w:b/>
          <w:sz w:val="32"/>
          <w:u w:val="single"/>
        </w:rPr>
      </w:pPr>
    </w:p>
    <w:p w14:paraId="0E68DB1A" w14:textId="77777777" w:rsidR="0093645E" w:rsidRPr="00370433" w:rsidRDefault="0093645E" w:rsidP="0093645E">
      <w:pPr>
        <w:spacing w:line="520" w:lineRule="exact"/>
        <w:ind w:left="-142" w:firstLine="560"/>
        <w:rPr>
          <w:position w:val="-6"/>
          <w:sz w:val="28"/>
          <w:u w:val="single"/>
        </w:rPr>
      </w:pPr>
      <w:r w:rsidRPr="00370433">
        <w:rPr>
          <w:kern w:val="0"/>
          <w:sz w:val="28"/>
        </w:rPr>
        <w:tab/>
        <w:t>Thesis reviewer 1</w:t>
      </w:r>
      <w:r w:rsidRPr="00370433">
        <w:rPr>
          <w:sz w:val="28"/>
        </w:rPr>
        <w:t>：</w:t>
      </w:r>
      <w:r w:rsidRPr="00370433">
        <w:rPr>
          <w:position w:val="-6"/>
          <w:sz w:val="28"/>
          <w:u w:val="single"/>
        </w:rPr>
        <w:t xml:space="preserve">     </w:t>
      </w:r>
      <w:r>
        <w:rPr>
          <w:rFonts w:hint="eastAsia"/>
          <w:position w:val="-6"/>
          <w:sz w:val="28"/>
          <w:u w:val="single"/>
        </w:rPr>
        <w:t xml:space="preserve">   </w:t>
      </w:r>
    </w:p>
    <w:p w14:paraId="67AA2CCA" w14:textId="77777777" w:rsidR="0093645E" w:rsidRPr="00370433" w:rsidRDefault="0093645E" w:rsidP="0093645E">
      <w:pPr>
        <w:spacing w:line="520" w:lineRule="exact"/>
        <w:ind w:left="-142" w:firstLine="560"/>
        <w:rPr>
          <w:position w:val="-6"/>
          <w:sz w:val="28"/>
          <w:u w:val="single"/>
        </w:rPr>
      </w:pPr>
      <w:r w:rsidRPr="00370433">
        <w:rPr>
          <w:kern w:val="0"/>
          <w:sz w:val="28"/>
        </w:rPr>
        <w:tab/>
        <w:t>Thesis reviewer 2</w:t>
      </w:r>
      <w:r w:rsidRPr="00370433">
        <w:rPr>
          <w:sz w:val="28"/>
        </w:rPr>
        <w:t>：</w:t>
      </w:r>
      <w:r w:rsidRPr="00370433">
        <w:rPr>
          <w:position w:val="-6"/>
          <w:sz w:val="28"/>
          <w:u w:val="single"/>
        </w:rPr>
        <w:t xml:space="preserve">                 </w:t>
      </w:r>
    </w:p>
    <w:p w14:paraId="06853201" w14:textId="77777777" w:rsidR="0093645E" w:rsidRPr="00370433" w:rsidRDefault="0093645E" w:rsidP="0093645E">
      <w:pPr>
        <w:spacing w:line="520" w:lineRule="exact"/>
        <w:ind w:left="-142" w:firstLine="560"/>
        <w:rPr>
          <w:position w:val="-6"/>
          <w:sz w:val="28"/>
          <w:u w:val="single"/>
        </w:rPr>
      </w:pPr>
      <w:r w:rsidRPr="00370433">
        <w:rPr>
          <w:kern w:val="0"/>
          <w:sz w:val="28"/>
        </w:rPr>
        <w:tab/>
        <w:t>Thesis reviewer 3</w:t>
      </w:r>
      <w:r w:rsidRPr="00370433">
        <w:rPr>
          <w:sz w:val="28"/>
        </w:rPr>
        <w:t>：</w:t>
      </w:r>
      <w:r w:rsidRPr="00370433">
        <w:rPr>
          <w:position w:val="-6"/>
          <w:sz w:val="28"/>
          <w:u w:val="single"/>
        </w:rPr>
        <w:t xml:space="preserve">     </w:t>
      </w:r>
      <w:r w:rsidR="00C961BF">
        <w:rPr>
          <w:rFonts w:hint="eastAsia"/>
          <w:position w:val="-6"/>
          <w:sz w:val="28"/>
          <w:u w:val="single"/>
        </w:rPr>
        <w:t xml:space="preserve"> </w:t>
      </w:r>
      <w:r w:rsidR="00C961BF">
        <w:rPr>
          <w:position w:val="-6"/>
          <w:sz w:val="28"/>
          <w:u w:val="single"/>
        </w:rPr>
        <w:t xml:space="preserve">  </w:t>
      </w:r>
    </w:p>
    <w:p w14:paraId="3EDC0410" w14:textId="77777777" w:rsidR="0093645E" w:rsidRPr="00370433" w:rsidRDefault="0093645E" w:rsidP="0093645E">
      <w:pPr>
        <w:ind w:left="-142" w:firstLine="560"/>
        <w:rPr>
          <w:kern w:val="0"/>
          <w:sz w:val="28"/>
        </w:rPr>
      </w:pPr>
    </w:p>
    <w:p w14:paraId="1994C064" w14:textId="77777777" w:rsidR="0093645E" w:rsidRPr="00370433" w:rsidRDefault="0093645E" w:rsidP="0093645E">
      <w:pPr>
        <w:spacing w:line="520" w:lineRule="exact"/>
        <w:ind w:leftChars="350" w:left="840" w:firstLineChars="0" w:firstLine="0"/>
        <w:rPr>
          <w:kern w:val="0"/>
          <w:sz w:val="28"/>
        </w:rPr>
      </w:pPr>
    </w:p>
    <w:p w14:paraId="7AA5895A" w14:textId="77777777" w:rsidR="0093645E" w:rsidRPr="00370433" w:rsidRDefault="0093645E" w:rsidP="0093645E">
      <w:pPr>
        <w:spacing w:line="520" w:lineRule="exact"/>
        <w:ind w:leftChars="350" w:left="840" w:firstLineChars="0" w:firstLine="0"/>
        <w:rPr>
          <w:kern w:val="0"/>
          <w:sz w:val="28"/>
        </w:rPr>
      </w:pPr>
    </w:p>
    <w:p w14:paraId="3B933769" w14:textId="77777777" w:rsidR="0093645E" w:rsidRPr="00370433" w:rsidRDefault="0093645E" w:rsidP="0093645E">
      <w:pPr>
        <w:spacing w:line="520" w:lineRule="exact"/>
        <w:ind w:firstLineChars="0" w:firstLine="0"/>
        <w:rPr>
          <w:kern w:val="0"/>
          <w:sz w:val="28"/>
        </w:rPr>
      </w:pPr>
      <w:r w:rsidRPr="00370433">
        <w:rPr>
          <w:kern w:val="0"/>
          <w:sz w:val="28"/>
        </w:rPr>
        <w:t xml:space="preserve">Committee of Oral </w:t>
      </w:r>
      <w:proofErr w:type="spellStart"/>
      <w:r w:rsidRPr="00370433">
        <w:rPr>
          <w:kern w:val="0"/>
          <w:sz w:val="28"/>
        </w:rPr>
        <w:t>Defence</w:t>
      </w:r>
      <w:proofErr w:type="spellEnd"/>
      <w:r w:rsidRPr="00370433">
        <w:rPr>
          <w:kern w:val="0"/>
          <w:sz w:val="28"/>
        </w:rPr>
        <w:t>：</w:t>
      </w:r>
    </w:p>
    <w:p w14:paraId="19C17869" w14:textId="77777777" w:rsidR="0093645E" w:rsidRPr="00370433" w:rsidRDefault="0093645E" w:rsidP="0093645E">
      <w:pPr>
        <w:spacing w:line="520" w:lineRule="exact"/>
        <w:ind w:firstLineChars="0" w:firstLine="0"/>
        <w:rPr>
          <w:kern w:val="0"/>
          <w:sz w:val="28"/>
        </w:rPr>
      </w:pPr>
      <w:r w:rsidRPr="00370433">
        <w:rPr>
          <w:kern w:val="0"/>
          <w:sz w:val="28"/>
        </w:rPr>
        <w:tab/>
        <w:t>Committee Chair</w:t>
      </w:r>
      <w:r w:rsidRPr="00370433">
        <w:rPr>
          <w:kern w:val="0"/>
          <w:sz w:val="28"/>
        </w:rPr>
        <w:t>：</w:t>
      </w:r>
      <w:r w:rsidRPr="00370433">
        <w:rPr>
          <w:position w:val="-6"/>
          <w:sz w:val="28"/>
          <w:u w:val="single"/>
        </w:rPr>
        <w:t xml:space="preserve">        </w:t>
      </w:r>
      <w:r w:rsidR="003D7D48">
        <w:rPr>
          <w:rFonts w:hint="eastAsia"/>
          <w:position w:val="-6"/>
          <w:sz w:val="28"/>
          <w:u w:val="single"/>
        </w:rPr>
        <w:t xml:space="preserve">      </w:t>
      </w:r>
    </w:p>
    <w:p w14:paraId="2E350FA4" w14:textId="77777777" w:rsidR="0093645E" w:rsidRPr="00370433" w:rsidRDefault="0093645E" w:rsidP="0093645E">
      <w:pPr>
        <w:spacing w:line="520" w:lineRule="exact"/>
        <w:ind w:firstLineChars="0" w:firstLine="0"/>
        <w:rPr>
          <w:kern w:val="0"/>
          <w:sz w:val="28"/>
        </w:rPr>
      </w:pPr>
      <w:r w:rsidRPr="00370433">
        <w:rPr>
          <w:kern w:val="0"/>
          <w:sz w:val="28"/>
        </w:rPr>
        <w:tab/>
        <w:t>Committeeman 1</w:t>
      </w:r>
      <w:r w:rsidRPr="00370433">
        <w:rPr>
          <w:sz w:val="28"/>
        </w:rPr>
        <w:t>：</w:t>
      </w:r>
      <w:r w:rsidRPr="00370433">
        <w:rPr>
          <w:position w:val="-6"/>
          <w:sz w:val="28"/>
          <w:u w:val="single"/>
        </w:rPr>
        <w:t xml:space="preserve">             </w:t>
      </w:r>
      <w:r w:rsidRPr="00370433">
        <w:rPr>
          <w:position w:val="-6"/>
          <w:sz w:val="28"/>
          <w:u w:val="single"/>
        </w:rPr>
        <w:tab/>
      </w:r>
      <w:r w:rsidR="003D7D48">
        <w:rPr>
          <w:rFonts w:hint="eastAsia"/>
          <w:position w:val="-6"/>
          <w:sz w:val="28"/>
          <w:u w:val="single"/>
        </w:rPr>
        <w:t xml:space="preserve"> </w:t>
      </w:r>
    </w:p>
    <w:p w14:paraId="44A5C299" w14:textId="77777777" w:rsidR="0093645E" w:rsidRPr="00370433" w:rsidRDefault="0093645E" w:rsidP="0093645E">
      <w:pPr>
        <w:spacing w:line="520" w:lineRule="exact"/>
        <w:ind w:firstLineChars="0" w:firstLine="0"/>
        <w:rPr>
          <w:kern w:val="0"/>
          <w:sz w:val="28"/>
        </w:rPr>
      </w:pPr>
      <w:r w:rsidRPr="00370433">
        <w:rPr>
          <w:kern w:val="0"/>
          <w:sz w:val="28"/>
        </w:rPr>
        <w:tab/>
        <w:t>Committeeman 2</w:t>
      </w:r>
      <w:r w:rsidRPr="00370433">
        <w:rPr>
          <w:sz w:val="28"/>
        </w:rPr>
        <w:t>：</w:t>
      </w:r>
      <w:r w:rsidRPr="00370433">
        <w:rPr>
          <w:position w:val="-6"/>
          <w:sz w:val="28"/>
          <w:u w:val="single"/>
        </w:rPr>
        <w:t xml:space="preserve">             </w:t>
      </w:r>
      <w:r w:rsidRPr="00370433">
        <w:rPr>
          <w:position w:val="-6"/>
          <w:sz w:val="28"/>
          <w:u w:val="single"/>
        </w:rPr>
        <w:tab/>
      </w:r>
      <w:r w:rsidR="003D7D48">
        <w:rPr>
          <w:rFonts w:hint="eastAsia"/>
          <w:position w:val="-6"/>
          <w:sz w:val="28"/>
          <w:u w:val="single"/>
        </w:rPr>
        <w:t xml:space="preserve"> </w:t>
      </w:r>
    </w:p>
    <w:p w14:paraId="26272E04" w14:textId="77777777" w:rsidR="0093645E" w:rsidRPr="00370433" w:rsidRDefault="0093645E" w:rsidP="003D7D48">
      <w:pPr>
        <w:spacing w:line="520" w:lineRule="exact"/>
        <w:ind w:leftChars="-59" w:left="-142" w:firstLine="560"/>
        <w:rPr>
          <w:position w:val="-6"/>
          <w:sz w:val="28"/>
          <w:u w:val="single"/>
        </w:rPr>
      </w:pPr>
      <w:r w:rsidRPr="00370433">
        <w:rPr>
          <w:kern w:val="0"/>
          <w:sz w:val="28"/>
        </w:rPr>
        <w:t>Committeeman 3</w:t>
      </w:r>
      <w:r w:rsidRPr="00370433">
        <w:rPr>
          <w:sz w:val="28"/>
        </w:rPr>
        <w:t>：</w:t>
      </w:r>
      <w:r w:rsidRPr="00370433">
        <w:rPr>
          <w:position w:val="-6"/>
          <w:sz w:val="28"/>
          <w:u w:val="single"/>
        </w:rPr>
        <w:t xml:space="preserve">     </w:t>
      </w:r>
      <w:r w:rsidRPr="00370433">
        <w:rPr>
          <w:position w:val="-6"/>
          <w:sz w:val="28"/>
          <w:u w:val="single"/>
        </w:rPr>
        <w:tab/>
      </w:r>
      <w:r w:rsidR="003D7D48">
        <w:rPr>
          <w:rFonts w:hint="eastAsia"/>
          <w:position w:val="-6"/>
          <w:sz w:val="28"/>
          <w:u w:val="single"/>
        </w:rPr>
        <w:t xml:space="preserve"> </w:t>
      </w:r>
    </w:p>
    <w:p w14:paraId="481D1F67" w14:textId="77777777" w:rsidR="0093645E" w:rsidRPr="00370433" w:rsidRDefault="0093645E" w:rsidP="0093645E">
      <w:pPr>
        <w:ind w:leftChars="257" w:left="617" w:firstLine="560"/>
        <w:rPr>
          <w:kern w:val="0"/>
          <w:sz w:val="28"/>
        </w:rPr>
      </w:pPr>
    </w:p>
    <w:p w14:paraId="204A84FE" w14:textId="77777777" w:rsidR="006B3849" w:rsidRPr="006B3849" w:rsidRDefault="0093645E" w:rsidP="0093645E">
      <w:pPr>
        <w:ind w:left="-142" w:firstLineChars="1107" w:firstLine="3100"/>
        <w:rPr>
          <w:rFonts w:eastAsia="宋体"/>
          <w:sz w:val="36"/>
        </w:rPr>
      </w:pPr>
      <w:r w:rsidRPr="00370433">
        <w:rPr>
          <w:kern w:val="0"/>
          <w:sz w:val="28"/>
        </w:rPr>
        <w:t xml:space="preserve">  Date of oral </w:t>
      </w:r>
      <w:proofErr w:type="spellStart"/>
      <w:r w:rsidRPr="00370433">
        <w:rPr>
          <w:kern w:val="0"/>
          <w:sz w:val="28"/>
        </w:rPr>
        <w:t>defence</w:t>
      </w:r>
      <w:proofErr w:type="spellEnd"/>
      <w:r w:rsidRPr="00370433">
        <w:rPr>
          <w:kern w:val="0"/>
          <w:sz w:val="28"/>
        </w:rPr>
        <w:t>：</w:t>
      </w:r>
      <w:r w:rsidRPr="00370433">
        <w:rPr>
          <w:kern w:val="0"/>
          <w:sz w:val="28"/>
          <w:u w:val="single"/>
        </w:rPr>
        <w:t xml:space="preserve">    </w:t>
      </w:r>
    </w:p>
    <w:p w14:paraId="65DCBE31" w14:textId="77777777" w:rsidR="006B3849" w:rsidRDefault="006B3849" w:rsidP="006B3849">
      <w:pPr>
        <w:pStyle w:val="a9"/>
        <w:tabs>
          <w:tab w:val="clear" w:pos="360"/>
        </w:tabs>
        <w:spacing w:line="360" w:lineRule="auto"/>
        <w:ind w:leftChars="0" w:left="0" w:firstLineChars="0" w:firstLine="0"/>
        <w:rPr>
          <w:rFonts w:ascii="Times New Roman"/>
          <w:sz w:val="36"/>
        </w:rPr>
      </w:pPr>
    </w:p>
    <w:p w14:paraId="6079474C" w14:textId="77777777" w:rsidR="004F0892" w:rsidRPr="00370433" w:rsidRDefault="004F0892" w:rsidP="005A015A">
      <w:pPr>
        <w:pStyle w:val="a9"/>
        <w:tabs>
          <w:tab w:val="clear" w:pos="360"/>
        </w:tabs>
        <w:spacing w:line="360" w:lineRule="auto"/>
        <w:ind w:leftChars="0" w:firstLineChars="0"/>
        <w:jc w:val="center"/>
        <w:rPr>
          <w:rFonts w:ascii="Times New Roman"/>
          <w:sz w:val="36"/>
        </w:rPr>
      </w:pPr>
      <w:r w:rsidRPr="00370433">
        <w:rPr>
          <w:rFonts w:ascii="Times New Roman"/>
          <w:sz w:val="36"/>
        </w:rPr>
        <w:t>浙江大学研究生学位论文独创性声明</w:t>
      </w:r>
    </w:p>
    <w:p w14:paraId="27B12539" w14:textId="77777777" w:rsidR="004F0892" w:rsidRPr="00370433" w:rsidRDefault="004F0892" w:rsidP="004F0892">
      <w:pPr>
        <w:snapToGrid w:val="0"/>
        <w:ind w:left="480" w:firstLine="720"/>
        <w:jc w:val="center"/>
        <w:rPr>
          <w:sz w:val="36"/>
        </w:rPr>
      </w:pPr>
      <w:r w:rsidRPr="00370433">
        <w:rPr>
          <w:sz w:val="36"/>
        </w:rPr>
        <w:t> </w:t>
      </w:r>
    </w:p>
    <w:p w14:paraId="51EDC3CA" w14:textId="77777777" w:rsidR="004F0892" w:rsidRPr="00370433" w:rsidRDefault="004F0892" w:rsidP="004F0892">
      <w:pPr>
        <w:snapToGrid w:val="0"/>
        <w:ind w:left="480" w:rightChars="17" w:right="41" w:firstLineChars="218" w:firstLine="523"/>
      </w:pPr>
      <w:r w:rsidRPr="00370433">
        <w:t>本人声明所呈交的学位论文是本人在导师指导下进行的研究工作及取得的研究成果。除了文中特别加以标注和致谢的地方外，论文中不包含其他人已经发表或撰写过的研究成果，也不包含为获得</w:t>
      </w:r>
      <w:r w:rsidRPr="00370433">
        <w:rPr>
          <w:rFonts w:eastAsia="楷体_GB2312"/>
          <w:b/>
          <w:sz w:val="28"/>
          <w:u w:val="single"/>
        </w:rPr>
        <w:t>浙江大学</w:t>
      </w:r>
      <w:r w:rsidRPr="00370433">
        <w:t>或其他教育机构的学位或证书而使用过的材料。与我一同工作的同志对本研究所做的任何贡献均已在论文中作了明确的说明并表示谢意。</w:t>
      </w:r>
    </w:p>
    <w:p w14:paraId="297CEC2F" w14:textId="77777777" w:rsidR="004F0892" w:rsidRPr="00370433" w:rsidRDefault="004F0892" w:rsidP="004F0892">
      <w:pPr>
        <w:snapToGrid w:val="0"/>
        <w:ind w:left="480" w:firstLine="480"/>
      </w:pPr>
    </w:p>
    <w:p w14:paraId="387D8BB6" w14:textId="77777777" w:rsidR="004F0892" w:rsidRPr="00370433" w:rsidRDefault="004F0892" w:rsidP="004F0892">
      <w:pPr>
        <w:snapToGrid w:val="0"/>
        <w:ind w:left="480" w:firstLine="480"/>
      </w:pPr>
    </w:p>
    <w:p w14:paraId="43658747" w14:textId="77777777" w:rsidR="004F0892" w:rsidRPr="00370433" w:rsidRDefault="004F0892" w:rsidP="004F0892">
      <w:pPr>
        <w:snapToGrid w:val="0"/>
        <w:ind w:left="480" w:firstLine="480"/>
      </w:pPr>
    </w:p>
    <w:p w14:paraId="2903978B" w14:textId="77777777" w:rsidR="004F0892" w:rsidRPr="00370433" w:rsidRDefault="004F0892" w:rsidP="004F0892">
      <w:pPr>
        <w:snapToGrid w:val="0"/>
        <w:ind w:left="480" w:firstLine="480"/>
      </w:pPr>
      <w:r w:rsidRPr="00370433">
        <w:t>学位论文作者签名：</w:t>
      </w:r>
      <w:r w:rsidR="00D1189B">
        <w:rPr>
          <w:rFonts w:hint="eastAsia"/>
        </w:rPr>
        <w:t xml:space="preserve">               </w:t>
      </w:r>
      <w:r w:rsidRPr="00370433">
        <w:t>签字日期：</w:t>
      </w:r>
      <w:r w:rsidR="003A7C4C">
        <w:rPr>
          <w:rFonts w:hint="eastAsia"/>
        </w:rPr>
        <w:t xml:space="preserve">     </w:t>
      </w:r>
      <w:r w:rsidRPr="00370433">
        <w:t>年</w:t>
      </w:r>
      <w:r w:rsidR="003A7C4C">
        <w:rPr>
          <w:rFonts w:hint="eastAsia"/>
        </w:rPr>
        <w:t xml:space="preserve">  </w:t>
      </w:r>
      <w:r w:rsidRPr="00370433">
        <w:t>月</w:t>
      </w:r>
      <w:r w:rsidR="003A7C4C">
        <w:rPr>
          <w:rFonts w:hint="eastAsia"/>
        </w:rPr>
        <w:t xml:space="preserve">  </w:t>
      </w:r>
      <w:r w:rsidRPr="00370433">
        <w:t>日</w:t>
      </w:r>
    </w:p>
    <w:p w14:paraId="09D986CB" w14:textId="77777777" w:rsidR="004F0892" w:rsidRPr="00370433" w:rsidRDefault="004F0892" w:rsidP="004F0892">
      <w:pPr>
        <w:snapToGrid w:val="0"/>
        <w:ind w:left="480" w:firstLine="480"/>
      </w:pPr>
    </w:p>
    <w:p w14:paraId="7914BE4F" w14:textId="77777777" w:rsidR="004F0892" w:rsidRPr="00370433" w:rsidRDefault="004F0892" w:rsidP="004F0892">
      <w:pPr>
        <w:snapToGrid w:val="0"/>
        <w:ind w:left="480" w:firstLine="480"/>
      </w:pPr>
    </w:p>
    <w:p w14:paraId="2BD5CF1E" w14:textId="77777777" w:rsidR="004F0892" w:rsidRPr="00370433" w:rsidRDefault="004F0892" w:rsidP="004F0892">
      <w:pPr>
        <w:snapToGrid w:val="0"/>
        <w:ind w:left="480" w:firstLine="480"/>
      </w:pPr>
    </w:p>
    <w:p w14:paraId="44777376" w14:textId="77777777" w:rsidR="004F0892" w:rsidRPr="00370433" w:rsidRDefault="004F0892" w:rsidP="004F0892">
      <w:pPr>
        <w:snapToGrid w:val="0"/>
        <w:ind w:left="480" w:firstLine="480"/>
      </w:pPr>
    </w:p>
    <w:p w14:paraId="35954D3C" w14:textId="77777777" w:rsidR="004F0892" w:rsidRPr="00370433" w:rsidRDefault="004F0892" w:rsidP="004F0892">
      <w:pPr>
        <w:snapToGrid w:val="0"/>
        <w:ind w:left="480" w:firstLine="720"/>
        <w:jc w:val="center"/>
        <w:rPr>
          <w:sz w:val="36"/>
        </w:rPr>
      </w:pPr>
      <w:r w:rsidRPr="00370433">
        <w:rPr>
          <w:sz w:val="36"/>
        </w:rPr>
        <w:t>学位论文版权使用授权书</w:t>
      </w:r>
    </w:p>
    <w:p w14:paraId="3BC0C8B2" w14:textId="77777777" w:rsidR="004F0892" w:rsidRPr="00370433" w:rsidRDefault="004F0892" w:rsidP="004F0892">
      <w:pPr>
        <w:snapToGrid w:val="0"/>
        <w:ind w:left="480" w:firstLine="480"/>
      </w:pPr>
    </w:p>
    <w:p w14:paraId="6DE01C98" w14:textId="77777777" w:rsidR="004F0892" w:rsidRPr="00370433" w:rsidRDefault="004F0892" w:rsidP="004F0892">
      <w:pPr>
        <w:snapToGrid w:val="0"/>
        <w:ind w:left="480" w:firstLine="480"/>
      </w:pPr>
    </w:p>
    <w:p w14:paraId="49B5DB72" w14:textId="77777777" w:rsidR="004F0892" w:rsidRPr="00370433" w:rsidRDefault="004F0892" w:rsidP="004F0892">
      <w:pPr>
        <w:snapToGrid w:val="0"/>
        <w:ind w:left="480" w:rightChars="23" w:right="55" w:firstLine="480"/>
      </w:pPr>
      <w:r w:rsidRPr="00370433">
        <w:t>本学位论文作者完全了解</w:t>
      </w:r>
      <w:r w:rsidRPr="00370433">
        <w:rPr>
          <w:rFonts w:eastAsia="楷体_GB2312"/>
          <w:b/>
          <w:sz w:val="28"/>
          <w:u w:val="single"/>
        </w:rPr>
        <w:t>浙江大学</w:t>
      </w:r>
      <w:r w:rsidRPr="00370433">
        <w:t>有权保留并向国家有关部门或机构送交本论文的复印件和磁盘，允许论文被查阅和借阅。本人授权</w:t>
      </w:r>
      <w:r w:rsidRPr="00370433">
        <w:rPr>
          <w:rFonts w:eastAsia="楷体_GB2312"/>
          <w:b/>
          <w:sz w:val="28"/>
          <w:u w:val="single"/>
        </w:rPr>
        <w:t>浙江大学</w:t>
      </w:r>
      <w:r w:rsidRPr="00370433">
        <w:t>可以将学位论文的全部或部分内容编入有关数据库进行检索和传播，可以采用影印、缩印或扫描等复制手段保存、汇编学位论文。</w:t>
      </w:r>
    </w:p>
    <w:p w14:paraId="60B0715D" w14:textId="77777777" w:rsidR="004F0892" w:rsidRPr="00370433" w:rsidRDefault="004F0892" w:rsidP="004F0892">
      <w:pPr>
        <w:snapToGrid w:val="0"/>
        <w:ind w:left="480" w:firstLine="480"/>
      </w:pPr>
      <w:r w:rsidRPr="00370433">
        <w:t>（保密的学位论文在解密后适用本授权书）</w:t>
      </w:r>
    </w:p>
    <w:p w14:paraId="6BF9EB87" w14:textId="77777777" w:rsidR="004F0892" w:rsidRPr="00370433" w:rsidRDefault="004F0892" w:rsidP="006B3849">
      <w:pPr>
        <w:snapToGrid w:val="0"/>
        <w:ind w:firstLineChars="0" w:firstLine="0"/>
      </w:pPr>
    </w:p>
    <w:p w14:paraId="6DCD85B6" w14:textId="77777777" w:rsidR="00FF1D23" w:rsidRDefault="004F0892" w:rsidP="004F0892">
      <w:pPr>
        <w:snapToGrid w:val="0"/>
        <w:ind w:left="480" w:firstLine="480"/>
      </w:pPr>
      <w:r w:rsidRPr="00370433">
        <w:t>学位论文作者签名：</w:t>
      </w:r>
      <w:r w:rsidR="00D1189B">
        <w:rPr>
          <w:rFonts w:hint="eastAsia"/>
        </w:rPr>
        <w:t xml:space="preserve">                </w:t>
      </w:r>
      <w:r w:rsidR="00FF1D23" w:rsidRPr="00370433">
        <w:t>签字日期：</w:t>
      </w:r>
      <w:r w:rsidR="00FF1D23">
        <w:rPr>
          <w:rFonts w:hint="eastAsia"/>
        </w:rPr>
        <w:t xml:space="preserve">   </w:t>
      </w:r>
      <w:r w:rsidR="00314600">
        <w:rPr>
          <w:rFonts w:hint="eastAsia"/>
        </w:rPr>
        <w:t xml:space="preserve"> </w:t>
      </w:r>
      <w:r w:rsidR="00FF1D23" w:rsidRPr="00370433">
        <w:t>年</w:t>
      </w:r>
      <w:r w:rsidR="00FF1D23">
        <w:rPr>
          <w:rFonts w:hint="eastAsia"/>
        </w:rPr>
        <w:t xml:space="preserve">  </w:t>
      </w:r>
      <w:r w:rsidR="00FF1D23" w:rsidRPr="00370433">
        <w:t>月</w:t>
      </w:r>
      <w:r w:rsidR="00FF1D23">
        <w:rPr>
          <w:rFonts w:hint="eastAsia"/>
        </w:rPr>
        <w:t xml:space="preserve">  </w:t>
      </w:r>
      <w:r w:rsidR="00FF1D23" w:rsidRPr="00370433">
        <w:t>日</w:t>
      </w:r>
    </w:p>
    <w:p w14:paraId="008F9813" w14:textId="77777777" w:rsidR="00FF1D23" w:rsidRDefault="00FF1D23" w:rsidP="004F0892">
      <w:pPr>
        <w:snapToGrid w:val="0"/>
        <w:ind w:left="480" w:firstLine="480"/>
      </w:pPr>
    </w:p>
    <w:p w14:paraId="1FC9B53F" w14:textId="77777777" w:rsidR="004F0892" w:rsidRPr="00370433" w:rsidRDefault="004F0892" w:rsidP="00FF1D23">
      <w:pPr>
        <w:snapToGrid w:val="0"/>
        <w:ind w:left="480" w:firstLine="480"/>
        <w:sectPr w:rsidR="004F0892" w:rsidRPr="00370433" w:rsidSect="00FB0F55">
          <w:headerReference w:type="even" r:id="rId22"/>
          <w:headerReference w:type="default" r:id="rId23"/>
          <w:footerReference w:type="even" r:id="rId24"/>
          <w:footerReference w:type="default" r:id="rId25"/>
          <w:headerReference w:type="first" r:id="rId26"/>
          <w:footerReference w:type="first" r:id="rId27"/>
          <w:endnotePr>
            <w:numFmt w:val="decimal"/>
          </w:endnotePr>
          <w:pgSz w:w="11906" w:h="16838"/>
          <w:pgMar w:top="1588" w:right="1247" w:bottom="1247" w:left="1361" w:header="851" w:footer="992" w:gutter="0"/>
          <w:pgNumType w:start="1"/>
          <w:cols w:space="425"/>
          <w:docGrid w:type="lines" w:linePitch="312"/>
        </w:sectPr>
      </w:pPr>
      <w:r w:rsidRPr="00370433">
        <w:t>导师签名：</w:t>
      </w:r>
      <w:r w:rsidR="00FF1D23">
        <w:rPr>
          <w:rFonts w:hint="eastAsia"/>
        </w:rPr>
        <w:t xml:space="preserve">                        </w:t>
      </w:r>
      <w:r w:rsidRPr="00370433">
        <w:t>签字日期：</w:t>
      </w:r>
      <w:r w:rsidR="00FF1D23">
        <w:rPr>
          <w:rFonts w:hint="eastAsia"/>
        </w:rPr>
        <w:t xml:space="preserve">   </w:t>
      </w:r>
      <w:r w:rsidR="00314600">
        <w:rPr>
          <w:rFonts w:hint="eastAsia"/>
        </w:rPr>
        <w:t xml:space="preserve"> </w:t>
      </w:r>
      <w:r w:rsidRPr="00370433">
        <w:t>年</w:t>
      </w:r>
      <w:r w:rsidR="003A1748">
        <w:rPr>
          <w:rFonts w:hint="eastAsia"/>
        </w:rPr>
        <w:t xml:space="preserve">  </w:t>
      </w:r>
      <w:r w:rsidRPr="00370433">
        <w:t>月</w:t>
      </w:r>
      <w:r w:rsidR="003A1748">
        <w:rPr>
          <w:rFonts w:hint="eastAsia"/>
        </w:rPr>
        <w:t xml:space="preserve">  </w:t>
      </w:r>
      <w:r w:rsidRPr="00370433">
        <w:t>日</w:t>
      </w:r>
    </w:p>
    <w:p w14:paraId="183AE90A" w14:textId="77777777" w:rsidR="009A107F" w:rsidRPr="00370433" w:rsidRDefault="004F0892" w:rsidP="009A107F">
      <w:pPr>
        <w:pStyle w:val="1"/>
        <w:ind w:left="-2"/>
      </w:pPr>
      <w:bookmarkStart w:id="0" w:name="_Toc377104164"/>
      <w:r w:rsidRPr="00370433">
        <w:lastRenderedPageBreak/>
        <w:t>致谢</w:t>
      </w:r>
      <w:bookmarkEnd w:id="0"/>
    </w:p>
    <w:p w14:paraId="270AD7A0" w14:textId="77777777" w:rsidR="0012146E" w:rsidRDefault="0012146E" w:rsidP="0012146E">
      <w:pPr>
        <w:ind w:firstLine="480"/>
      </w:pPr>
      <w:r>
        <w:rPr>
          <w:rFonts w:hint="eastAsia"/>
        </w:rPr>
        <w:t>在这两年多的求学路上，我得到了许多师长、同学和朋友给予的帮助和支持，在此表示诚挚的感谢。</w:t>
      </w:r>
    </w:p>
    <w:p w14:paraId="65FECCAF" w14:textId="77777777" w:rsidR="0012146E" w:rsidRDefault="0012146E" w:rsidP="0012146E">
      <w:pPr>
        <w:ind w:firstLine="480"/>
      </w:pPr>
      <w:r>
        <w:rPr>
          <w:rFonts w:hint="eastAsia"/>
        </w:rPr>
        <w:t>首先，要向我的导师吕旭东教授和段会龙教授表示衷心的感谢。吕老师对待科研求是的态度以及敏捷深刻的洞察力也一直影响着我。本课题的研究工作是在</w:t>
      </w:r>
      <w:r w:rsidR="0046558D">
        <w:rPr>
          <w:rFonts w:hint="eastAsia"/>
        </w:rPr>
        <w:t>吕</w:t>
      </w:r>
      <w:r>
        <w:rPr>
          <w:rFonts w:hint="eastAsia"/>
        </w:rPr>
        <w:t>老师的精心指导和严格要求下完成的，整个研究过程都包含了导师的心血。段老师求是创新的科研精神、严谨负责的治学态度、不断开拓的进取精神也深刻地影响着我，将使我受益终身。</w:t>
      </w:r>
    </w:p>
    <w:p w14:paraId="7AFF3691" w14:textId="77777777" w:rsidR="0012146E" w:rsidRDefault="0012146E" w:rsidP="0012146E">
      <w:pPr>
        <w:ind w:firstLine="480"/>
      </w:pPr>
      <w:r>
        <w:rPr>
          <w:rFonts w:hint="eastAsia"/>
        </w:rPr>
        <w:t>其次，要感谢实验室的南山、尹梓名、王利等师兄师姐，实验室的李沙沙</w:t>
      </w:r>
      <w:r>
        <w:rPr>
          <w:rFonts w:hint="eastAsia"/>
        </w:rPr>
        <w:t>,</w:t>
      </w:r>
      <w:r>
        <w:rPr>
          <w:rFonts w:hint="eastAsia"/>
        </w:rPr>
        <w:t>陈双双，刘芳，胡迪，燕辉等同学。和你们在一起学习和生活的两年半时间里，我感受到了大家庭的温馨和快乐，从你们身上我也学到了很多知识和道理。特别是南山师兄，不仅在编程和论文写作的指导上给予我莫大的帮助，而且师兄耐心、敬业的工作精神和乐观、幽默的生活态度也激励着我。</w:t>
      </w:r>
    </w:p>
    <w:p w14:paraId="2BDD4ADE" w14:textId="77777777" w:rsidR="007F49B1" w:rsidRPr="000A6F10" w:rsidRDefault="0012146E" w:rsidP="0012146E">
      <w:pPr>
        <w:ind w:firstLine="480"/>
      </w:pPr>
      <w:r>
        <w:rPr>
          <w:rFonts w:hint="eastAsia"/>
        </w:rPr>
        <w:t>最后，谨以此文献给我最亲爱的父母亲、姐姐及亲人们。没有你们的支持和关怀，我是不可能完成学业的。你们的爱，也是我继续前行的动力所在。</w:t>
      </w:r>
    </w:p>
    <w:p w14:paraId="638DF998" w14:textId="77777777" w:rsidR="00FD6F33" w:rsidRPr="00370433" w:rsidRDefault="00FD6F33" w:rsidP="005E677D">
      <w:pPr>
        <w:ind w:firstLine="480"/>
      </w:pPr>
    </w:p>
    <w:p w14:paraId="58AD18FB" w14:textId="77777777" w:rsidR="00FD6F33" w:rsidRPr="00370433" w:rsidRDefault="00450ABB" w:rsidP="006433B0">
      <w:pPr>
        <w:ind w:firstLine="480"/>
        <w:jc w:val="right"/>
      </w:pPr>
      <w:r>
        <w:rPr>
          <w:rFonts w:hint="eastAsia"/>
        </w:rPr>
        <w:t>冯冠军</w:t>
      </w:r>
    </w:p>
    <w:p w14:paraId="03A42A15" w14:textId="77777777" w:rsidR="00FD6F33" w:rsidRPr="00370433" w:rsidRDefault="00FD6F33" w:rsidP="006433B0">
      <w:pPr>
        <w:ind w:firstLine="480"/>
        <w:jc w:val="right"/>
      </w:pPr>
      <w:r w:rsidRPr="00370433">
        <w:t>201</w:t>
      </w:r>
      <w:r w:rsidR="001C50FF">
        <w:rPr>
          <w:rFonts w:hint="eastAsia"/>
        </w:rPr>
        <w:t>4</w:t>
      </w:r>
      <w:r w:rsidRPr="00370433">
        <w:t>年</w:t>
      </w:r>
      <w:r w:rsidRPr="00370433">
        <w:t>1</w:t>
      </w:r>
      <w:r w:rsidRPr="00370433">
        <w:t>月</w:t>
      </w:r>
    </w:p>
    <w:p w14:paraId="4BEF1363" w14:textId="77777777" w:rsidR="00FD6F33" w:rsidRPr="00370433" w:rsidRDefault="00FD6F33" w:rsidP="006433B0">
      <w:pPr>
        <w:ind w:firstLine="480"/>
        <w:jc w:val="right"/>
      </w:pPr>
      <w:r w:rsidRPr="00370433">
        <w:t>于</w:t>
      </w:r>
      <w:r w:rsidR="006433B0" w:rsidRPr="00370433">
        <w:t>浙大玉泉</w:t>
      </w:r>
    </w:p>
    <w:p w14:paraId="2DC799CD" w14:textId="77777777" w:rsidR="00FD6F33" w:rsidRPr="00370433" w:rsidRDefault="00FD6F33" w:rsidP="006433B0">
      <w:pPr>
        <w:ind w:firstLineChars="83" w:firstLine="199"/>
        <w:sectPr w:rsidR="00FD6F33" w:rsidRPr="00370433" w:rsidSect="00693B7E">
          <w:headerReference w:type="default" r:id="rId28"/>
          <w:footerReference w:type="default" r:id="rId29"/>
          <w:endnotePr>
            <w:numFmt w:val="decimal"/>
          </w:endnotePr>
          <w:pgSz w:w="11906" w:h="16838"/>
          <w:pgMar w:top="1440" w:right="1800" w:bottom="1440" w:left="1800" w:header="851" w:footer="992" w:gutter="0"/>
          <w:pgNumType w:fmt="upperRoman" w:start="1"/>
          <w:cols w:space="425"/>
          <w:docGrid w:type="lines" w:linePitch="326"/>
        </w:sectPr>
      </w:pPr>
    </w:p>
    <w:p w14:paraId="5D642955" w14:textId="77777777" w:rsidR="004F0892" w:rsidRPr="00370433" w:rsidRDefault="004F0892" w:rsidP="004F0892">
      <w:pPr>
        <w:pStyle w:val="1"/>
        <w:ind w:left="-2"/>
      </w:pPr>
      <w:bookmarkStart w:id="1" w:name="_Toc377104165"/>
      <w:r w:rsidRPr="00370433">
        <w:lastRenderedPageBreak/>
        <w:t>摘要</w:t>
      </w:r>
      <w:bookmarkEnd w:id="1"/>
    </w:p>
    <w:p w14:paraId="6692963E" w14:textId="77777777" w:rsidR="00730270" w:rsidRDefault="00730270" w:rsidP="000B461D">
      <w:pPr>
        <w:ind w:firstLine="480"/>
        <w:rPr>
          <w:szCs w:val="24"/>
        </w:rPr>
      </w:pPr>
      <w:r w:rsidRPr="00111E19">
        <w:rPr>
          <w:rFonts w:hint="eastAsia"/>
          <w:szCs w:val="24"/>
        </w:rPr>
        <w:t>近年来，我国大力发展社区医疗服务，</w:t>
      </w:r>
      <w:r w:rsidR="004742AD">
        <w:rPr>
          <w:rFonts w:hint="eastAsia"/>
          <w:szCs w:val="24"/>
        </w:rPr>
        <w:t>社区医疗已经成为解决我国人民看病难、看病贵等问题的一个重要环节</w:t>
      </w:r>
      <w:r>
        <w:rPr>
          <w:rFonts w:hint="eastAsia"/>
          <w:szCs w:val="24"/>
        </w:rPr>
        <w:t>。</w:t>
      </w:r>
      <w:r w:rsidRPr="00111E19">
        <w:rPr>
          <w:rFonts w:hint="eastAsia"/>
          <w:szCs w:val="24"/>
        </w:rPr>
        <w:t>然而，但由于受经济发展水平、医护人员素质、政策扶持等诸多因素影响，使得社区医疗服务的整体水平偏低。社区医疗无法满足居民</w:t>
      </w:r>
      <w:r>
        <w:rPr>
          <w:rFonts w:hint="eastAsia"/>
          <w:szCs w:val="24"/>
        </w:rPr>
        <w:t>日益提高</w:t>
      </w:r>
      <w:r w:rsidRPr="00111E19">
        <w:rPr>
          <w:rFonts w:hint="eastAsia"/>
          <w:szCs w:val="24"/>
        </w:rPr>
        <w:t>的医疗需求，造成了医疗服务集中于大医院，而社区医疗</w:t>
      </w:r>
      <w:r w:rsidR="004742AD">
        <w:rPr>
          <w:rFonts w:hint="eastAsia"/>
          <w:szCs w:val="24"/>
        </w:rPr>
        <w:t>资源</w:t>
      </w:r>
      <w:r w:rsidRPr="00111E19">
        <w:rPr>
          <w:rFonts w:hint="eastAsia"/>
          <w:szCs w:val="24"/>
        </w:rPr>
        <w:t>闲置的现状。</w:t>
      </w:r>
    </w:p>
    <w:p w14:paraId="209AA5BD" w14:textId="77777777" w:rsidR="00730270" w:rsidRPr="00111E19" w:rsidRDefault="00730270" w:rsidP="00730270">
      <w:pPr>
        <w:ind w:firstLine="480"/>
        <w:rPr>
          <w:szCs w:val="24"/>
        </w:rPr>
      </w:pPr>
      <w:r w:rsidRPr="00111E19">
        <w:rPr>
          <w:rFonts w:hint="eastAsia"/>
          <w:szCs w:val="24"/>
        </w:rPr>
        <w:t>大量研究表明，临床决策支持系统的应用可以有效解决临床医生知识的局限性问题、减少人为疏忽、相对降低医疗费用，为医疗质量提供了保障。因此在社区医疗服务中，充分发挥信息技术的优势，利用临床决策支持技术，可以提高社区医疗服务水平，解决目前医疗资源配置不均问题。</w:t>
      </w:r>
    </w:p>
    <w:p w14:paraId="67D4F5A3" w14:textId="66EA7C55" w:rsidR="00730270" w:rsidRPr="00111E19" w:rsidRDefault="00730270" w:rsidP="00730270">
      <w:pPr>
        <w:ind w:firstLine="480"/>
        <w:rPr>
          <w:szCs w:val="24"/>
        </w:rPr>
      </w:pPr>
      <w:r w:rsidRPr="00111E19">
        <w:rPr>
          <w:rFonts w:hint="eastAsia"/>
          <w:szCs w:val="24"/>
        </w:rPr>
        <w:t>本</w:t>
      </w:r>
      <w:r w:rsidR="008B0EF7">
        <w:rPr>
          <w:rFonts w:hint="eastAsia"/>
          <w:szCs w:val="24"/>
        </w:rPr>
        <w:t>论</w:t>
      </w:r>
      <w:r w:rsidRPr="00111E19">
        <w:rPr>
          <w:rFonts w:hint="eastAsia"/>
          <w:szCs w:val="24"/>
        </w:rPr>
        <w:t>文</w:t>
      </w:r>
      <w:r w:rsidR="00A8319E">
        <w:rPr>
          <w:rFonts w:hint="eastAsia"/>
          <w:szCs w:val="24"/>
        </w:rPr>
        <w:t>针对</w:t>
      </w:r>
      <w:r w:rsidRPr="00111E19">
        <w:rPr>
          <w:rFonts w:hint="eastAsia"/>
          <w:szCs w:val="24"/>
        </w:rPr>
        <w:t>社区医疗需求</w:t>
      </w:r>
      <w:r w:rsidR="00A8319E">
        <w:rPr>
          <w:rFonts w:hint="eastAsia"/>
          <w:szCs w:val="24"/>
        </w:rPr>
        <w:t>提出</w:t>
      </w:r>
      <w:r w:rsidRPr="00111E19">
        <w:rPr>
          <w:rFonts w:hint="eastAsia"/>
          <w:szCs w:val="24"/>
        </w:rPr>
        <w:t>面向中心医院、社区医院、患者的三级决策支持服务模式，</w:t>
      </w:r>
      <w:r w:rsidR="00A8319E">
        <w:rPr>
          <w:rFonts w:hint="eastAsia"/>
          <w:szCs w:val="24"/>
        </w:rPr>
        <w:t>研究在</w:t>
      </w:r>
      <w:r w:rsidRPr="00111E19">
        <w:rPr>
          <w:rFonts w:hint="eastAsia"/>
          <w:szCs w:val="24"/>
        </w:rPr>
        <w:t>此服务模式</w:t>
      </w:r>
      <w:r w:rsidR="00A8319E">
        <w:rPr>
          <w:rFonts w:hint="eastAsia"/>
          <w:szCs w:val="24"/>
        </w:rPr>
        <w:t>基础上的</w:t>
      </w:r>
      <w:r w:rsidR="008B0EF7">
        <w:rPr>
          <w:rFonts w:hint="eastAsia"/>
          <w:szCs w:val="24"/>
        </w:rPr>
        <w:t>疾病诊断</w:t>
      </w:r>
      <w:r w:rsidRPr="00111E19">
        <w:rPr>
          <w:rFonts w:hint="eastAsia"/>
          <w:szCs w:val="24"/>
        </w:rPr>
        <w:t>决策支持系统。由于社区分布的广域性以及疾病种类的多样性，</w:t>
      </w:r>
      <w:r w:rsidR="00A8319E">
        <w:rPr>
          <w:rFonts w:hint="eastAsia"/>
          <w:szCs w:val="24"/>
        </w:rPr>
        <w:t>本论文</w:t>
      </w:r>
      <w:r>
        <w:rPr>
          <w:rFonts w:hint="eastAsia"/>
          <w:szCs w:val="24"/>
        </w:rPr>
        <w:t>设计</w:t>
      </w:r>
      <w:r w:rsidR="00A8319E">
        <w:rPr>
          <w:rFonts w:hint="eastAsia"/>
          <w:szCs w:val="24"/>
        </w:rPr>
        <w:t>出</w:t>
      </w:r>
      <w:r>
        <w:rPr>
          <w:rFonts w:hint="eastAsia"/>
          <w:szCs w:val="24"/>
        </w:rPr>
        <w:t>具有开放性和</w:t>
      </w:r>
      <w:r w:rsidRPr="00111E19">
        <w:rPr>
          <w:rFonts w:hint="eastAsia"/>
          <w:szCs w:val="24"/>
        </w:rPr>
        <w:t>扩展性的系统框架，</w:t>
      </w:r>
      <w:r w:rsidR="008B0EF7">
        <w:rPr>
          <w:rFonts w:hint="eastAsia"/>
          <w:szCs w:val="24"/>
        </w:rPr>
        <w:t>使之</w:t>
      </w:r>
      <w:r w:rsidRPr="00111E19">
        <w:rPr>
          <w:rFonts w:hint="eastAsia"/>
          <w:szCs w:val="24"/>
        </w:rPr>
        <w:t>支持高速增长又具有多样性的医疗数据管理以及</w:t>
      </w:r>
      <w:r w:rsidR="008B0EF7">
        <w:rPr>
          <w:rFonts w:hint="eastAsia"/>
          <w:szCs w:val="24"/>
        </w:rPr>
        <w:t>提供</w:t>
      </w:r>
      <w:r w:rsidRPr="00111E19">
        <w:rPr>
          <w:rFonts w:hint="eastAsia"/>
          <w:szCs w:val="24"/>
        </w:rPr>
        <w:t>多种疾病的诊断决策支持服务</w:t>
      </w:r>
      <w:r w:rsidR="008B0EF7">
        <w:rPr>
          <w:rFonts w:hint="eastAsia"/>
          <w:szCs w:val="24"/>
        </w:rPr>
        <w:t>需求</w:t>
      </w:r>
      <w:r w:rsidRPr="00111E19">
        <w:rPr>
          <w:rFonts w:hint="eastAsia"/>
          <w:szCs w:val="24"/>
        </w:rPr>
        <w:t>。本文围绕该目标，主要从以下几点展开：</w:t>
      </w:r>
    </w:p>
    <w:p w14:paraId="6FE04DF8" w14:textId="77777777" w:rsidR="00730270" w:rsidRPr="00111E19" w:rsidRDefault="00730270" w:rsidP="00C26085">
      <w:pPr>
        <w:pStyle w:val="a5"/>
        <w:numPr>
          <w:ilvl w:val="0"/>
          <w:numId w:val="7"/>
        </w:numPr>
        <w:ind w:firstLineChars="0"/>
        <w:jc w:val="both"/>
      </w:pPr>
      <w:r w:rsidRPr="00111E19">
        <w:rPr>
          <w:rFonts w:hint="eastAsia"/>
        </w:rPr>
        <w:t>首先通过分析社区医疗的</w:t>
      </w:r>
      <w:r>
        <w:rPr>
          <w:rFonts w:hint="eastAsia"/>
        </w:rPr>
        <w:t>存在的诊疗水平低的问题，</w:t>
      </w:r>
      <w:r w:rsidR="008B0EF7">
        <w:rPr>
          <w:rFonts w:hint="eastAsia"/>
        </w:rPr>
        <w:t>分析</w:t>
      </w:r>
      <w:r>
        <w:rPr>
          <w:rFonts w:hint="eastAsia"/>
        </w:rPr>
        <w:t>将临床决策支持系统应用于社区医疗的服务模式，并以疾病诊断为切入点，</w:t>
      </w:r>
      <w:r w:rsidR="008B0EF7">
        <w:rPr>
          <w:rFonts w:hint="eastAsia"/>
        </w:rPr>
        <w:t>提出构建</w:t>
      </w:r>
      <w:r>
        <w:rPr>
          <w:rFonts w:hint="eastAsia"/>
        </w:rPr>
        <w:t>满足社区医疗需求的</w:t>
      </w:r>
      <w:r w:rsidR="008B0EF7">
        <w:rPr>
          <w:rFonts w:hint="eastAsia"/>
        </w:rPr>
        <w:t>疾病诊断</w:t>
      </w:r>
      <w:r>
        <w:rPr>
          <w:rFonts w:hint="eastAsia"/>
        </w:rPr>
        <w:t>决策支持系统的</w:t>
      </w:r>
      <w:r w:rsidR="008B0EF7">
        <w:rPr>
          <w:rFonts w:hint="eastAsia"/>
        </w:rPr>
        <w:t>研究目标</w:t>
      </w:r>
      <w:r>
        <w:rPr>
          <w:rFonts w:hint="eastAsia"/>
        </w:rPr>
        <w:t>。</w:t>
      </w:r>
    </w:p>
    <w:p w14:paraId="0B1C288B" w14:textId="77777777" w:rsidR="00730270" w:rsidRPr="00275BCE" w:rsidRDefault="00730270" w:rsidP="00C26085">
      <w:pPr>
        <w:pStyle w:val="a5"/>
        <w:numPr>
          <w:ilvl w:val="0"/>
          <w:numId w:val="7"/>
        </w:numPr>
        <w:ind w:firstLineChars="0"/>
        <w:jc w:val="both"/>
      </w:pPr>
      <w:r>
        <w:rPr>
          <w:rFonts w:hint="eastAsia"/>
        </w:rPr>
        <w:t>分析</w:t>
      </w:r>
      <w:r w:rsidR="008B0EF7">
        <w:rPr>
          <w:rFonts w:hint="eastAsia"/>
        </w:rPr>
        <w:t>面向社区的疾病诊断决策支持系统</w:t>
      </w:r>
      <w:r>
        <w:rPr>
          <w:rFonts w:hint="eastAsia"/>
        </w:rPr>
        <w:t>的关键</w:t>
      </w:r>
      <w:r w:rsidR="008B0EF7">
        <w:rPr>
          <w:rFonts w:hint="eastAsia"/>
        </w:rPr>
        <w:t>技术</w:t>
      </w:r>
      <w:r>
        <w:rPr>
          <w:rFonts w:hint="eastAsia"/>
        </w:rPr>
        <w:t>问题，研究对应的技术解决方案，设计</w:t>
      </w:r>
      <w:r w:rsidR="008B0EF7">
        <w:rPr>
          <w:rFonts w:hint="eastAsia"/>
        </w:rPr>
        <w:t>并</w:t>
      </w:r>
      <w:r>
        <w:rPr>
          <w:rFonts w:hint="eastAsia"/>
        </w:rPr>
        <w:t>实现系统框架。</w:t>
      </w:r>
    </w:p>
    <w:p w14:paraId="524C234D" w14:textId="6EB6EDF8" w:rsidR="00730270" w:rsidRPr="00B253EF" w:rsidRDefault="00730270" w:rsidP="00C26085">
      <w:pPr>
        <w:pStyle w:val="a5"/>
        <w:numPr>
          <w:ilvl w:val="0"/>
          <w:numId w:val="7"/>
        </w:numPr>
        <w:ind w:firstLineChars="0"/>
        <w:jc w:val="both"/>
      </w:pPr>
      <w:r>
        <w:rPr>
          <w:rFonts w:hint="eastAsia"/>
        </w:rPr>
        <w:t>以头痛和</w:t>
      </w:r>
      <w:r w:rsidR="00AC5E64">
        <w:rPr>
          <w:rFonts w:hint="eastAsia"/>
        </w:rPr>
        <w:t>阿尔兹海默</w:t>
      </w:r>
      <w:r>
        <w:rPr>
          <w:rFonts w:hint="eastAsia"/>
        </w:rPr>
        <w:t>症为例开展基于</w:t>
      </w:r>
      <w:r w:rsidR="008B0EF7">
        <w:rPr>
          <w:rFonts w:hint="eastAsia"/>
        </w:rPr>
        <w:t>该</w:t>
      </w:r>
      <w:r>
        <w:rPr>
          <w:rFonts w:hint="eastAsia"/>
        </w:rPr>
        <w:t>框架的系统实践，开发原发性头痛诊断决策支持系统和</w:t>
      </w:r>
      <w:r w:rsidR="00AC5E64">
        <w:rPr>
          <w:rFonts w:hint="eastAsia"/>
        </w:rPr>
        <w:t>阿尔兹海默</w:t>
      </w:r>
      <w:r>
        <w:rPr>
          <w:rFonts w:hint="eastAsia"/>
        </w:rPr>
        <w:t>症诊断决策支持系统，</w:t>
      </w:r>
      <w:r w:rsidRPr="00111E19">
        <w:rPr>
          <w:rFonts w:hint="eastAsia"/>
        </w:rPr>
        <w:t>验证</w:t>
      </w:r>
      <w:r>
        <w:rPr>
          <w:rFonts w:hint="eastAsia"/>
        </w:rPr>
        <w:t>系统框架具有良好的开放性和扩展性，能够支持不同疾病的诊断决策支持系统的快速开发和统一管理。</w:t>
      </w:r>
    </w:p>
    <w:p w14:paraId="4DF333C3" w14:textId="77777777" w:rsidR="00730270" w:rsidRPr="00730270" w:rsidRDefault="00730270" w:rsidP="007E6E1D">
      <w:pPr>
        <w:ind w:firstLine="482"/>
        <w:rPr>
          <w:b/>
        </w:rPr>
      </w:pPr>
    </w:p>
    <w:p w14:paraId="0615A42C" w14:textId="5D154E65" w:rsidR="004F0892" w:rsidRPr="00E36C5A" w:rsidRDefault="00E36C5A" w:rsidP="007E6E1D">
      <w:pPr>
        <w:ind w:firstLine="482"/>
        <w:sectPr w:rsidR="004F0892" w:rsidRPr="00E36C5A" w:rsidSect="009A107F">
          <w:headerReference w:type="default" r:id="rId30"/>
          <w:endnotePr>
            <w:numFmt w:val="decimal"/>
          </w:endnotePr>
          <w:pgSz w:w="11906" w:h="16838"/>
          <w:pgMar w:top="1440" w:right="1800" w:bottom="1440" w:left="1800" w:header="851" w:footer="992" w:gutter="0"/>
          <w:pgNumType w:fmt="upperRoman"/>
          <w:cols w:space="425"/>
          <w:docGrid w:type="lines" w:linePitch="326"/>
        </w:sectPr>
      </w:pPr>
      <w:commentRangeStart w:id="2"/>
      <w:r w:rsidRPr="00370433">
        <w:rPr>
          <w:b/>
        </w:rPr>
        <w:t>关键字</w:t>
      </w:r>
      <w:commentRangeEnd w:id="2"/>
      <w:r w:rsidR="00A8319E">
        <w:rPr>
          <w:rStyle w:val="af4"/>
        </w:rPr>
        <w:commentReference w:id="2"/>
      </w:r>
      <w:r w:rsidRPr="00370433">
        <w:rPr>
          <w:b/>
        </w:rPr>
        <w:t>：</w:t>
      </w:r>
      <w:r w:rsidR="00730270">
        <w:rPr>
          <w:rFonts w:hint="eastAsia"/>
        </w:rPr>
        <w:t>社区医疗</w:t>
      </w:r>
      <w:r w:rsidR="00EB3717">
        <w:t>；</w:t>
      </w:r>
      <w:r w:rsidR="00730270">
        <w:rPr>
          <w:rFonts w:hint="eastAsia"/>
        </w:rPr>
        <w:t>决策支持</w:t>
      </w:r>
      <w:r w:rsidR="00EB3717">
        <w:t>；</w:t>
      </w:r>
      <w:r w:rsidR="0064409B" w:rsidRPr="00E36C5A">
        <w:t xml:space="preserve"> </w:t>
      </w:r>
      <w:proofErr w:type="spellStart"/>
      <w:r w:rsidR="00B35DA4">
        <w:rPr>
          <w:rFonts w:hint="eastAsia"/>
        </w:rPr>
        <w:t>MongoDB</w:t>
      </w:r>
      <w:proofErr w:type="spellEnd"/>
      <w:r w:rsidR="00AC5E64">
        <w:rPr>
          <w:rFonts w:hint="eastAsia"/>
        </w:rPr>
        <w:t xml:space="preserve">; </w:t>
      </w:r>
      <w:r w:rsidR="00AC5E64">
        <w:rPr>
          <w:rFonts w:hint="eastAsia"/>
        </w:rPr>
        <w:t>头痛</w:t>
      </w:r>
      <w:r w:rsidR="00AC5E64">
        <w:rPr>
          <w:rFonts w:hint="eastAsia"/>
        </w:rPr>
        <w:t xml:space="preserve"> ; </w:t>
      </w:r>
      <w:r w:rsidR="00AC5E64">
        <w:rPr>
          <w:rFonts w:hint="eastAsia"/>
        </w:rPr>
        <w:t>阿尔兹海默症</w:t>
      </w:r>
    </w:p>
    <w:p w14:paraId="0747E7C8" w14:textId="77777777" w:rsidR="004F0892" w:rsidRPr="00370433" w:rsidRDefault="004F0892" w:rsidP="004F0892">
      <w:pPr>
        <w:pStyle w:val="1"/>
        <w:ind w:left="-2"/>
      </w:pPr>
      <w:bookmarkStart w:id="3" w:name="_Toc377104166"/>
      <w:commentRangeStart w:id="4"/>
      <w:r w:rsidRPr="00370433">
        <w:lastRenderedPageBreak/>
        <w:t>Abstract</w:t>
      </w:r>
      <w:bookmarkEnd w:id="3"/>
      <w:commentRangeEnd w:id="4"/>
      <w:r w:rsidR="00A8319E">
        <w:rPr>
          <w:rStyle w:val="af4"/>
          <w:b w:val="0"/>
          <w:bCs w:val="0"/>
          <w:kern w:val="2"/>
        </w:rPr>
        <w:commentReference w:id="4"/>
      </w:r>
    </w:p>
    <w:p w14:paraId="6C93952E" w14:textId="74C6C9D4" w:rsidR="00B47A25" w:rsidRDefault="00B47A25" w:rsidP="00B128AF">
      <w:pPr>
        <w:ind w:firstLineChars="176" w:firstLine="422"/>
        <w:jc w:val="both"/>
      </w:pPr>
      <w:r w:rsidRPr="00B47A25">
        <w:t xml:space="preserve">In </w:t>
      </w:r>
      <w:r w:rsidR="00010165">
        <w:t>recent years, China</w:t>
      </w:r>
      <w:r w:rsidR="00010165">
        <w:rPr>
          <w:rFonts w:hint="eastAsia"/>
        </w:rPr>
        <w:t xml:space="preserve"> has put great effort on the </w:t>
      </w:r>
      <w:r w:rsidRPr="00B47A25">
        <w:t xml:space="preserve">development of community health services, </w:t>
      </w:r>
      <w:r w:rsidR="00010165">
        <w:rPr>
          <w:rFonts w:hint="eastAsia"/>
        </w:rPr>
        <w:t>for it</w:t>
      </w:r>
      <w:r w:rsidRPr="00B47A25">
        <w:t xml:space="preserve"> </w:t>
      </w:r>
      <w:r w:rsidR="00010165">
        <w:rPr>
          <w:rFonts w:hint="eastAsia"/>
        </w:rPr>
        <w:t>is</w:t>
      </w:r>
      <w:r w:rsidRPr="00B47A25">
        <w:t xml:space="preserve"> an important way to solve </w:t>
      </w:r>
      <w:r w:rsidR="00010165">
        <w:rPr>
          <w:rFonts w:hint="eastAsia"/>
        </w:rPr>
        <w:t>the</w:t>
      </w:r>
      <w:r w:rsidR="000C5C04">
        <w:rPr>
          <w:rFonts w:hint="eastAsia"/>
        </w:rPr>
        <w:t xml:space="preserve"> problem of</w:t>
      </w:r>
      <w:r w:rsidR="00010165">
        <w:rPr>
          <w:rFonts w:hint="eastAsia"/>
        </w:rPr>
        <w:t xml:space="preserve"> expensive and </w:t>
      </w:r>
      <w:r w:rsidR="00010165">
        <w:t>inefficient</w:t>
      </w:r>
      <w:r w:rsidR="00010165">
        <w:rPr>
          <w:rFonts w:hint="eastAsia"/>
        </w:rPr>
        <w:t xml:space="preserve"> </w:t>
      </w:r>
      <w:r w:rsidR="00010165">
        <w:t xml:space="preserve">health care </w:t>
      </w:r>
      <w:r w:rsidRPr="00B47A25">
        <w:t xml:space="preserve">.However, due to many factors, </w:t>
      </w:r>
      <w:r w:rsidR="008237A2">
        <w:rPr>
          <w:rFonts w:hint="eastAsia"/>
        </w:rPr>
        <w:t>such as</w:t>
      </w:r>
      <w:r w:rsidRPr="00B47A25">
        <w:t xml:space="preserve"> the level of economic development, health care quality, policy support, overall level of community health services</w:t>
      </w:r>
      <w:r w:rsidR="00D32175">
        <w:rPr>
          <w:rFonts w:hint="eastAsia"/>
        </w:rPr>
        <w:t xml:space="preserve"> is very low</w:t>
      </w:r>
      <w:r w:rsidRPr="00B47A25">
        <w:t xml:space="preserve">. </w:t>
      </w:r>
      <w:r w:rsidR="009D354E">
        <w:rPr>
          <w:rFonts w:hint="eastAsia"/>
        </w:rPr>
        <w:t xml:space="preserve">As </w:t>
      </w:r>
      <w:r w:rsidRPr="00B47A25">
        <w:t>Community Medical</w:t>
      </w:r>
      <w:r w:rsidR="009D354E">
        <w:rPr>
          <w:rFonts w:hint="eastAsia"/>
        </w:rPr>
        <w:t xml:space="preserve"> can not</w:t>
      </w:r>
      <w:r w:rsidRPr="00B47A25">
        <w:t xml:space="preserve"> meet the </w:t>
      </w:r>
      <w:r w:rsidR="009D354E" w:rsidRPr="009D354E">
        <w:t xml:space="preserve">increasing </w:t>
      </w:r>
      <w:r w:rsidRPr="00B47A25">
        <w:t xml:space="preserve">needs of population, </w:t>
      </w:r>
      <w:r w:rsidR="009D354E">
        <w:rPr>
          <w:rFonts w:hint="eastAsia"/>
        </w:rPr>
        <w:t xml:space="preserve">most residents go to center hospitals </w:t>
      </w:r>
      <w:r w:rsidRPr="00B47A25">
        <w:t xml:space="preserve">while </w:t>
      </w:r>
      <w:r w:rsidR="009D354E">
        <w:rPr>
          <w:rFonts w:hint="eastAsia"/>
        </w:rPr>
        <w:t>the r</w:t>
      </w:r>
      <w:r w:rsidR="009D354E" w:rsidRPr="009D354E">
        <w:t>esources</w:t>
      </w:r>
      <w:r w:rsidR="009D354E">
        <w:rPr>
          <w:rFonts w:hint="eastAsia"/>
        </w:rPr>
        <w:t xml:space="preserve"> of </w:t>
      </w:r>
      <w:r w:rsidRPr="00B47A25">
        <w:t>community health</w:t>
      </w:r>
      <w:r w:rsidR="009D354E">
        <w:rPr>
          <w:rFonts w:hint="eastAsia"/>
        </w:rPr>
        <w:t xml:space="preserve"> </w:t>
      </w:r>
      <w:r w:rsidR="009D354E">
        <w:t>service</w:t>
      </w:r>
      <w:r w:rsidR="009D354E">
        <w:rPr>
          <w:rFonts w:hint="eastAsia"/>
        </w:rPr>
        <w:t xml:space="preserve"> are wasted </w:t>
      </w:r>
      <w:r w:rsidRPr="00B47A25">
        <w:t>.</w:t>
      </w:r>
    </w:p>
    <w:p w14:paraId="74CF0862" w14:textId="77777777" w:rsidR="00B47A25" w:rsidRDefault="00B47A25" w:rsidP="00B128AF">
      <w:pPr>
        <w:ind w:firstLineChars="176" w:firstLine="422"/>
        <w:jc w:val="both"/>
      </w:pPr>
      <w:r w:rsidRPr="00B47A25">
        <w:t xml:space="preserve">Numerous studies show that the application of clinical decision support systems can effectively solve the problem of the limitations of clinician knowledge, reduce human negligence, lower health care costs, </w:t>
      </w:r>
      <w:r w:rsidR="00622661">
        <w:rPr>
          <w:rFonts w:hint="eastAsia"/>
        </w:rPr>
        <w:t xml:space="preserve">and </w:t>
      </w:r>
      <w:r w:rsidRPr="00B47A25">
        <w:t>provide a guarantee for the quality of medical care. Therefore,</w:t>
      </w:r>
      <w:r w:rsidR="009D354E" w:rsidRPr="00B47A25">
        <w:t xml:space="preserve"> </w:t>
      </w:r>
      <w:r w:rsidR="009D354E">
        <w:rPr>
          <w:rFonts w:hint="eastAsia"/>
        </w:rPr>
        <w:t>to take the</w:t>
      </w:r>
      <w:r w:rsidRPr="00B47A25">
        <w:t xml:space="preserve"> advantages of information technology, </w:t>
      </w:r>
      <w:r w:rsidR="009D354E">
        <w:rPr>
          <w:rFonts w:hint="eastAsia"/>
        </w:rPr>
        <w:t xml:space="preserve">applying </w:t>
      </w:r>
      <w:r w:rsidRPr="00B47A25">
        <w:t xml:space="preserve">clinical decision support technology </w:t>
      </w:r>
      <w:r w:rsidR="009D354E">
        <w:rPr>
          <w:rFonts w:hint="eastAsia"/>
        </w:rPr>
        <w:t>will</w:t>
      </w:r>
      <w:r w:rsidRPr="00B47A25">
        <w:t xml:space="preserve"> improve </w:t>
      </w:r>
      <w:r w:rsidR="009D354E">
        <w:rPr>
          <w:rFonts w:hint="eastAsia"/>
        </w:rPr>
        <w:t xml:space="preserve">the quality of </w:t>
      </w:r>
      <w:r w:rsidRPr="00B47A25">
        <w:t>community health service</w:t>
      </w:r>
      <w:r w:rsidR="00B128AF">
        <w:rPr>
          <w:rFonts w:hint="eastAsia"/>
        </w:rPr>
        <w:t xml:space="preserve"> and</w:t>
      </w:r>
      <w:r w:rsidRPr="00B47A25">
        <w:t xml:space="preserve"> solve the problem of uneven allocation of medical resources</w:t>
      </w:r>
      <w:r w:rsidR="009D354E">
        <w:rPr>
          <w:rFonts w:hint="eastAsia"/>
        </w:rPr>
        <w:t>.</w:t>
      </w:r>
    </w:p>
    <w:p w14:paraId="45818F69" w14:textId="77777777" w:rsidR="00B47A25" w:rsidRDefault="00B128AF" w:rsidP="00B128AF">
      <w:pPr>
        <w:ind w:firstLineChars="176" w:firstLine="422"/>
        <w:jc w:val="both"/>
      </w:pPr>
      <w:r>
        <w:t>I</w:t>
      </w:r>
      <w:r>
        <w:rPr>
          <w:rFonts w:hint="eastAsia"/>
        </w:rPr>
        <w:t>n this thesis,</w:t>
      </w:r>
      <w:r w:rsidR="00B47A25" w:rsidRPr="00B47A25">
        <w:t xml:space="preserve"> </w:t>
      </w:r>
      <w:r w:rsidR="00290F2F">
        <w:rPr>
          <w:rFonts w:hint="eastAsia"/>
        </w:rPr>
        <w:t xml:space="preserve">we proposed </w:t>
      </w:r>
      <w:r w:rsidR="00290F2F" w:rsidRPr="00290F2F">
        <w:t xml:space="preserve">the three level </w:t>
      </w:r>
      <w:r w:rsidR="000B121C">
        <w:rPr>
          <w:rFonts w:hint="eastAsia"/>
        </w:rPr>
        <w:t xml:space="preserve">clinical </w:t>
      </w:r>
      <w:r w:rsidR="00290F2F" w:rsidRPr="00290F2F">
        <w:t>decision-suppo</w:t>
      </w:r>
      <w:r w:rsidR="00290F2F">
        <w:t>rt service model</w:t>
      </w:r>
      <w:r w:rsidR="00290F2F">
        <w:rPr>
          <w:rFonts w:hint="eastAsia"/>
        </w:rPr>
        <w:t xml:space="preserve"> </w:t>
      </w:r>
      <w:r w:rsidR="00B47A25" w:rsidRPr="00B47A25">
        <w:t xml:space="preserve">by analyzing the medical needs of </w:t>
      </w:r>
      <w:r w:rsidR="00AE159E">
        <w:rPr>
          <w:rFonts w:hint="eastAsia"/>
        </w:rPr>
        <w:t xml:space="preserve">center </w:t>
      </w:r>
      <w:r w:rsidR="00B47A25" w:rsidRPr="00B47A25">
        <w:t>hospitals, community hospitals</w:t>
      </w:r>
      <w:r w:rsidR="000B121C">
        <w:rPr>
          <w:rFonts w:hint="eastAsia"/>
        </w:rPr>
        <w:t xml:space="preserve"> and </w:t>
      </w:r>
      <w:r w:rsidR="00624C85">
        <w:t>patients</w:t>
      </w:r>
      <w:r w:rsidR="00624C85">
        <w:rPr>
          <w:rFonts w:hint="eastAsia"/>
        </w:rPr>
        <w:t xml:space="preserve">. The thesis </w:t>
      </w:r>
      <w:r w:rsidR="00624C85">
        <w:t>analyzed</w:t>
      </w:r>
      <w:r w:rsidR="0017703D">
        <w:rPr>
          <w:rFonts w:hint="eastAsia"/>
        </w:rPr>
        <w:t xml:space="preserve"> the </w:t>
      </w:r>
      <w:r w:rsidR="00624C85">
        <w:rPr>
          <w:rFonts w:hint="eastAsia"/>
        </w:rPr>
        <w:t>diagnosis</w:t>
      </w:r>
      <w:r w:rsidR="00B47A25" w:rsidRPr="00B47A25">
        <w:t xml:space="preserve"> decision support system for the community</w:t>
      </w:r>
      <w:r w:rsidR="00624C85">
        <w:rPr>
          <w:rFonts w:hint="eastAsia"/>
        </w:rPr>
        <w:t xml:space="preserve"> </w:t>
      </w:r>
      <w:r w:rsidR="00624C85" w:rsidRPr="00624C85">
        <w:t xml:space="preserve">on </w:t>
      </w:r>
      <w:r w:rsidR="00624C85">
        <w:t>the basis of this service model</w:t>
      </w:r>
      <w:r w:rsidR="00B47A25" w:rsidRPr="00B47A25">
        <w:t xml:space="preserve">. Because of broad distribution </w:t>
      </w:r>
      <w:r w:rsidR="0017703D">
        <w:rPr>
          <w:rFonts w:hint="eastAsia"/>
        </w:rPr>
        <w:t xml:space="preserve">of </w:t>
      </w:r>
      <w:r w:rsidR="0017703D" w:rsidRPr="0017703D">
        <w:t xml:space="preserve">community </w:t>
      </w:r>
      <w:r w:rsidR="00B47A25" w:rsidRPr="00B47A25">
        <w:t xml:space="preserve">and diversity </w:t>
      </w:r>
      <w:r w:rsidR="000B121C">
        <w:t>of disease</w:t>
      </w:r>
      <w:r w:rsidR="00624C85">
        <w:t xml:space="preserve">s, </w:t>
      </w:r>
      <w:r w:rsidR="00B47A25" w:rsidRPr="00B47A25">
        <w:t xml:space="preserve">a system of open and extensible framework </w:t>
      </w:r>
      <w:r w:rsidR="000B121C">
        <w:rPr>
          <w:rFonts w:hint="eastAsia"/>
        </w:rPr>
        <w:t xml:space="preserve">is </w:t>
      </w:r>
      <w:r w:rsidR="000B121C">
        <w:t>essential</w:t>
      </w:r>
      <w:r w:rsidR="000B121C">
        <w:rPr>
          <w:rFonts w:hint="eastAsia"/>
        </w:rPr>
        <w:t xml:space="preserve"> </w:t>
      </w:r>
      <w:r w:rsidR="00B47A25" w:rsidRPr="00B47A25">
        <w:t>to</w:t>
      </w:r>
      <w:r w:rsidR="000B121C" w:rsidRPr="000B121C">
        <w:t xml:space="preserve"> support the rapid growth of medical data management and </w:t>
      </w:r>
      <w:r w:rsidR="00624C85">
        <w:rPr>
          <w:rFonts w:hint="eastAsia"/>
        </w:rPr>
        <w:t xml:space="preserve">provide </w:t>
      </w:r>
      <w:r w:rsidR="00624C85">
        <w:t xml:space="preserve">diagnostic </w:t>
      </w:r>
      <w:r w:rsidR="00624C85">
        <w:rPr>
          <w:rFonts w:hint="eastAsia"/>
        </w:rPr>
        <w:t>support for</w:t>
      </w:r>
      <w:r w:rsidR="000B121C" w:rsidRPr="000B121C">
        <w:t xml:space="preserve"> a variety of diseases</w:t>
      </w:r>
      <w:r w:rsidR="00B47A25">
        <w:rPr>
          <w:rFonts w:hint="eastAsia"/>
        </w:rPr>
        <w:t>。</w:t>
      </w:r>
      <w:r w:rsidR="00B47A25" w:rsidRPr="00B47A25">
        <w:t xml:space="preserve">This paper focuses on </w:t>
      </w:r>
      <w:r w:rsidR="005C5E2F">
        <w:rPr>
          <w:rFonts w:hint="eastAsia"/>
        </w:rPr>
        <w:t xml:space="preserve">this </w:t>
      </w:r>
      <w:r w:rsidR="00B47A25" w:rsidRPr="00B47A25">
        <w:t>target, mainly from the following expanded</w:t>
      </w:r>
      <w:r w:rsidR="00624C85">
        <w:rPr>
          <w:rFonts w:hint="eastAsia"/>
        </w:rPr>
        <w:t>:</w:t>
      </w:r>
    </w:p>
    <w:p w14:paraId="16679A12" w14:textId="77777777" w:rsidR="00B47A25" w:rsidRDefault="00290F2F" w:rsidP="00B128AF">
      <w:pPr>
        <w:pStyle w:val="a5"/>
        <w:numPr>
          <w:ilvl w:val="0"/>
          <w:numId w:val="11"/>
        </w:numPr>
        <w:ind w:firstLineChars="0"/>
        <w:jc w:val="both"/>
      </w:pPr>
      <w:r>
        <w:rPr>
          <w:rFonts w:hint="eastAsia"/>
        </w:rPr>
        <w:t>T</w:t>
      </w:r>
      <w:r w:rsidR="00B47A25" w:rsidRPr="00B47A25">
        <w:t>hrough the analysis of</w:t>
      </w:r>
      <w:r w:rsidR="005C5E2F">
        <w:rPr>
          <w:rFonts w:hint="eastAsia"/>
        </w:rPr>
        <w:t xml:space="preserve"> the problem of</w:t>
      </w:r>
      <w:r w:rsidR="00B47A25" w:rsidRPr="00B47A25">
        <w:t xml:space="preserve"> low-level community health</w:t>
      </w:r>
      <w:r w:rsidR="005C5E2F">
        <w:rPr>
          <w:rFonts w:hint="eastAsia"/>
        </w:rPr>
        <w:t>care</w:t>
      </w:r>
      <w:r w:rsidR="00B47A25" w:rsidRPr="00B47A25">
        <w:t xml:space="preserve">, </w:t>
      </w:r>
      <w:r w:rsidR="005C5E2F">
        <w:rPr>
          <w:rFonts w:hint="eastAsia"/>
        </w:rPr>
        <w:t xml:space="preserve">this paper </w:t>
      </w:r>
      <w:r w:rsidR="005C5E2F" w:rsidRPr="005C5E2F">
        <w:t xml:space="preserve">proposed </w:t>
      </w:r>
      <w:r w:rsidR="005C5E2F">
        <w:rPr>
          <w:rFonts w:hint="eastAsia"/>
        </w:rPr>
        <w:t xml:space="preserve">to apply </w:t>
      </w:r>
      <w:r w:rsidR="00B47A25" w:rsidRPr="00B47A25">
        <w:t xml:space="preserve">clinical decision support systems in community health, </w:t>
      </w:r>
      <w:r w:rsidR="00E27358">
        <w:rPr>
          <w:rFonts w:hint="eastAsia"/>
        </w:rPr>
        <w:t xml:space="preserve">Choose </w:t>
      </w:r>
      <w:r w:rsidR="00B47A25" w:rsidRPr="00B47A25">
        <w:t>disease diagnosis as a starting point to build framework for</w:t>
      </w:r>
      <w:r w:rsidR="00E27358" w:rsidRPr="00E27358">
        <w:t xml:space="preserve"> decision support systems</w:t>
      </w:r>
      <w:r w:rsidR="00B47A25" w:rsidRPr="00B47A25">
        <w:t xml:space="preserve"> </w:t>
      </w:r>
      <w:r w:rsidR="00E27358">
        <w:t>which</w:t>
      </w:r>
      <w:r w:rsidR="00E27358">
        <w:rPr>
          <w:rFonts w:hint="eastAsia"/>
        </w:rPr>
        <w:t xml:space="preserve"> can meet the needs of </w:t>
      </w:r>
      <w:r w:rsidR="00E27358">
        <w:t>community health</w:t>
      </w:r>
      <w:r w:rsidR="00B47A25" w:rsidRPr="00B47A25">
        <w:t>care</w:t>
      </w:r>
    </w:p>
    <w:p w14:paraId="1F8E5FBC" w14:textId="77777777" w:rsidR="002041CA" w:rsidRDefault="002041CA" w:rsidP="002041CA">
      <w:pPr>
        <w:pStyle w:val="a5"/>
        <w:numPr>
          <w:ilvl w:val="0"/>
          <w:numId w:val="11"/>
        </w:numPr>
        <w:ind w:firstLineChars="0"/>
      </w:pPr>
      <w:r>
        <w:rPr>
          <w:rFonts w:hint="eastAsia"/>
        </w:rPr>
        <w:lastRenderedPageBreak/>
        <w:t>In order to achieve</w:t>
      </w:r>
      <w:r w:rsidRPr="002041CA">
        <w:t xml:space="preserve"> the design and development of the</w:t>
      </w:r>
      <w:r>
        <w:rPr>
          <w:rFonts w:hint="eastAsia"/>
        </w:rPr>
        <w:t xml:space="preserve"> system</w:t>
      </w:r>
      <w:r>
        <w:t xml:space="preserve"> framework</w:t>
      </w:r>
      <w:r>
        <w:rPr>
          <w:rFonts w:hint="eastAsia"/>
        </w:rPr>
        <w:t xml:space="preserve">, </w:t>
      </w:r>
      <w:r w:rsidR="00290F2F">
        <w:rPr>
          <w:rFonts w:hint="eastAsia"/>
        </w:rPr>
        <w:t xml:space="preserve">the </w:t>
      </w:r>
      <w:r>
        <w:rPr>
          <w:rFonts w:hint="eastAsia"/>
        </w:rPr>
        <w:t xml:space="preserve">paper </w:t>
      </w:r>
      <w:r>
        <w:t>analyzed</w:t>
      </w:r>
      <w:r>
        <w:rPr>
          <w:rFonts w:hint="eastAsia"/>
        </w:rPr>
        <w:t xml:space="preserve"> the</w:t>
      </w:r>
      <w:r w:rsidR="00290F2F">
        <w:rPr>
          <w:rFonts w:hint="eastAsia"/>
        </w:rPr>
        <w:t xml:space="preserve"> </w:t>
      </w:r>
      <w:r w:rsidR="00B47A25" w:rsidRPr="00B47A25">
        <w:t>critical issues</w:t>
      </w:r>
      <w:r w:rsidR="00056AD2">
        <w:rPr>
          <w:rFonts w:hint="eastAsia"/>
        </w:rPr>
        <w:t xml:space="preserve"> which has to be solved by the framework, </w:t>
      </w:r>
      <w:r>
        <w:rPr>
          <w:rFonts w:hint="eastAsia"/>
        </w:rPr>
        <w:t xml:space="preserve">and </w:t>
      </w:r>
      <w:r w:rsidR="00056AD2">
        <w:rPr>
          <w:rFonts w:hint="eastAsia"/>
        </w:rPr>
        <w:t xml:space="preserve">study </w:t>
      </w:r>
      <w:r w:rsidR="00B47A25" w:rsidRPr="00B47A25">
        <w:t>the corresponding technical solutions</w:t>
      </w:r>
      <w:r w:rsidR="00056AD2">
        <w:rPr>
          <w:rFonts w:hint="eastAsia"/>
        </w:rPr>
        <w:t xml:space="preserve"> </w:t>
      </w:r>
      <w:r>
        <w:rPr>
          <w:rFonts w:hint="eastAsia"/>
        </w:rPr>
        <w:t>.</w:t>
      </w:r>
    </w:p>
    <w:p w14:paraId="33FB75CE" w14:textId="77777777" w:rsidR="00B47A25" w:rsidRDefault="00E27358" w:rsidP="00B128AF">
      <w:pPr>
        <w:pStyle w:val="a5"/>
        <w:numPr>
          <w:ilvl w:val="0"/>
          <w:numId w:val="11"/>
        </w:numPr>
        <w:ind w:firstLineChars="0"/>
        <w:jc w:val="both"/>
      </w:pPr>
      <w:r>
        <w:rPr>
          <w:rFonts w:hint="eastAsia"/>
        </w:rPr>
        <w:t>clinical diagnosis support system for h</w:t>
      </w:r>
      <w:r w:rsidR="00B47A25" w:rsidRPr="00B47A25">
        <w:t xml:space="preserve">eadache and </w:t>
      </w:r>
      <w:r w:rsidR="00290F2F" w:rsidRPr="00290F2F">
        <w:t>Alzheimer</w:t>
      </w:r>
      <w:r w:rsidR="00290F2F">
        <w:rPr>
          <w:rFonts w:hint="eastAsia"/>
        </w:rPr>
        <w:t xml:space="preserve"> </w:t>
      </w:r>
      <w:r w:rsidR="00FB3909">
        <w:rPr>
          <w:rFonts w:hint="eastAsia"/>
        </w:rPr>
        <w:t xml:space="preserve">are built </w:t>
      </w:r>
      <w:r w:rsidR="00056AD2">
        <w:rPr>
          <w:rFonts w:hint="eastAsia"/>
        </w:rPr>
        <w:t xml:space="preserve">based on the system framework to </w:t>
      </w:r>
      <w:r>
        <w:rPr>
          <w:rFonts w:hint="eastAsia"/>
        </w:rPr>
        <w:t xml:space="preserve">validate the </w:t>
      </w:r>
      <w:r w:rsidR="00B47A25" w:rsidRPr="00B47A25">
        <w:t xml:space="preserve">openness and scalability of the system framework, </w:t>
      </w:r>
      <w:r w:rsidR="00056AD2">
        <w:rPr>
          <w:rFonts w:hint="eastAsia"/>
        </w:rPr>
        <w:t>and illustrate that</w:t>
      </w:r>
      <w:r w:rsidR="00B47A25" w:rsidRPr="00B47A25">
        <w:t xml:space="preserve"> systems framework that can support the rapid development of systems and unified management</w:t>
      </w:r>
      <w:r w:rsidR="00290F2F">
        <w:rPr>
          <w:rFonts w:hint="eastAsia"/>
        </w:rPr>
        <w:t xml:space="preserve"> of </w:t>
      </w:r>
      <w:r w:rsidR="00290F2F" w:rsidRPr="00290F2F">
        <w:t>different diseases</w:t>
      </w:r>
      <w:r w:rsidR="00056AD2">
        <w:rPr>
          <w:rFonts w:hint="eastAsia"/>
        </w:rPr>
        <w:t>.</w:t>
      </w:r>
    </w:p>
    <w:p w14:paraId="50E336C1" w14:textId="77777777" w:rsidR="00B47A25" w:rsidRPr="00056AD2" w:rsidRDefault="00B47A25" w:rsidP="00B47A25">
      <w:pPr>
        <w:ind w:firstLineChars="0"/>
      </w:pPr>
    </w:p>
    <w:p w14:paraId="37B85890" w14:textId="2EDE1E30" w:rsidR="007E0491" w:rsidRDefault="00B47A25" w:rsidP="00B128AF">
      <w:pPr>
        <w:ind w:left="420" w:firstLineChars="0" w:firstLine="420"/>
        <w:sectPr w:rsidR="007E0491" w:rsidSect="00FB0F55">
          <w:headerReference w:type="default" r:id="rId32"/>
          <w:endnotePr>
            <w:numFmt w:val="decimal"/>
          </w:endnotePr>
          <w:pgSz w:w="11906" w:h="16838"/>
          <w:pgMar w:top="1440" w:right="1800" w:bottom="1440" w:left="1800" w:header="851" w:footer="992" w:gutter="0"/>
          <w:pgNumType w:fmt="upperRoman"/>
          <w:cols w:space="425"/>
          <w:docGrid w:type="lines" w:linePitch="326"/>
        </w:sectPr>
      </w:pPr>
      <w:r w:rsidRPr="00B47A25">
        <w:rPr>
          <w:rFonts w:hint="eastAsia"/>
        </w:rPr>
        <w:t>Key words</w:t>
      </w:r>
      <w:r w:rsidRPr="00B47A25">
        <w:rPr>
          <w:rFonts w:hint="eastAsia"/>
        </w:rPr>
        <w:t>：</w:t>
      </w:r>
      <w:r>
        <w:rPr>
          <w:rFonts w:hint="eastAsia"/>
        </w:rPr>
        <w:t>Community Health</w:t>
      </w:r>
      <w:r w:rsidRPr="00B47A25">
        <w:rPr>
          <w:rFonts w:hint="eastAsia"/>
        </w:rPr>
        <w:t xml:space="preserve">; </w:t>
      </w:r>
      <w:r>
        <w:rPr>
          <w:rFonts w:hint="eastAsia"/>
        </w:rPr>
        <w:t>Clinical Decision Support</w:t>
      </w:r>
      <w:r w:rsidRPr="00B47A25">
        <w:rPr>
          <w:rFonts w:hint="eastAsia"/>
        </w:rPr>
        <w:t xml:space="preserve">; </w:t>
      </w:r>
      <w:proofErr w:type="spellStart"/>
      <w:r>
        <w:rPr>
          <w:rFonts w:hint="eastAsia"/>
        </w:rPr>
        <w:t>MongoDB</w:t>
      </w:r>
      <w:r w:rsidR="000C5C04">
        <w:rPr>
          <w:rFonts w:hint="eastAsia"/>
        </w:rPr>
        <w:t>;headache</w:t>
      </w:r>
      <w:proofErr w:type="spellEnd"/>
      <w:r w:rsidR="000C5C04">
        <w:rPr>
          <w:rFonts w:hint="eastAsia"/>
        </w:rPr>
        <w:t>；</w:t>
      </w:r>
      <w:proofErr w:type="spellStart"/>
      <w:r w:rsidR="000C5C04">
        <w:rPr>
          <w:rFonts w:hint="eastAsia"/>
        </w:rPr>
        <w:t>alzheimer</w:t>
      </w:r>
      <w:proofErr w:type="spellEnd"/>
    </w:p>
    <w:p w14:paraId="362A6CF9" w14:textId="77777777" w:rsidR="004F0892" w:rsidRPr="00370433" w:rsidRDefault="004F0892" w:rsidP="00505753">
      <w:pPr>
        <w:pStyle w:val="1"/>
        <w:jc w:val="left"/>
      </w:pPr>
      <w:bookmarkStart w:id="5" w:name="_Toc377104167"/>
      <w:r w:rsidRPr="00370433">
        <w:lastRenderedPageBreak/>
        <w:t>目录</w:t>
      </w:r>
      <w:bookmarkEnd w:id="5"/>
    </w:p>
    <w:p w14:paraId="14A34C13" w14:textId="77777777" w:rsidR="00CC559F" w:rsidRDefault="00DA7AEA" w:rsidP="00CC559F">
      <w:pPr>
        <w:pStyle w:val="10"/>
        <w:tabs>
          <w:tab w:val="right" w:leader="dot" w:pos="8296"/>
        </w:tabs>
        <w:ind w:firstLine="480"/>
        <w:rPr>
          <w:rFonts w:asciiTheme="minorHAnsi" w:eastAsiaTheme="minorEastAsia" w:hAnsiTheme="minorHAnsi" w:cstheme="minorBidi"/>
          <w:noProof/>
          <w:sz w:val="21"/>
          <w:szCs w:val="22"/>
        </w:rPr>
      </w:pPr>
      <w:r w:rsidRPr="00370433">
        <w:rPr>
          <w:rFonts w:cs="Times New Roman"/>
        </w:rPr>
        <w:fldChar w:fldCharType="begin"/>
      </w:r>
      <w:r w:rsidR="004F0892" w:rsidRPr="00370433">
        <w:rPr>
          <w:rFonts w:cs="Times New Roman"/>
        </w:rPr>
        <w:instrText xml:space="preserve"> TOC \o "1-3" \h \z \u </w:instrText>
      </w:r>
      <w:r w:rsidRPr="00370433">
        <w:rPr>
          <w:rFonts w:cs="Times New Roman"/>
        </w:rPr>
        <w:fldChar w:fldCharType="separate"/>
      </w:r>
      <w:hyperlink w:anchor="_Toc377104164" w:history="1">
        <w:r w:rsidR="00CC559F" w:rsidRPr="00D22A69">
          <w:rPr>
            <w:rStyle w:val="ab"/>
            <w:rFonts w:hint="eastAsia"/>
            <w:noProof/>
          </w:rPr>
          <w:t>致谢</w:t>
        </w:r>
        <w:r w:rsidR="00CC559F">
          <w:rPr>
            <w:noProof/>
            <w:webHidden/>
          </w:rPr>
          <w:tab/>
        </w:r>
        <w:r w:rsidR="00CC559F">
          <w:rPr>
            <w:noProof/>
            <w:webHidden/>
          </w:rPr>
          <w:fldChar w:fldCharType="begin"/>
        </w:r>
        <w:r w:rsidR="00CC559F">
          <w:rPr>
            <w:noProof/>
            <w:webHidden/>
          </w:rPr>
          <w:instrText xml:space="preserve"> PAGEREF _Toc377104164 \h </w:instrText>
        </w:r>
        <w:r w:rsidR="00CC559F">
          <w:rPr>
            <w:noProof/>
            <w:webHidden/>
          </w:rPr>
        </w:r>
        <w:r w:rsidR="00CC559F">
          <w:rPr>
            <w:noProof/>
            <w:webHidden/>
          </w:rPr>
          <w:fldChar w:fldCharType="separate"/>
        </w:r>
        <w:r w:rsidR="0075093A">
          <w:rPr>
            <w:noProof/>
            <w:webHidden/>
          </w:rPr>
          <w:t>I</w:t>
        </w:r>
        <w:r w:rsidR="00CC559F">
          <w:rPr>
            <w:noProof/>
            <w:webHidden/>
          </w:rPr>
          <w:fldChar w:fldCharType="end"/>
        </w:r>
      </w:hyperlink>
    </w:p>
    <w:p w14:paraId="57AA308B" w14:textId="77777777" w:rsidR="00CC559F" w:rsidRDefault="003B6C3F" w:rsidP="00CC559F">
      <w:pPr>
        <w:pStyle w:val="10"/>
        <w:tabs>
          <w:tab w:val="right" w:leader="dot" w:pos="8296"/>
        </w:tabs>
        <w:ind w:firstLine="480"/>
        <w:rPr>
          <w:rFonts w:asciiTheme="minorHAnsi" w:eastAsiaTheme="minorEastAsia" w:hAnsiTheme="minorHAnsi" w:cstheme="minorBidi"/>
          <w:noProof/>
          <w:sz w:val="21"/>
          <w:szCs w:val="22"/>
        </w:rPr>
      </w:pPr>
      <w:hyperlink w:anchor="_Toc377104165" w:history="1">
        <w:r w:rsidR="00CC559F" w:rsidRPr="00D22A69">
          <w:rPr>
            <w:rStyle w:val="ab"/>
            <w:rFonts w:hint="eastAsia"/>
            <w:noProof/>
          </w:rPr>
          <w:t>摘要</w:t>
        </w:r>
        <w:r w:rsidR="00CC559F">
          <w:rPr>
            <w:noProof/>
            <w:webHidden/>
          </w:rPr>
          <w:tab/>
        </w:r>
        <w:r w:rsidR="00CC559F">
          <w:rPr>
            <w:noProof/>
            <w:webHidden/>
          </w:rPr>
          <w:fldChar w:fldCharType="begin"/>
        </w:r>
        <w:r w:rsidR="00CC559F">
          <w:rPr>
            <w:noProof/>
            <w:webHidden/>
          </w:rPr>
          <w:instrText xml:space="preserve"> PAGEREF _Toc377104165 \h </w:instrText>
        </w:r>
        <w:r w:rsidR="00CC559F">
          <w:rPr>
            <w:noProof/>
            <w:webHidden/>
          </w:rPr>
        </w:r>
        <w:r w:rsidR="00CC559F">
          <w:rPr>
            <w:noProof/>
            <w:webHidden/>
          </w:rPr>
          <w:fldChar w:fldCharType="separate"/>
        </w:r>
        <w:r w:rsidR="0075093A">
          <w:rPr>
            <w:noProof/>
            <w:webHidden/>
          </w:rPr>
          <w:t>II</w:t>
        </w:r>
        <w:r w:rsidR="00CC559F">
          <w:rPr>
            <w:noProof/>
            <w:webHidden/>
          </w:rPr>
          <w:fldChar w:fldCharType="end"/>
        </w:r>
      </w:hyperlink>
    </w:p>
    <w:p w14:paraId="371534D1" w14:textId="77777777" w:rsidR="00CC559F" w:rsidRDefault="003B6C3F" w:rsidP="0075093A">
      <w:pPr>
        <w:pStyle w:val="10"/>
        <w:tabs>
          <w:tab w:val="right" w:leader="dot" w:pos="8296"/>
        </w:tabs>
        <w:ind w:firstLine="480"/>
        <w:rPr>
          <w:rFonts w:asciiTheme="minorHAnsi" w:eastAsiaTheme="minorEastAsia" w:hAnsiTheme="minorHAnsi" w:cstheme="minorBidi"/>
          <w:noProof/>
          <w:sz w:val="21"/>
          <w:szCs w:val="22"/>
        </w:rPr>
      </w:pPr>
      <w:hyperlink w:anchor="_Toc377104166" w:history="1">
        <w:r w:rsidR="00CC559F" w:rsidRPr="00D22A69">
          <w:rPr>
            <w:rStyle w:val="ab"/>
            <w:noProof/>
          </w:rPr>
          <w:t>Abstract</w:t>
        </w:r>
        <w:r w:rsidR="00CC559F">
          <w:rPr>
            <w:noProof/>
            <w:webHidden/>
          </w:rPr>
          <w:tab/>
        </w:r>
        <w:r w:rsidR="00CC559F">
          <w:rPr>
            <w:noProof/>
            <w:webHidden/>
          </w:rPr>
          <w:fldChar w:fldCharType="begin"/>
        </w:r>
        <w:r w:rsidR="00CC559F">
          <w:rPr>
            <w:noProof/>
            <w:webHidden/>
          </w:rPr>
          <w:instrText xml:space="preserve"> PAGEREF _Toc377104166 \h </w:instrText>
        </w:r>
        <w:r w:rsidR="00CC559F">
          <w:rPr>
            <w:noProof/>
            <w:webHidden/>
          </w:rPr>
        </w:r>
        <w:r w:rsidR="00CC559F">
          <w:rPr>
            <w:noProof/>
            <w:webHidden/>
          </w:rPr>
          <w:fldChar w:fldCharType="separate"/>
        </w:r>
        <w:r w:rsidR="0075093A">
          <w:rPr>
            <w:noProof/>
            <w:webHidden/>
          </w:rPr>
          <w:t>IV</w:t>
        </w:r>
        <w:r w:rsidR="00CC559F">
          <w:rPr>
            <w:noProof/>
            <w:webHidden/>
          </w:rPr>
          <w:fldChar w:fldCharType="end"/>
        </w:r>
      </w:hyperlink>
    </w:p>
    <w:p w14:paraId="4397F41E" w14:textId="77777777" w:rsidR="00CC559F" w:rsidRDefault="003B6C3F" w:rsidP="0075093A">
      <w:pPr>
        <w:pStyle w:val="10"/>
        <w:tabs>
          <w:tab w:val="right" w:leader="dot" w:pos="8296"/>
        </w:tabs>
        <w:ind w:firstLine="480"/>
        <w:rPr>
          <w:rFonts w:asciiTheme="minorHAnsi" w:eastAsiaTheme="minorEastAsia" w:hAnsiTheme="minorHAnsi" w:cstheme="minorBidi"/>
          <w:noProof/>
          <w:sz w:val="21"/>
          <w:szCs w:val="22"/>
        </w:rPr>
      </w:pPr>
      <w:hyperlink w:anchor="_Toc377104167" w:history="1">
        <w:r w:rsidR="00CC559F" w:rsidRPr="00D22A69">
          <w:rPr>
            <w:rStyle w:val="ab"/>
            <w:rFonts w:hint="eastAsia"/>
            <w:noProof/>
          </w:rPr>
          <w:t>目录</w:t>
        </w:r>
        <w:r w:rsidR="00CC559F">
          <w:rPr>
            <w:noProof/>
            <w:webHidden/>
          </w:rPr>
          <w:tab/>
        </w:r>
        <w:r w:rsidR="00CC559F">
          <w:rPr>
            <w:noProof/>
            <w:webHidden/>
          </w:rPr>
          <w:fldChar w:fldCharType="begin"/>
        </w:r>
        <w:r w:rsidR="00CC559F">
          <w:rPr>
            <w:noProof/>
            <w:webHidden/>
          </w:rPr>
          <w:instrText xml:space="preserve"> PAGEREF _Toc377104167 \h </w:instrText>
        </w:r>
        <w:r w:rsidR="00CC559F">
          <w:rPr>
            <w:noProof/>
            <w:webHidden/>
          </w:rPr>
        </w:r>
        <w:r w:rsidR="00CC559F">
          <w:rPr>
            <w:noProof/>
            <w:webHidden/>
          </w:rPr>
          <w:fldChar w:fldCharType="separate"/>
        </w:r>
        <w:r w:rsidR="0075093A">
          <w:rPr>
            <w:noProof/>
            <w:webHidden/>
          </w:rPr>
          <w:t>VI</w:t>
        </w:r>
        <w:r w:rsidR="00CC559F">
          <w:rPr>
            <w:noProof/>
            <w:webHidden/>
          </w:rPr>
          <w:fldChar w:fldCharType="end"/>
        </w:r>
      </w:hyperlink>
    </w:p>
    <w:p w14:paraId="377CF399" w14:textId="77777777" w:rsidR="00CC559F" w:rsidRDefault="003B6C3F" w:rsidP="0075093A">
      <w:pPr>
        <w:pStyle w:val="10"/>
        <w:tabs>
          <w:tab w:val="left" w:pos="1050"/>
          <w:tab w:val="right" w:leader="dot" w:pos="8296"/>
        </w:tabs>
        <w:ind w:firstLine="480"/>
        <w:rPr>
          <w:rFonts w:asciiTheme="minorHAnsi" w:eastAsiaTheme="minorEastAsia" w:hAnsiTheme="minorHAnsi" w:cstheme="minorBidi"/>
          <w:noProof/>
          <w:sz w:val="21"/>
          <w:szCs w:val="22"/>
        </w:rPr>
      </w:pPr>
      <w:hyperlink w:anchor="_Toc377104168" w:history="1">
        <w:r w:rsidR="00CC559F" w:rsidRPr="00D22A69">
          <w:rPr>
            <w:rStyle w:val="ab"/>
            <w:noProof/>
          </w:rPr>
          <w:t>1</w:t>
        </w:r>
        <w:r w:rsidR="00CC559F">
          <w:rPr>
            <w:rFonts w:asciiTheme="minorHAnsi" w:eastAsiaTheme="minorEastAsia" w:hAnsiTheme="minorHAnsi" w:cstheme="minorBidi"/>
            <w:noProof/>
            <w:sz w:val="21"/>
            <w:szCs w:val="22"/>
          </w:rPr>
          <w:tab/>
        </w:r>
        <w:r w:rsidR="00CC559F" w:rsidRPr="00D22A69">
          <w:rPr>
            <w:rStyle w:val="ab"/>
            <w:rFonts w:hint="eastAsia"/>
            <w:noProof/>
          </w:rPr>
          <w:t>引言</w:t>
        </w:r>
        <w:r w:rsidR="00CC559F">
          <w:rPr>
            <w:noProof/>
            <w:webHidden/>
          </w:rPr>
          <w:tab/>
        </w:r>
        <w:r w:rsidR="00CC559F">
          <w:rPr>
            <w:noProof/>
            <w:webHidden/>
          </w:rPr>
          <w:fldChar w:fldCharType="begin"/>
        </w:r>
        <w:r w:rsidR="00CC559F">
          <w:rPr>
            <w:noProof/>
            <w:webHidden/>
          </w:rPr>
          <w:instrText xml:space="preserve"> PAGEREF _Toc377104168 \h </w:instrText>
        </w:r>
        <w:r w:rsidR="00CC559F">
          <w:rPr>
            <w:noProof/>
            <w:webHidden/>
          </w:rPr>
        </w:r>
        <w:r w:rsidR="00CC559F">
          <w:rPr>
            <w:noProof/>
            <w:webHidden/>
          </w:rPr>
          <w:fldChar w:fldCharType="separate"/>
        </w:r>
        <w:r w:rsidR="0075093A">
          <w:rPr>
            <w:noProof/>
            <w:webHidden/>
          </w:rPr>
          <w:t>1</w:t>
        </w:r>
        <w:r w:rsidR="00CC559F">
          <w:rPr>
            <w:noProof/>
            <w:webHidden/>
          </w:rPr>
          <w:fldChar w:fldCharType="end"/>
        </w:r>
      </w:hyperlink>
    </w:p>
    <w:p w14:paraId="4F9A001C" w14:textId="77777777" w:rsidR="00CC559F" w:rsidRDefault="003B6C3F" w:rsidP="00CC559F">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7104169" w:history="1">
        <w:r w:rsidR="00CC559F" w:rsidRPr="00D22A69">
          <w:rPr>
            <w:rStyle w:val="ab"/>
            <w:rFonts w:cs="Times New Roman"/>
            <w:noProof/>
          </w:rPr>
          <w:t>1.1</w:t>
        </w:r>
        <w:r w:rsidR="00CC559F">
          <w:rPr>
            <w:rFonts w:asciiTheme="minorHAnsi" w:eastAsiaTheme="minorEastAsia" w:hAnsiTheme="minorHAnsi" w:cstheme="minorBidi"/>
            <w:noProof/>
            <w:sz w:val="21"/>
            <w:szCs w:val="22"/>
          </w:rPr>
          <w:tab/>
        </w:r>
        <w:r w:rsidR="00CC559F" w:rsidRPr="00D22A69">
          <w:rPr>
            <w:rStyle w:val="ab"/>
            <w:rFonts w:cs="Times New Roman" w:hint="eastAsia"/>
            <w:noProof/>
          </w:rPr>
          <w:t>课题背景</w:t>
        </w:r>
        <w:r w:rsidR="00CC559F">
          <w:rPr>
            <w:noProof/>
            <w:webHidden/>
          </w:rPr>
          <w:tab/>
        </w:r>
        <w:r w:rsidR="00CC559F">
          <w:rPr>
            <w:noProof/>
            <w:webHidden/>
          </w:rPr>
          <w:fldChar w:fldCharType="begin"/>
        </w:r>
        <w:r w:rsidR="00CC559F">
          <w:rPr>
            <w:noProof/>
            <w:webHidden/>
          </w:rPr>
          <w:instrText xml:space="preserve"> PAGEREF _Toc377104169 \h </w:instrText>
        </w:r>
        <w:r w:rsidR="00CC559F">
          <w:rPr>
            <w:noProof/>
            <w:webHidden/>
          </w:rPr>
        </w:r>
        <w:r w:rsidR="00CC559F">
          <w:rPr>
            <w:noProof/>
            <w:webHidden/>
          </w:rPr>
          <w:fldChar w:fldCharType="separate"/>
        </w:r>
        <w:r w:rsidR="0075093A">
          <w:rPr>
            <w:noProof/>
            <w:webHidden/>
          </w:rPr>
          <w:t>1</w:t>
        </w:r>
        <w:r w:rsidR="00CC559F">
          <w:rPr>
            <w:noProof/>
            <w:webHidden/>
          </w:rPr>
          <w:fldChar w:fldCharType="end"/>
        </w:r>
      </w:hyperlink>
    </w:p>
    <w:p w14:paraId="62030F9B" w14:textId="77777777" w:rsidR="00CC559F" w:rsidRDefault="003B6C3F" w:rsidP="00CC559F">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7104170" w:history="1">
        <w:r w:rsidR="00CC559F" w:rsidRPr="00D22A69">
          <w:rPr>
            <w:rStyle w:val="ab"/>
            <w:rFonts w:cs="Times New Roman"/>
            <w:noProof/>
          </w:rPr>
          <w:t>1.2</w:t>
        </w:r>
        <w:r w:rsidR="00CC559F">
          <w:rPr>
            <w:rFonts w:asciiTheme="minorHAnsi" w:eastAsiaTheme="minorEastAsia" w:hAnsiTheme="minorHAnsi" w:cstheme="minorBidi"/>
            <w:noProof/>
            <w:sz w:val="21"/>
            <w:szCs w:val="22"/>
          </w:rPr>
          <w:tab/>
        </w:r>
        <w:r w:rsidR="00CC559F" w:rsidRPr="00D22A69">
          <w:rPr>
            <w:rStyle w:val="ab"/>
            <w:rFonts w:cs="Times New Roman" w:hint="eastAsia"/>
            <w:noProof/>
          </w:rPr>
          <w:t>面向社区的疾病诊断决策支持系统</w:t>
        </w:r>
        <w:r w:rsidR="00CC559F">
          <w:rPr>
            <w:noProof/>
            <w:webHidden/>
          </w:rPr>
          <w:tab/>
        </w:r>
        <w:r w:rsidR="00CC559F">
          <w:rPr>
            <w:noProof/>
            <w:webHidden/>
          </w:rPr>
          <w:fldChar w:fldCharType="begin"/>
        </w:r>
        <w:r w:rsidR="00CC559F">
          <w:rPr>
            <w:noProof/>
            <w:webHidden/>
          </w:rPr>
          <w:instrText xml:space="preserve"> PAGEREF _Toc377104170 \h </w:instrText>
        </w:r>
        <w:r w:rsidR="00CC559F">
          <w:rPr>
            <w:noProof/>
            <w:webHidden/>
          </w:rPr>
        </w:r>
        <w:r w:rsidR="00CC559F">
          <w:rPr>
            <w:noProof/>
            <w:webHidden/>
          </w:rPr>
          <w:fldChar w:fldCharType="separate"/>
        </w:r>
        <w:r w:rsidR="0075093A">
          <w:rPr>
            <w:noProof/>
            <w:webHidden/>
          </w:rPr>
          <w:t>3</w:t>
        </w:r>
        <w:r w:rsidR="00CC559F">
          <w:rPr>
            <w:noProof/>
            <w:webHidden/>
          </w:rPr>
          <w:fldChar w:fldCharType="end"/>
        </w:r>
      </w:hyperlink>
    </w:p>
    <w:p w14:paraId="2A7A9A8E" w14:textId="77777777" w:rsidR="00CC559F" w:rsidRDefault="003B6C3F" w:rsidP="00CC559F">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77104171" w:history="1">
        <w:r w:rsidR="00CC559F" w:rsidRPr="00D22A69">
          <w:rPr>
            <w:rStyle w:val="ab"/>
            <w:rFonts w:cs="Times New Roman"/>
            <w:noProof/>
          </w:rPr>
          <w:t>1.2.1</w:t>
        </w:r>
        <w:r w:rsidR="00CC559F">
          <w:rPr>
            <w:rFonts w:asciiTheme="minorHAnsi" w:eastAsiaTheme="minorEastAsia" w:hAnsiTheme="minorHAnsi" w:cstheme="minorBidi"/>
            <w:noProof/>
            <w:sz w:val="21"/>
            <w:szCs w:val="22"/>
          </w:rPr>
          <w:tab/>
        </w:r>
        <w:r w:rsidR="00CC559F" w:rsidRPr="00D22A69">
          <w:rPr>
            <w:rStyle w:val="ab"/>
            <w:rFonts w:cs="Times New Roman" w:hint="eastAsia"/>
            <w:noProof/>
          </w:rPr>
          <w:t>临床诊断决策支持系统概述</w:t>
        </w:r>
        <w:r w:rsidR="00CC559F">
          <w:rPr>
            <w:noProof/>
            <w:webHidden/>
          </w:rPr>
          <w:tab/>
        </w:r>
        <w:r w:rsidR="00CC559F">
          <w:rPr>
            <w:noProof/>
            <w:webHidden/>
          </w:rPr>
          <w:fldChar w:fldCharType="begin"/>
        </w:r>
        <w:r w:rsidR="00CC559F">
          <w:rPr>
            <w:noProof/>
            <w:webHidden/>
          </w:rPr>
          <w:instrText xml:space="preserve"> PAGEREF _Toc377104171 \h </w:instrText>
        </w:r>
        <w:r w:rsidR="00CC559F">
          <w:rPr>
            <w:noProof/>
            <w:webHidden/>
          </w:rPr>
        </w:r>
        <w:r w:rsidR="00CC559F">
          <w:rPr>
            <w:noProof/>
            <w:webHidden/>
          </w:rPr>
          <w:fldChar w:fldCharType="separate"/>
        </w:r>
        <w:r w:rsidR="0075093A">
          <w:rPr>
            <w:noProof/>
            <w:webHidden/>
          </w:rPr>
          <w:t>3</w:t>
        </w:r>
        <w:r w:rsidR="00CC559F">
          <w:rPr>
            <w:noProof/>
            <w:webHidden/>
          </w:rPr>
          <w:fldChar w:fldCharType="end"/>
        </w:r>
      </w:hyperlink>
    </w:p>
    <w:p w14:paraId="3C880CFB" w14:textId="77777777" w:rsidR="00CC559F" w:rsidRDefault="003B6C3F" w:rsidP="00CC559F">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77104172" w:history="1">
        <w:r w:rsidR="00CC559F" w:rsidRPr="00D22A69">
          <w:rPr>
            <w:rStyle w:val="ab"/>
            <w:rFonts w:cs="Times New Roman"/>
            <w:noProof/>
          </w:rPr>
          <w:t>1.2.2</w:t>
        </w:r>
        <w:r w:rsidR="00CC559F">
          <w:rPr>
            <w:rFonts w:asciiTheme="minorHAnsi" w:eastAsiaTheme="minorEastAsia" w:hAnsiTheme="minorHAnsi" w:cstheme="minorBidi"/>
            <w:noProof/>
            <w:sz w:val="21"/>
            <w:szCs w:val="22"/>
          </w:rPr>
          <w:tab/>
        </w:r>
        <w:r w:rsidR="00CC559F" w:rsidRPr="00D22A69">
          <w:rPr>
            <w:rStyle w:val="ab"/>
            <w:rFonts w:cs="Times New Roman" w:hint="eastAsia"/>
            <w:noProof/>
          </w:rPr>
          <w:t>面向社区的临床决策支持服务模式</w:t>
        </w:r>
        <w:r w:rsidR="00CC559F">
          <w:rPr>
            <w:noProof/>
            <w:webHidden/>
          </w:rPr>
          <w:tab/>
        </w:r>
        <w:r w:rsidR="00CC559F">
          <w:rPr>
            <w:noProof/>
            <w:webHidden/>
          </w:rPr>
          <w:fldChar w:fldCharType="begin"/>
        </w:r>
        <w:r w:rsidR="00CC559F">
          <w:rPr>
            <w:noProof/>
            <w:webHidden/>
          </w:rPr>
          <w:instrText xml:space="preserve"> PAGEREF _Toc377104172 \h </w:instrText>
        </w:r>
        <w:r w:rsidR="00CC559F">
          <w:rPr>
            <w:noProof/>
            <w:webHidden/>
          </w:rPr>
        </w:r>
        <w:r w:rsidR="00CC559F">
          <w:rPr>
            <w:noProof/>
            <w:webHidden/>
          </w:rPr>
          <w:fldChar w:fldCharType="separate"/>
        </w:r>
        <w:r w:rsidR="0075093A">
          <w:rPr>
            <w:noProof/>
            <w:webHidden/>
          </w:rPr>
          <w:t>4</w:t>
        </w:r>
        <w:r w:rsidR="00CC559F">
          <w:rPr>
            <w:noProof/>
            <w:webHidden/>
          </w:rPr>
          <w:fldChar w:fldCharType="end"/>
        </w:r>
      </w:hyperlink>
    </w:p>
    <w:p w14:paraId="4A66D964" w14:textId="77777777" w:rsidR="00CC559F" w:rsidRDefault="003B6C3F" w:rsidP="00CC559F">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7104173" w:history="1">
        <w:r w:rsidR="00CC559F" w:rsidRPr="00D22A69">
          <w:rPr>
            <w:rStyle w:val="ab"/>
            <w:rFonts w:cs="Times New Roman"/>
            <w:noProof/>
          </w:rPr>
          <w:t>1.3</w:t>
        </w:r>
        <w:r w:rsidR="00CC559F">
          <w:rPr>
            <w:rFonts w:asciiTheme="minorHAnsi" w:eastAsiaTheme="minorEastAsia" w:hAnsiTheme="minorHAnsi" w:cstheme="minorBidi"/>
            <w:noProof/>
            <w:sz w:val="21"/>
            <w:szCs w:val="22"/>
          </w:rPr>
          <w:tab/>
        </w:r>
        <w:r w:rsidR="00CC559F" w:rsidRPr="00D22A69">
          <w:rPr>
            <w:rStyle w:val="ab"/>
            <w:rFonts w:cs="Times New Roman" w:hint="eastAsia"/>
            <w:noProof/>
          </w:rPr>
          <w:t>关键技术问题</w:t>
        </w:r>
        <w:r w:rsidR="00CC559F">
          <w:rPr>
            <w:noProof/>
            <w:webHidden/>
          </w:rPr>
          <w:tab/>
        </w:r>
        <w:r w:rsidR="00CC559F">
          <w:rPr>
            <w:noProof/>
            <w:webHidden/>
          </w:rPr>
          <w:fldChar w:fldCharType="begin"/>
        </w:r>
        <w:r w:rsidR="00CC559F">
          <w:rPr>
            <w:noProof/>
            <w:webHidden/>
          </w:rPr>
          <w:instrText xml:space="preserve"> PAGEREF _Toc377104173 \h </w:instrText>
        </w:r>
        <w:r w:rsidR="00CC559F">
          <w:rPr>
            <w:noProof/>
            <w:webHidden/>
          </w:rPr>
        </w:r>
        <w:r w:rsidR="00CC559F">
          <w:rPr>
            <w:noProof/>
            <w:webHidden/>
          </w:rPr>
          <w:fldChar w:fldCharType="separate"/>
        </w:r>
        <w:r w:rsidR="0075093A">
          <w:rPr>
            <w:noProof/>
            <w:webHidden/>
          </w:rPr>
          <w:t>5</w:t>
        </w:r>
        <w:r w:rsidR="00CC559F">
          <w:rPr>
            <w:noProof/>
            <w:webHidden/>
          </w:rPr>
          <w:fldChar w:fldCharType="end"/>
        </w:r>
      </w:hyperlink>
    </w:p>
    <w:p w14:paraId="66AEB3DB" w14:textId="77777777" w:rsidR="00CC559F" w:rsidRDefault="003B6C3F" w:rsidP="00CC559F">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7104174" w:history="1">
        <w:r w:rsidR="00CC559F" w:rsidRPr="00D22A69">
          <w:rPr>
            <w:rStyle w:val="ab"/>
            <w:rFonts w:cs="Times New Roman"/>
            <w:noProof/>
          </w:rPr>
          <w:t>1.4</w:t>
        </w:r>
        <w:r w:rsidR="00CC559F">
          <w:rPr>
            <w:rFonts w:asciiTheme="minorHAnsi" w:eastAsiaTheme="minorEastAsia" w:hAnsiTheme="minorHAnsi" w:cstheme="minorBidi"/>
            <w:noProof/>
            <w:sz w:val="21"/>
            <w:szCs w:val="22"/>
          </w:rPr>
          <w:tab/>
        </w:r>
        <w:r w:rsidR="00CC559F" w:rsidRPr="00D22A69">
          <w:rPr>
            <w:rStyle w:val="ab"/>
            <w:rFonts w:cs="Times New Roman" w:hint="eastAsia"/>
            <w:noProof/>
          </w:rPr>
          <w:t>论文研究目标和内容</w:t>
        </w:r>
        <w:r w:rsidR="00CC559F">
          <w:rPr>
            <w:noProof/>
            <w:webHidden/>
          </w:rPr>
          <w:tab/>
        </w:r>
        <w:r w:rsidR="00CC559F">
          <w:rPr>
            <w:noProof/>
            <w:webHidden/>
          </w:rPr>
          <w:fldChar w:fldCharType="begin"/>
        </w:r>
        <w:r w:rsidR="00CC559F">
          <w:rPr>
            <w:noProof/>
            <w:webHidden/>
          </w:rPr>
          <w:instrText xml:space="preserve"> PAGEREF _Toc377104174 \h </w:instrText>
        </w:r>
        <w:r w:rsidR="00CC559F">
          <w:rPr>
            <w:noProof/>
            <w:webHidden/>
          </w:rPr>
        </w:r>
        <w:r w:rsidR="00CC559F">
          <w:rPr>
            <w:noProof/>
            <w:webHidden/>
          </w:rPr>
          <w:fldChar w:fldCharType="separate"/>
        </w:r>
        <w:r w:rsidR="0075093A">
          <w:rPr>
            <w:noProof/>
            <w:webHidden/>
          </w:rPr>
          <w:t>8</w:t>
        </w:r>
        <w:r w:rsidR="00CC559F">
          <w:rPr>
            <w:noProof/>
            <w:webHidden/>
          </w:rPr>
          <w:fldChar w:fldCharType="end"/>
        </w:r>
      </w:hyperlink>
    </w:p>
    <w:p w14:paraId="5736D34A" w14:textId="77777777" w:rsidR="00CC559F" w:rsidRDefault="003B6C3F" w:rsidP="00CC559F">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7104175" w:history="1">
        <w:r w:rsidR="00CC559F" w:rsidRPr="00D22A69">
          <w:rPr>
            <w:rStyle w:val="ab"/>
            <w:rFonts w:cs="Times New Roman"/>
            <w:noProof/>
          </w:rPr>
          <w:t>1.5</w:t>
        </w:r>
        <w:r w:rsidR="00CC559F">
          <w:rPr>
            <w:rFonts w:asciiTheme="minorHAnsi" w:eastAsiaTheme="minorEastAsia" w:hAnsiTheme="minorHAnsi" w:cstheme="minorBidi"/>
            <w:noProof/>
            <w:sz w:val="21"/>
            <w:szCs w:val="22"/>
          </w:rPr>
          <w:tab/>
        </w:r>
        <w:r w:rsidR="00CC559F" w:rsidRPr="00D22A69">
          <w:rPr>
            <w:rStyle w:val="ab"/>
            <w:rFonts w:cs="Times New Roman" w:hint="eastAsia"/>
            <w:noProof/>
          </w:rPr>
          <w:t>章节编排</w:t>
        </w:r>
        <w:r w:rsidR="00CC559F">
          <w:rPr>
            <w:noProof/>
            <w:webHidden/>
          </w:rPr>
          <w:tab/>
        </w:r>
        <w:r w:rsidR="00CC559F">
          <w:rPr>
            <w:noProof/>
            <w:webHidden/>
          </w:rPr>
          <w:fldChar w:fldCharType="begin"/>
        </w:r>
        <w:r w:rsidR="00CC559F">
          <w:rPr>
            <w:noProof/>
            <w:webHidden/>
          </w:rPr>
          <w:instrText xml:space="preserve"> PAGEREF _Toc377104175 \h </w:instrText>
        </w:r>
        <w:r w:rsidR="00CC559F">
          <w:rPr>
            <w:noProof/>
            <w:webHidden/>
          </w:rPr>
        </w:r>
        <w:r w:rsidR="00CC559F">
          <w:rPr>
            <w:noProof/>
            <w:webHidden/>
          </w:rPr>
          <w:fldChar w:fldCharType="separate"/>
        </w:r>
        <w:r w:rsidR="0075093A">
          <w:rPr>
            <w:noProof/>
            <w:webHidden/>
          </w:rPr>
          <w:t>8</w:t>
        </w:r>
        <w:r w:rsidR="00CC559F">
          <w:rPr>
            <w:noProof/>
            <w:webHidden/>
          </w:rPr>
          <w:fldChar w:fldCharType="end"/>
        </w:r>
      </w:hyperlink>
    </w:p>
    <w:p w14:paraId="6D54ABF3" w14:textId="77777777" w:rsidR="00CC559F" w:rsidRDefault="003B6C3F" w:rsidP="0075093A">
      <w:pPr>
        <w:pStyle w:val="10"/>
        <w:tabs>
          <w:tab w:val="left" w:pos="1050"/>
          <w:tab w:val="right" w:leader="dot" w:pos="8296"/>
        </w:tabs>
        <w:ind w:firstLine="480"/>
        <w:rPr>
          <w:rFonts w:asciiTheme="minorHAnsi" w:eastAsiaTheme="minorEastAsia" w:hAnsiTheme="minorHAnsi" w:cstheme="minorBidi"/>
          <w:noProof/>
          <w:sz w:val="21"/>
          <w:szCs w:val="22"/>
        </w:rPr>
      </w:pPr>
      <w:hyperlink w:anchor="_Toc377104176" w:history="1">
        <w:r w:rsidR="00CC559F" w:rsidRPr="00D22A69">
          <w:rPr>
            <w:rStyle w:val="ab"/>
            <w:noProof/>
          </w:rPr>
          <w:t>2</w:t>
        </w:r>
        <w:r w:rsidR="00CC559F">
          <w:rPr>
            <w:rFonts w:asciiTheme="minorHAnsi" w:eastAsiaTheme="minorEastAsia" w:hAnsiTheme="minorHAnsi" w:cstheme="minorBidi"/>
            <w:noProof/>
            <w:sz w:val="21"/>
            <w:szCs w:val="22"/>
          </w:rPr>
          <w:tab/>
        </w:r>
        <w:r w:rsidR="00CC559F" w:rsidRPr="00D22A69">
          <w:rPr>
            <w:rStyle w:val="ab"/>
            <w:rFonts w:hint="eastAsia"/>
            <w:noProof/>
          </w:rPr>
          <w:t>关键技术研究与系统框架实现</w:t>
        </w:r>
        <w:r w:rsidR="00CC559F">
          <w:rPr>
            <w:noProof/>
            <w:webHidden/>
          </w:rPr>
          <w:tab/>
        </w:r>
        <w:r w:rsidR="00CC559F">
          <w:rPr>
            <w:noProof/>
            <w:webHidden/>
          </w:rPr>
          <w:fldChar w:fldCharType="begin"/>
        </w:r>
        <w:r w:rsidR="00CC559F">
          <w:rPr>
            <w:noProof/>
            <w:webHidden/>
          </w:rPr>
          <w:instrText xml:space="preserve"> PAGEREF _Toc377104176 \h </w:instrText>
        </w:r>
        <w:r w:rsidR="00CC559F">
          <w:rPr>
            <w:noProof/>
            <w:webHidden/>
          </w:rPr>
        </w:r>
        <w:r w:rsidR="00CC559F">
          <w:rPr>
            <w:noProof/>
            <w:webHidden/>
          </w:rPr>
          <w:fldChar w:fldCharType="separate"/>
        </w:r>
        <w:r w:rsidR="0075093A">
          <w:rPr>
            <w:noProof/>
            <w:webHidden/>
          </w:rPr>
          <w:t>10</w:t>
        </w:r>
        <w:r w:rsidR="00CC559F">
          <w:rPr>
            <w:noProof/>
            <w:webHidden/>
          </w:rPr>
          <w:fldChar w:fldCharType="end"/>
        </w:r>
      </w:hyperlink>
    </w:p>
    <w:p w14:paraId="645582F6" w14:textId="77777777" w:rsidR="00CC559F" w:rsidRDefault="003B6C3F" w:rsidP="00CC559F">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7104177" w:history="1">
        <w:r w:rsidR="00CC559F" w:rsidRPr="00D22A69">
          <w:rPr>
            <w:rStyle w:val="ab"/>
            <w:noProof/>
          </w:rPr>
          <w:t>2.1</w:t>
        </w:r>
        <w:r w:rsidR="00CC559F">
          <w:rPr>
            <w:rFonts w:asciiTheme="minorHAnsi" w:eastAsiaTheme="minorEastAsia" w:hAnsiTheme="minorHAnsi" w:cstheme="minorBidi"/>
            <w:noProof/>
            <w:sz w:val="21"/>
            <w:szCs w:val="22"/>
          </w:rPr>
          <w:tab/>
        </w:r>
        <w:r w:rsidR="00CC559F" w:rsidRPr="00D22A69">
          <w:rPr>
            <w:rStyle w:val="ab"/>
            <w:rFonts w:hint="eastAsia"/>
            <w:noProof/>
          </w:rPr>
          <w:t>关键技术研究</w:t>
        </w:r>
        <w:r w:rsidR="00CC559F">
          <w:rPr>
            <w:noProof/>
            <w:webHidden/>
          </w:rPr>
          <w:tab/>
        </w:r>
        <w:r w:rsidR="00CC559F">
          <w:rPr>
            <w:noProof/>
            <w:webHidden/>
          </w:rPr>
          <w:fldChar w:fldCharType="begin"/>
        </w:r>
        <w:r w:rsidR="00CC559F">
          <w:rPr>
            <w:noProof/>
            <w:webHidden/>
          </w:rPr>
          <w:instrText xml:space="preserve"> PAGEREF _Toc377104177 \h </w:instrText>
        </w:r>
        <w:r w:rsidR="00CC559F">
          <w:rPr>
            <w:noProof/>
            <w:webHidden/>
          </w:rPr>
        </w:r>
        <w:r w:rsidR="00CC559F">
          <w:rPr>
            <w:noProof/>
            <w:webHidden/>
          </w:rPr>
          <w:fldChar w:fldCharType="separate"/>
        </w:r>
        <w:r w:rsidR="0075093A">
          <w:rPr>
            <w:noProof/>
            <w:webHidden/>
          </w:rPr>
          <w:t>10</w:t>
        </w:r>
        <w:r w:rsidR="00CC559F">
          <w:rPr>
            <w:noProof/>
            <w:webHidden/>
          </w:rPr>
          <w:fldChar w:fldCharType="end"/>
        </w:r>
      </w:hyperlink>
    </w:p>
    <w:p w14:paraId="3F8DF09B" w14:textId="77777777" w:rsidR="00CC559F" w:rsidRDefault="003B6C3F" w:rsidP="00CC559F">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77104178" w:history="1">
        <w:r w:rsidR="00CC559F" w:rsidRPr="00D22A69">
          <w:rPr>
            <w:rStyle w:val="ab"/>
            <w:rFonts w:cs="Times New Roman"/>
            <w:noProof/>
          </w:rPr>
          <w:t>2.1.1</w:t>
        </w:r>
        <w:r w:rsidR="00CC559F">
          <w:rPr>
            <w:rFonts w:asciiTheme="minorHAnsi" w:eastAsiaTheme="minorEastAsia" w:hAnsiTheme="minorHAnsi" w:cstheme="minorBidi"/>
            <w:noProof/>
            <w:sz w:val="21"/>
            <w:szCs w:val="22"/>
          </w:rPr>
          <w:tab/>
        </w:r>
        <w:r w:rsidR="00CC559F" w:rsidRPr="00D22A69">
          <w:rPr>
            <w:rStyle w:val="ab"/>
            <w:rFonts w:cs="Times New Roman" w:hint="eastAsia"/>
            <w:noProof/>
          </w:rPr>
          <w:t>面向复杂多样化医疗数据的数据存储管理</w:t>
        </w:r>
        <w:r w:rsidR="00CC559F">
          <w:rPr>
            <w:noProof/>
            <w:webHidden/>
          </w:rPr>
          <w:tab/>
        </w:r>
        <w:r w:rsidR="00CC559F">
          <w:rPr>
            <w:noProof/>
            <w:webHidden/>
          </w:rPr>
          <w:fldChar w:fldCharType="begin"/>
        </w:r>
        <w:r w:rsidR="00CC559F">
          <w:rPr>
            <w:noProof/>
            <w:webHidden/>
          </w:rPr>
          <w:instrText xml:space="preserve"> PAGEREF _Toc377104178 \h </w:instrText>
        </w:r>
        <w:r w:rsidR="00CC559F">
          <w:rPr>
            <w:noProof/>
            <w:webHidden/>
          </w:rPr>
        </w:r>
        <w:r w:rsidR="00CC559F">
          <w:rPr>
            <w:noProof/>
            <w:webHidden/>
          </w:rPr>
          <w:fldChar w:fldCharType="separate"/>
        </w:r>
        <w:r w:rsidR="0075093A">
          <w:rPr>
            <w:noProof/>
            <w:webHidden/>
          </w:rPr>
          <w:t>10</w:t>
        </w:r>
        <w:r w:rsidR="00CC559F">
          <w:rPr>
            <w:noProof/>
            <w:webHidden/>
          </w:rPr>
          <w:fldChar w:fldCharType="end"/>
        </w:r>
      </w:hyperlink>
    </w:p>
    <w:p w14:paraId="435450F6" w14:textId="77777777" w:rsidR="00CC559F" w:rsidRDefault="003B6C3F" w:rsidP="00CC559F">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77104179" w:history="1">
        <w:r w:rsidR="00CC559F" w:rsidRPr="00D22A69">
          <w:rPr>
            <w:rStyle w:val="ab"/>
            <w:rFonts w:cs="Times New Roman"/>
            <w:noProof/>
          </w:rPr>
          <w:t>2.1.2</w:t>
        </w:r>
        <w:r w:rsidR="00CC559F">
          <w:rPr>
            <w:rFonts w:asciiTheme="minorHAnsi" w:eastAsiaTheme="minorEastAsia" w:hAnsiTheme="minorHAnsi" w:cstheme="minorBidi"/>
            <w:noProof/>
            <w:sz w:val="21"/>
            <w:szCs w:val="22"/>
          </w:rPr>
          <w:tab/>
        </w:r>
        <w:r w:rsidR="00CC559F" w:rsidRPr="00D22A69">
          <w:rPr>
            <w:rStyle w:val="ab"/>
            <w:rFonts w:cs="Times New Roman" w:hint="eastAsia"/>
            <w:noProof/>
          </w:rPr>
          <w:t>针对不同疾病的问诊流程动态配置</w:t>
        </w:r>
        <w:r w:rsidR="00CC559F">
          <w:rPr>
            <w:noProof/>
            <w:webHidden/>
          </w:rPr>
          <w:tab/>
        </w:r>
        <w:r w:rsidR="00CC559F">
          <w:rPr>
            <w:noProof/>
            <w:webHidden/>
          </w:rPr>
          <w:fldChar w:fldCharType="begin"/>
        </w:r>
        <w:r w:rsidR="00CC559F">
          <w:rPr>
            <w:noProof/>
            <w:webHidden/>
          </w:rPr>
          <w:instrText xml:space="preserve"> PAGEREF _Toc377104179 \h </w:instrText>
        </w:r>
        <w:r w:rsidR="00CC559F">
          <w:rPr>
            <w:noProof/>
            <w:webHidden/>
          </w:rPr>
        </w:r>
        <w:r w:rsidR="00CC559F">
          <w:rPr>
            <w:noProof/>
            <w:webHidden/>
          </w:rPr>
          <w:fldChar w:fldCharType="separate"/>
        </w:r>
        <w:r w:rsidR="0075093A">
          <w:rPr>
            <w:noProof/>
            <w:webHidden/>
          </w:rPr>
          <w:t>14</w:t>
        </w:r>
        <w:r w:rsidR="00CC559F">
          <w:rPr>
            <w:noProof/>
            <w:webHidden/>
          </w:rPr>
          <w:fldChar w:fldCharType="end"/>
        </w:r>
      </w:hyperlink>
    </w:p>
    <w:p w14:paraId="14B2C15D" w14:textId="77777777" w:rsidR="00CC559F" w:rsidRDefault="003B6C3F" w:rsidP="00CC559F">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77104180" w:history="1">
        <w:r w:rsidR="00CC559F" w:rsidRPr="00D22A69">
          <w:rPr>
            <w:rStyle w:val="ab"/>
            <w:rFonts w:cs="Times New Roman"/>
            <w:noProof/>
          </w:rPr>
          <w:t>2.1.3</w:t>
        </w:r>
        <w:r w:rsidR="00CC559F">
          <w:rPr>
            <w:rFonts w:asciiTheme="minorHAnsi" w:eastAsiaTheme="minorEastAsia" w:hAnsiTheme="minorHAnsi" w:cstheme="minorBidi"/>
            <w:noProof/>
            <w:sz w:val="21"/>
            <w:szCs w:val="22"/>
          </w:rPr>
          <w:tab/>
        </w:r>
        <w:r w:rsidR="00CC559F" w:rsidRPr="00D22A69">
          <w:rPr>
            <w:rStyle w:val="ab"/>
            <w:rFonts w:cs="Times New Roman" w:hint="eastAsia"/>
            <w:noProof/>
          </w:rPr>
          <w:t>针对不同疾病的推理引擎动态配置</w:t>
        </w:r>
        <w:r w:rsidR="00CC559F">
          <w:rPr>
            <w:noProof/>
            <w:webHidden/>
          </w:rPr>
          <w:tab/>
        </w:r>
        <w:r w:rsidR="00CC559F">
          <w:rPr>
            <w:noProof/>
            <w:webHidden/>
          </w:rPr>
          <w:fldChar w:fldCharType="begin"/>
        </w:r>
        <w:r w:rsidR="00CC559F">
          <w:rPr>
            <w:noProof/>
            <w:webHidden/>
          </w:rPr>
          <w:instrText xml:space="preserve"> PAGEREF _Toc377104180 \h </w:instrText>
        </w:r>
        <w:r w:rsidR="00CC559F">
          <w:rPr>
            <w:noProof/>
            <w:webHidden/>
          </w:rPr>
        </w:r>
        <w:r w:rsidR="00CC559F">
          <w:rPr>
            <w:noProof/>
            <w:webHidden/>
          </w:rPr>
          <w:fldChar w:fldCharType="separate"/>
        </w:r>
        <w:r w:rsidR="0075093A">
          <w:rPr>
            <w:noProof/>
            <w:webHidden/>
          </w:rPr>
          <w:t>16</w:t>
        </w:r>
        <w:r w:rsidR="00CC559F">
          <w:rPr>
            <w:noProof/>
            <w:webHidden/>
          </w:rPr>
          <w:fldChar w:fldCharType="end"/>
        </w:r>
      </w:hyperlink>
    </w:p>
    <w:p w14:paraId="28B0D804" w14:textId="77777777" w:rsidR="00CC559F" w:rsidRDefault="003B6C3F" w:rsidP="00CC559F">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7104181" w:history="1">
        <w:r w:rsidR="00CC559F" w:rsidRPr="00D22A69">
          <w:rPr>
            <w:rStyle w:val="ab"/>
            <w:rFonts w:cs="Times New Roman"/>
            <w:noProof/>
          </w:rPr>
          <w:t>2.2</w:t>
        </w:r>
        <w:r w:rsidR="00CC559F">
          <w:rPr>
            <w:rFonts w:asciiTheme="minorHAnsi" w:eastAsiaTheme="minorEastAsia" w:hAnsiTheme="minorHAnsi" w:cstheme="minorBidi"/>
            <w:noProof/>
            <w:sz w:val="21"/>
            <w:szCs w:val="22"/>
          </w:rPr>
          <w:tab/>
        </w:r>
        <w:r w:rsidR="00CC559F" w:rsidRPr="00D22A69">
          <w:rPr>
            <w:rStyle w:val="ab"/>
            <w:rFonts w:cs="Times New Roman" w:hint="eastAsia"/>
            <w:noProof/>
          </w:rPr>
          <w:t>系统框架设计</w:t>
        </w:r>
        <w:r w:rsidR="00CC559F">
          <w:rPr>
            <w:noProof/>
            <w:webHidden/>
          </w:rPr>
          <w:tab/>
        </w:r>
        <w:r w:rsidR="00CC559F">
          <w:rPr>
            <w:noProof/>
            <w:webHidden/>
          </w:rPr>
          <w:fldChar w:fldCharType="begin"/>
        </w:r>
        <w:r w:rsidR="00CC559F">
          <w:rPr>
            <w:noProof/>
            <w:webHidden/>
          </w:rPr>
          <w:instrText xml:space="preserve"> PAGEREF _Toc377104181 \h </w:instrText>
        </w:r>
        <w:r w:rsidR="00CC559F">
          <w:rPr>
            <w:noProof/>
            <w:webHidden/>
          </w:rPr>
        </w:r>
        <w:r w:rsidR="00CC559F">
          <w:rPr>
            <w:noProof/>
            <w:webHidden/>
          </w:rPr>
          <w:fldChar w:fldCharType="separate"/>
        </w:r>
        <w:r w:rsidR="0075093A">
          <w:rPr>
            <w:noProof/>
            <w:webHidden/>
          </w:rPr>
          <w:t>19</w:t>
        </w:r>
        <w:r w:rsidR="00CC559F">
          <w:rPr>
            <w:noProof/>
            <w:webHidden/>
          </w:rPr>
          <w:fldChar w:fldCharType="end"/>
        </w:r>
      </w:hyperlink>
    </w:p>
    <w:p w14:paraId="235BD304" w14:textId="77777777" w:rsidR="00CC559F" w:rsidRDefault="003B6C3F" w:rsidP="00CC559F">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77104182" w:history="1">
        <w:r w:rsidR="00CC559F" w:rsidRPr="00D22A69">
          <w:rPr>
            <w:rStyle w:val="ab"/>
            <w:rFonts w:cs="Times New Roman"/>
            <w:noProof/>
          </w:rPr>
          <w:t>2.2.1</w:t>
        </w:r>
        <w:r w:rsidR="00CC559F">
          <w:rPr>
            <w:rFonts w:asciiTheme="minorHAnsi" w:eastAsiaTheme="minorEastAsia" w:hAnsiTheme="minorHAnsi" w:cstheme="minorBidi"/>
            <w:noProof/>
            <w:sz w:val="21"/>
            <w:szCs w:val="22"/>
          </w:rPr>
          <w:tab/>
        </w:r>
        <w:r w:rsidR="00CC559F" w:rsidRPr="00D22A69">
          <w:rPr>
            <w:rStyle w:val="ab"/>
            <w:rFonts w:cs="Times New Roman" w:hint="eastAsia"/>
            <w:noProof/>
          </w:rPr>
          <w:t>云计算简介</w:t>
        </w:r>
        <w:r w:rsidR="00CC559F">
          <w:rPr>
            <w:noProof/>
            <w:webHidden/>
          </w:rPr>
          <w:tab/>
        </w:r>
        <w:r w:rsidR="00CC559F">
          <w:rPr>
            <w:noProof/>
            <w:webHidden/>
          </w:rPr>
          <w:fldChar w:fldCharType="begin"/>
        </w:r>
        <w:r w:rsidR="00CC559F">
          <w:rPr>
            <w:noProof/>
            <w:webHidden/>
          </w:rPr>
          <w:instrText xml:space="preserve"> PAGEREF _Toc377104182 \h </w:instrText>
        </w:r>
        <w:r w:rsidR="00CC559F">
          <w:rPr>
            <w:noProof/>
            <w:webHidden/>
          </w:rPr>
        </w:r>
        <w:r w:rsidR="00CC559F">
          <w:rPr>
            <w:noProof/>
            <w:webHidden/>
          </w:rPr>
          <w:fldChar w:fldCharType="separate"/>
        </w:r>
        <w:r w:rsidR="0075093A">
          <w:rPr>
            <w:noProof/>
            <w:webHidden/>
          </w:rPr>
          <w:t>20</w:t>
        </w:r>
        <w:r w:rsidR="00CC559F">
          <w:rPr>
            <w:noProof/>
            <w:webHidden/>
          </w:rPr>
          <w:fldChar w:fldCharType="end"/>
        </w:r>
      </w:hyperlink>
    </w:p>
    <w:p w14:paraId="14BB17D3" w14:textId="77777777" w:rsidR="00CC559F" w:rsidRDefault="003B6C3F" w:rsidP="00CC559F">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77104183" w:history="1">
        <w:r w:rsidR="00CC559F" w:rsidRPr="00D22A69">
          <w:rPr>
            <w:rStyle w:val="ab"/>
            <w:rFonts w:cs="Times New Roman"/>
            <w:noProof/>
          </w:rPr>
          <w:t>2.2.2</w:t>
        </w:r>
        <w:r w:rsidR="00CC559F">
          <w:rPr>
            <w:rFonts w:asciiTheme="minorHAnsi" w:eastAsiaTheme="minorEastAsia" w:hAnsiTheme="minorHAnsi" w:cstheme="minorBidi"/>
            <w:noProof/>
            <w:sz w:val="21"/>
            <w:szCs w:val="22"/>
          </w:rPr>
          <w:tab/>
        </w:r>
        <w:r w:rsidR="00CC559F" w:rsidRPr="00D22A69">
          <w:rPr>
            <w:rStyle w:val="ab"/>
            <w:rFonts w:cs="Times New Roman" w:hint="eastAsia"/>
            <w:noProof/>
          </w:rPr>
          <w:t>架构模式选取</w:t>
        </w:r>
        <w:r w:rsidR="00CC559F">
          <w:rPr>
            <w:noProof/>
            <w:webHidden/>
          </w:rPr>
          <w:tab/>
        </w:r>
        <w:r w:rsidR="00CC559F">
          <w:rPr>
            <w:noProof/>
            <w:webHidden/>
          </w:rPr>
          <w:fldChar w:fldCharType="begin"/>
        </w:r>
        <w:r w:rsidR="00CC559F">
          <w:rPr>
            <w:noProof/>
            <w:webHidden/>
          </w:rPr>
          <w:instrText xml:space="preserve"> PAGEREF _Toc377104183 \h </w:instrText>
        </w:r>
        <w:r w:rsidR="00CC559F">
          <w:rPr>
            <w:noProof/>
            <w:webHidden/>
          </w:rPr>
        </w:r>
        <w:r w:rsidR="00CC559F">
          <w:rPr>
            <w:noProof/>
            <w:webHidden/>
          </w:rPr>
          <w:fldChar w:fldCharType="separate"/>
        </w:r>
        <w:r w:rsidR="0075093A">
          <w:rPr>
            <w:noProof/>
            <w:webHidden/>
          </w:rPr>
          <w:t>22</w:t>
        </w:r>
        <w:r w:rsidR="00CC559F">
          <w:rPr>
            <w:noProof/>
            <w:webHidden/>
          </w:rPr>
          <w:fldChar w:fldCharType="end"/>
        </w:r>
      </w:hyperlink>
    </w:p>
    <w:p w14:paraId="688DA52F" w14:textId="77777777" w:rsidR="00CC559F" w:rsidRDefault="003B6C3F" w:rsidP="00CC559F">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7104184" w:history="1">
        <w:r w:rsidR="00CC559F" w:rsidRPr="00D22A69">
          <w:rPr>
            <w:rStyle w:val="ab"/>
            <w:rFonts w:cs="Times New Roman"/>
            <w:noProof/>
          </w:rPr>
          <w:t>2.3</w:t>
        </w:r>
        <w:r w:rsidR="00CC559F">
          <w:rPr>
            <w:rFonts w:asciiTheme="minorHAnsi" w:eastAsiaTheme="minorEastAsia" w:hAnsiTheme="minorHAnsi" w:cstheme="minorBidi"/>
            <w:noProof/>
            <w:sz w:val="21"/>
            <w:szCs w:val="22"/>
          </w:rPr>
          <w:tab/>
        </w:r>
        <w:r w:rsidR="00CC559F" w:rsidRPr="00D22A69">
          <w:rPr>
            <w:rStyle w:val="ab"/>
            <w:rFonts w:cs="Times New Roman" w:hint="eastAsia"/>
            <w:noProof/>
          </w:rPr>
          <w:t>系统框架实现</w:t>
        </w:r>
        <w:r w:rsidR="00CC559F">
          <w:rPr>
            <w:noProof/>
            <w:webHidden/>
          </w:rPr>
          <w:tab/>
        </w:r>
        <w:r w:rsidR="00CC559F">
          <w:rPr>
            <w:noProof/>
            <w:webHidden/>
          </w:rPr>
          <w:fldChar w:fldCharType="begin"/>
        </w:r>
        <w:r w:rsidR="00CC559F">
          <w:rPr>
            <w:noProof/>
            <w:webHidden/>
          </w:rPr>
          <w:instrText xml:space="preserve"> PAGEREF _Toc377104184 \h </w:instrText>
        </w:r>
        <w:r w:rsidR="00CC559F">
          <w:rPr>
            <w:noProof/>
            <w:webHidden/>
          </w:rPr>
        </w:r>
        <w:r w:rsidR="00CC559F">
          <w:rPr>
            <w:noProof/>
            <w:webHidden/>
          </w:rPr>
          <w:fldChar w:fldCharType="separate"/>
        </w:r>
        <w:r w:rsidR="0075093A">
          <w:rPr>
            <w:noProof/>
            <w:webHidden/>
          </w:rPr>
          <w:t>24</w:t>
        </w:r>
        <w:r w:rsidR="00CC559F">
          <w:rPr>
            <w:noProof/>
            <w:webHidden/>
          </w:rPr>
          <w:fldChar w:fldCharType="end"/>
        </w:r>
      </w:hyperlink>
    </w:p>
    <w:p w14:paraId="1D06EA5F" w14:textId="77777777" w:rsidR="00CC559F" w:rsidRDefault="003B6C3F" w:rsidP="00CC559F">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77104185" w:history="1">
        <w:r w:rsidR="00CC559F" w:rsidRPr="00D22A69">
          <w:rPr>
            <w:rStyle w:val="ab"/>
            <w:rFonts w:cs="Times New Roman"/>
            <w:noProof/>
          </w:rPr>
          <w:t>2.3.1</w:t>
        </w:r>
        <w:r w:rsidR="00CC559F">
          <w:rPr>
            <w:rFonts w:asciiTheme="minorHAnsi" w:eastAsiaTheme="minorEastAsia" w:hAnsiTheme="minorHAnsi" w:cstheme="minorBidi"/>
            <w:noProof/>
            <w:sz w:val="21"/>
            <w:szCs w:val="22"/>
          </w:rPr>
          <w:tab/>
        </w:r>
        <w:r w:rsidR="00CC559F" w:rsidRPr="00D22A69">
          <w:rPr>
            <w:rStyle w:val="ab"/>
            <w:rFonts w:cs="Times New Roman" w:hint="eastAsia"/>
            <w:noProof/>
          </w:rPr>
          <w:t>控制层</w:t>
        </w:r>
        <w:r w:rsidR="00CC559F">
          <w:rPr>
            <w:noProof/>
            <w:webHidden/>
          </w:rPr>
          <w:tab/>
        </w:r>
        <w:r w:rsidR="00CC559F">
          <w:rPr>
            <w:noProof/>
            <w:webHidden/>
          </w:rPr>
          <w:fldChar w:fldCharType="begin"/>
        </w:r>
        <w:r w:rsidR="00CC559F">
          <w:rPr>
            <w:noProof/>
            <w:webHidden/>
          </w:rPr>
          <w:instrText xml:space="preserve"> PAGEREF _Toc377104185 \h </w:instrText>
        </w:r>
        <w:r w:rsidR="00CC559F">
          <w:rPr>
            <w:noProof/>
            <w:webHidden/>
          </w:rPr>
        </w:r>
        <w:r w:rsidR="00CC559F">
          <w:rPr>
            <w:noProof/>
            <w:webHidden/>
          </w:rPr>
          <w:fldChar w:fldCharType="separate"/>
        </w:r>
        <w:r w:rsidR="0075093A">
          <w:rPr>
            <w:noProof/>
            <w:webHidden/>
          </w:rPr>
          <w:t>25</w:t>
        </w:r>
        <w:r w:rsidR="00CC559F">
          <w:rPr>
            <w:noProof/>
            <w:webHidden/>
          </w:rPr>
          <w:fldChar w:fldCharType="end"/>
        </w:r>
      </w:hyperlink>
    </w:p>
    <w:p w14:paraId="2D5A0060" w14:textId="77777777" w:rsidR="00CC559F" w:rsidRDefault="003B6C3F" w:rsidP="00CC559F">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77104186" w:history="1">
        <w:r w:rsidR="00CC559F" w:rsidRPr="00D22A69">
          <w:rPr>
            <w:rStyle w:val="ab"/>
            <w:rFonts w:cs="Times New Roman"/>
            <w:noProof/>
          </w:rPr>
          <w:t>2.3.2</w:t>
        </w:r>
        <w:r w:rsidR="00CC559F">
          <w:rPr>
            <w:rFonts w:asciiTheme="minorHAnsi" w:eastAsiaTheme="minorEastAsia" w:hAnsiTheme="minorHAnsi" w:cstheme="minorBidi"/>
            <w:noProof/>
            <w:sz w:val="21"/>
            <w:szCs w:val="22"/>
          </w:rPr>
          <w:tab/>
        </w:r>
        <w:r w:rsidR="00CC559F" w:rsidRPr="00D22A69">
          <w:rPr>
            <w:rStyle w:val="ab"/>
            <w:rFonts w:cs="Times New Roman" w:hint="eastAsia"/>
            <w:noProof/>
          </w:rPr>
          <w:t>视图层</w:t>
        </w:r>
        <w:r w:rsidR="00CC559F">
          <w:rPr>
            <w:noProof/>
            <w:webHidden/>
          </w:rPr>
          <w:tab/>
        </w:r>
        <w:r w:rsidR="00CC559F">
          <w:rPr>
            <w:noProof/>
            <w:webHidden/>
          </w:rPr>
          <w:fldChar w:fldCharType="begin"/>
        </w:r>
        <w:r w:rsidR="00CC559F">
          <w:rPr>
            <w:noProof/>
            <w:webHidden/>
          </w:rPr>
          <w:instrText xml:space="preserve"> PAGEREF _Toc377104186 \h </w:instrText>
        </w:r>
        <w:r w:rsidR="00CC559F">
          <w:rPr>
            <w:noProof/>
            <w:webHidden/>
          </w:rPr>
        </w:r>
        <w:r w:rsidR="00CC559F">
          <w:rPr>
            <w:noProof/>
            <w:webHidden/>
          </w:rPr>
          <w:fldChar w:fldCharType="separate"/>
        </w:r>
        <w:r w:rsidR="0075093A">
          <w:rPr>
            <w:noProof/>
            <w:webHidden/>
          </w:rPr>
          <w:t>28</w:t>
        </w:r>
        <w:r w:rsidR="00CC559F">
          <w:rPr>
            <w:noProof/>
            <w:webHidden/>
          </w:rPr>
          <w:fldChar w:fldCharType="end"/>
        </w:r>
      </w:hyperlink>
    </w:p>
    <w:p w14:paraId="70CD2FC0" w14:textId="77777777" w:rsidR="00CC559F" w:rsidRDefault="003B6C3F" w:rsidP="00CC559F">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77104187" w:history="1">
        <w:r w:rsidR="00CC559F" w:rsidRPr="00D22A69">
          <w:rPr>
            <w:rStyle w:val="ab"/>
            <w:rFonts w:cs="Times New Roman"/>
            <w:noProof/>
          </w:rPr>
          <w:t>2.3.3</w:t>
        </w:r>
        <w:r w:rsidR="00CC559F">
          <w:rPr>
            <w:rFonts w:asciiTheme="minorHAnsi" w:eastAsiaTheme="minorEastAsia" w:hAnsiTheme="minorHAnsi" w:cstheme="minorBidi"/>
            <w:noProof/>
            <w:sz w:val="21"/>
            <w:szCs w:val="22"/>
          </w:rPr>
          <w:tab/>
        </w:r>
        <w:r w:rsidR="00CC559F" w:rsidRPr="00D22A69">
          <w:rPr>
            <w:rStyle w:val="ab"/>
            <w:rFonts w:cs="Times New Roman" w:hint="eastAsia"/>
            <w:noProof/>
          </w:rPr>
          <w:t>模型层</w:t>
        </w:r>
        <w:r w:rsidR="00CC559F">
          <w:rPr>
            <w:noProof/>
            <w:webHidden/>
          </w:rPr>
          <w:tab/>
        </w:r>
        <w:r w:rsidR="00CC559F">
          <w:rPr>
            <w:noProof/>
            <w:webHidden/>
          </w:rPr>
          <w:fldChar w:fldCharType="begin"/>
        </w:r>
        <w:r w:rsidR="00CC559F">
          <w:rPr>
            <w:noProof/>
            <w:webHidden/>
          </w:rPr>
          <w:instrText xml:space="preserve"> PAGEREF _Toc377104187 \h </w:instrText>
        </w:r>
        <w:r w:rsidR="00CC559F">
          <w:rPr>
            <w:noProof/>
            <w:webHidden/>
          </w:rPr>
        </w:r>
        <w:r w:rsidR="00CC559F">
          <w:rPr>
            <w:noProof/>
            <w:webHidden/>
          </w:rPr>
          <w:fldChar w:fldCharType="separate"/>
        </w:r>
        <w:r w:rsidR="0075093A">
          <w:rPr>
            <w:noProof/>
            <w:webHidden/>
          </w:rPr>
          <w:t>30</w:t>
        </w:r>
        <w:r w:rsidR="00CC559F">
          <w:rPr>
            <w:noProof/>
            <w:webHidden/>
          </w:rPr>
          <w:fldChar w:fldCharType="end"/>
        </w:r>
      </w:hyperlink>
    </w:p>
    <w:p w14:paraId="0AADC087" w14:textId="77777777" w:rsidR="00CC559F" w:rsidRDefault="003B6C3F" w:rsidP="00CC559F">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7104188" w:history="1">
        <w:r w:rsidR="00CC559F" w:rsidRPr="00D22A69">
          <w:rPr>
            <w:rStyle w:val="ab"/>
            <w:rFonts w:cs="Times New Roman"/>
            <w:noProof/>
          </w:rPr>
          <w:t>2.4</w:t>
        </w:r>
        <w:r w:rsidR="00CC559F">
          <w:rPr>
            <w:rFonts w:asciiTheme="minorHAnsi" w:eastAsiaTheme="minorEastAsia" w:hAnsiTheme="minorHAnsi" w:cstheme="minorBidi"/>
            <w:noProof/>
            <w:sz w:val="21"/>
            <w:szCs w:val="22"/>
          </w:rPr>
          <w:tab/>
        </w:r>
        <w:r w:rsidR="00CC559F" w:rsidRPr="00D22A69">
          <w:rPr>
            <w:rStyle w:val="ab"/>
            <w:rFonts w:cs="Times New Roman" w:hint="eastAsia"/>
            <w:noProof/>
          </w:rPr>
          <w:t>结果与讨论</w:t>
        </w:r>
        <w:r w:rsidR="00CC559F">
          <w:rPr>
            <w:noProof/>
            <w:webHidden/>
          </w:rPr>
          <w:tab/>
        </w:r>
        <w:r w:rsidR="00CC559F">
          <w:rPr>
            <w:noProof/>
            <w:webHidden/>
          </w:rPr>
          <w:fldChar w:fldCharType="begin"/>
        </w:r>
        <w:r w:rsidR="00CC559F">
          <w:rPr>
            <w:noProof/>
            <w:webHidden/>
          </w:rPr>
          <w:instrText xml:space="preserve"> PAGEREF _Toc377104188 \h </w:instrText>
        </w:r>
        <w:r w:rsidR="00CC559F">
          <w:rPr>
            <w:noProof/>
            <w:webHidden/>
          </w:rPr>
        </w:r>
        <w:r w:rsidR="00CC559F">
          <w:rPr>
            <w:noProof/>
            <w:webHidden/>
          </w:rPr>
          <w:fldChar w:fldCharType="separate"/>
        </w:r>
        <w:r w:rsidR="0075093A">
          <w:rPr>
            <w:noProof/>
            <w:webHidden/>
          </w:rPr>
          <w:t>35</w:t>
        </w:r>
        <w:r w:rsidR="00CC559F">
          <w:rPr>
            <w:noProof/>
            <w:webHidden/>
          </w:rPr>
          <w:fldChar w:fldCharType="end"/>
        </w:r>
      </w:hyperlink>
    </w:p>
    <w:p w14:paraId="46BFC48C" w14:textId="77777777" w:rsidR="00CC559F" w:rsidRDefault="003B6C3F" w:rsidP="0075093A">
      <w:pPr>
        <w:pStyle w:val="10"/>
        <w:tabs>
          <w:tab w:val="left" w:pos="1050"/>
          <w:tab w:val="right" w:leader="dot" w:pos="8296"/>
        </w:tabs>
        <w:ind w:firstLine="480"/>
        <w:rPr>
          <w:rFonts w:asciiTheme="minorHAnsi" w:eastAsiaTheme="minorEastAsia" w:hAnsiTheme="minorHAnsi" w:cstheme="minorBidi"/>
          <w:noProof/>
          <w:sz w:val="21"/>
          <w:szCs w:val="22"/>
        </w:rPr>
      </w:pPr>
      <w:hyperlink w:anchor="_Toc377104189" w:history="1">
        <w:r w:rsidR="00CC559F" w:rsidRPr="00D22A69">
          <w:rPr>
            <w:rStyle w:val="ab"/>
            <w:noProof/>
          </w:rPr>
          <w:t>3</w:t>
        </w:r>
        <w:r w:rsidR="00CC559F">
          <w:rPr>
            <w:rFonts w:asciiTheme="minorHAnsi" w:eastAsiaTheme="minorEastAsia" w:hAnsiTheme="minorHAnsi" w:cstheme="minorBidi"/>
            <w:noProof/>
            <w:sz w:val="21"/>
            <w:szCs w:val="22"/>
          </w:rPr>
          <w:tab/>
        </w:r>
        <w:r w:rsidR="00CC559F" w:rsidRPr="00D22A69">
          <w:rPr>
            <w:rStyle w:val="ab"/>
            <w:rFonts w:hint="eastAsia"/>
            <w:noProof/>
          </w:rPr>
          <w:t>头痛诊断决策支持系统实现</w:t>
        </w:r>
        <w:r w:rsidR="00CC559F">
          <w:rPr>
            <w:noProof/>
            <w:webHidden/>
          </w:rPr>
          <w:tab/>
        </w:r>
        <w:r w:rsidR="00CC559F">
          <w:rPr>
            <w:noProof/>
            <w:webHidden/>
          </w:rPr>
          <w:fldChar w:fldCharType="begin"/>
        </w:r>
        <w:r w:rsidR="00CC559F">
          <w:rPr>
            <w:noProof/>
            <w:webHidden/>
          </w:rPr>
          <w:instrText xml:space="preserve"> PAGEREF _Toc377104189 \h </w:instrText>
        </w:r>
        <w:r w:rsidR="00CC559F">
          <w:rPr>
            <w:noProof/>
            <w:webHidden/>
          </w:rPr>
        </w:r>
        <w:r w:rsidR="00CC559F">
          <w:rPr>
            <w:noProof/>
            <w:webHidden/>
          </w:rPr>
          <w:fldChar w:fldCharType="separate"/>
        </w:r>
        <w:r w:rsidR="0075093A">
          <w:rPr>
            <w:noProof/>
            <w:webHidden/>
          </w:rPr>
          <w:t>37</w:t>
        </w:r>
        <w:r w:rsidR="00CC559F">
          <w:rPr>
            <w:noProof/>
            <w:webHidden/>
          </w:rPr>
          <w:fldChar w:fldCharType="end"/>
        </w:r>
      </w:hyperlink>
    </w:p>
    <w:p w14:paraId="45E40FF7" w14:textId="77777777" w:rsidR="00CC559F" w:rsidRDefault="003B6C3F" w:rsidP="00CC559F">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7104190" w:history="1">
        <w:r w:rsidR="00CC559F" w:rsidRPr="00D22A69">
          <w:rPr>
            <w:rStyle w:val="ab"/>
            <w:rFonts w:cs="Times New Roman"/>
            <w:noProof/>
          </w:rPr>
          <w:t>3.1</w:t>
        </w:r>
        <w:r w:rsidR="00CC559F">
          <w:rPr>
            <w:rFonts w:asciiTheme="minorHAnsi" w:eastAsiaTheme="minorEastAsia" w:hAnsiTheme="minorHAnsi" w:cstheme="minorBidi"/>
            <w:noProof/>
            <w:sz w:val="21"/>
            <w:szCs w:val="22"/>
          </w:rPr>
          <w:tab/>
        </w:r>
        <w:r w:rsidR="00CC559F" w:rsidRPr="00D22A69">
          <w:rPr>
            <w:rStyle w:val="ab"/>
            <w:rFonts w:cs="Times New Roman" w:hint="eastAsia"/>
            <w:noProof/>
          </w:rPr>
          <w:t>系统背景概述</w:t>
        </w:r>
        <w:r w:rsidR="00CC559F">
          <w:rPr>
            <w:noProof/>
            <w:webHidden/>
          </w:rPr>
          <w:tab/>
        </w:r>
        <w:r w:rsidR="00CC559F">
          <w:rPr>
            <w:noProof/>
            <w:webHidden/>
          </w:rPr>
          <w:fldChar w:fldCharType="begin"/>
        </w:r>
        <w:r w:rsidR="00CC559F">
          <w:rPr>
            <w:noProof/>
            <w:webHidden/>
          </w:rPr>
          <w:instrText xml:space="preserve"> PAGEREF _Toc377104190 \h </w:instrText>
        </w:r>
        <w:r w:rsidR="00CC559F">
          <w:rPr>
            <w:noProof/>
            <w:webHidden/>
          </w:rPr>
        </w:r>
        <w:r w:rsidR="00CC559F">
          <w:rPr>
            <w:noProof/>
            <w:webHidden/>
          </w:rPr>
          <w:fldChar w:fldCharType="separate"/>
        </w:r>
        <w:r w:rsidR="0075093A">
          <w:rPr>
            <w:noProof/>
            <w:webHidden/>
          </w:rPr>
          <w:t>37</w:t>
        </w:r>
        <w:r w:rsidR="00CC559F">
          <w:rPr>
            <w:noProof/>
            <w:webHidden/>
          </w:rPr>
          <w:fldChar w:fldCharType="end"/>
        </w:r>
      </w:hyperlink>
    </w:p>
    <w:p w14:paraId="59456027" w14:textId="77777777" w:rsidR="00CC559F" w:rsidRDefault="003B6C3F" w:rsidP="00CC559F">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7104191" w:history="1">
        <w:r w:rsidR="00CC559F" w:rsidRPr="00D22A69">
          <w:rPr>
            <w:rStyle w:val="ab"/>
            <w:rFonts w:cs="Times New Roman"/>
            <w:noProof/>
          </w:rPr>
          <w:t>3.2</w:t>
        </w:r>
        <w:r w:rsidR="00CC559F">
          <w:rPr>
            <w:rFonts w:asciiTheme="minorHAnsi" w:eastAsiaTheme="minorEastAsia" w:hAnsiTheme="minorHAnsi" w:cstheme="minorBidi"/>
            <w:noProof/>
            <w:sz w:val="21"/>
            <w:szCs w:val="22"/>
          </w:rPr>
          <w:tab/>
        </w:r>
        <w:r w:rsidR="00CC559F" w:rsidRPr="00D22A69">
          <w:rPr>
            <w:rStyle w:val="ab"/>
            <w:rFonts w:cs="Times New Roman" w:hint="eastAsia"/>
            <w:noProof/>
          </w:rPr>
          <w:t>基于框架的系统开发流程</w:t>
        </w:r>
        <w:r w:rsidR="00CC559F">
          <w:rPr>
            <w:noProof/>
            <w:webHidden/>
          </w:rPr>
          <w:tab/>
        </w:r>
        <w:r w:rsidR="00CC559F">
          <w:rPr>
            <w:noProof/>
            <w:webHidden/>
          </w:rPr>
          <w:fldChar w:fldCharType="begin"/>
        </w:r>
        <w:r w:rsidR="00CC559F">
          <w:rPr>
            <w:noProof/>
            <w:webHidden/>
          </w:rPr>
          <w:instrText xml:space="preserve"> PAGEREF _Toc377104191 \h </w:instrText>
        </w:r>
        <w:r w:rsidR="00CC559F">
          <w:rPr>
            <w:noProof/>
            <w:webHidden/>
          </w:rPr>
        </w:r>
        <w:r w:rsidR="00CC559F">
          <w:rPr>
            <w:noProof/>
            <w:webHidden/>
          </w:rPr>
          <w:fldChar w:fldCharType="separate"/>
        </w:r>
        <w:r w:rsidR="0075093A">
          <w:rPr>
            <w:noProof/>
            <w:webHidden/>
          </w:rPr>
          <w:t>37</w:t>
        </w:r>
        <w:r w:rsidR="00CC559F">
          <w:rPr>
            <w:noProof/>
            <w:webHidden/>
          </w:rPr>
          <w:fldChar w:fldCharType="end"/>
        </w:r>
      </w:hyperlink>
    </w:p>
    <w:p w14:paraId="5586A7CF" w14:textId="77777777" w:rsidR="00CC559F" w:rsidRDefault="003B6C3F" w:rsidP="00CC559F">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77104192" w:history="1">
        <w:r w:rsidR="00CC559F" w:rsidRPr="00D22A69">
          <w:rPr>
            <w:rStyle w:val="ab"/>
            <w:rFonts w:cs="Times New Roman"/>
            <w:noProof/>
          </w:rPr>
          <w:t>3.2.1</w:t>
        </w:r>
        <w:r w:rsidR="00CC559F">
          <w:rPr>
            <w:rFonts w:asciiTheme="minorHAnsi" w:eastAsiaTheme="minorEastAsia" w:hAnsiTheme="minorHAnsi" w:cstheme="minorBidi"/>
            <w:noProof/>
            <w:sz w:val="21"/>
            <w:szCs w:val="22"/>
          </w:rPr>
          <w:tab/>
        </w:r>
        <w:r w:rsidR="00CC559F" w:rsidRPr="00D22A69">
          <w:rPr>
            <w:rStyle w:val="ab"/>
            <w:rFonts w:cs="Times New Roman" w:hint="eastAsia"/>
            <w:noProof/>
          </w:rPr>
          <w:t>推理引擎选择</w:t>
        </w:r>
        <w:r w:rsidR="00CC559F">
          <w:rPr>
            <w:noProof/>
            <w:webHidden/>
          </w:rPr>
          <w:tab/>
        </w:r>
        <w:r w:rsidR="00CC559F">
          <w:rPr>
            <w:noProof/>
            <w:webHidden/>
          </w:rPr>
          <w:fldChar w:fldCharType="begin"/>
        </w:r>
        <w:r w:rsidR="00CC559F">
          <w:rPr>
            <w:noProof/>
            <w:webHidden/>
          </w:rPr>
          <w:instrText xml:space="preserve"> PAGEREF _Toc377104192 \h </w:instrText>
        </w:r>
        <w:r w:rsidR="00CC559F">
          <w:rPr>
            <w:noProof/>
            <w:webHidden/>
          </w:rPr>
        </w:r>
        <w:r w:rsidR="00CC559F">
          <w:rPr>
            <w:noProof/>
            <w:webHidden/>
          </w:rPr>
          <w:fldChar w:fldCharType="separate"/>
        </w:r>
        <w:r w:rsidR="0075093A">
          <w:rPr>
            <w:noProof/>
            <w:webHidden/>
          </w:rPr>
          <w:t>37</w:t>
        </w:r>
        <w:r w:rsidR="00CC559F">
          <w:rPr>
            <w:noProof/>
            <w:webHidden/>
          </w:rPr>
          <w:fldChar w:fldCharType="end"/>
        </w:r>
      </w:hyperlink>
    </w:p>
    <w:p w14:paraId="29E0A2C4" w14:textId="77777777" w:rsidR="00CC559F" w:rsidRDefault="003B6C3F" w:rsidP="00CC559F">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77104193" w:history="1">
        <w:r w:rsidR="00CC559F" w:rsidRPr="00D22A69">
          <w:rPr>
            <w:rStyle w:val="ab"/>
            <w:noProof/>
          </w:rPr>
          <w:t>3.2.2</w:t>
        </w:r>
        <w:r w:rsidR="00CC559F">
          <w:rPr>
            <w:rFonts w:asciiTheme="minorHAnsi" w:eastAsiaTheme="minorEastAsia" w:hAnsiTheme="minorHAnsi" w:cstheme="minorBidi"/>
            <w:noProof/>
            <w:sz w:val="21"/>
            <w:szCs w:val="22"/>
          </w:rPr>
          <w:tab/>
        </w:r>
        <w:r w:rsidR="00CC559F" w:rsidRPr="00D22A69">
          <w:rPr>
            <w:rStyle w:val="ab"/>
            <w:rFonts w:hint="eastAsia"/>
            <w:noProof/>
          </w:rPr>
          <w:t>数据模型设计</w:t>
        </w:r>
        <w:r w:rsidR="00CC559F">
          <w:rPr>
            <w:noProof/>
            <w:webHidden/>
          </w:rPr>
          <w:tab/>
        </w:r>
        <w:r w:rsidR="00CC559F">
          <w:rPr>
            <w:noProof/>
            <w:webHidden/>
          </w:rPr>
          <w:fldChar w:fldCharType="begin"/>
        </w:r>
        <w:r w:rsidR="00CC559F">
          <w:rPr>
            <w:noProof/>
            <w:webHidden/>
          </w:rPr>
          <w:instrText xml:space="preserve"> PAGEREF _Toc377104193 \h </w:instrText>
        </w:r>
        <w:r w:rsidR="00CC559F">
          <w:rPr>
            <w:noProof/>
            <w:webHidden/>
          </w:rPr>
        </w:r>
        <w:r w:rsidR="00CC559F">
          <w:rPr>
            <w:noProof/>
            <w:webHidden/>
          </w:rPr>
          <w:fldChar w:fldCharType="separate"/>
        </w:r>
        <w:r w:rsidR="0075093A">
          <w:rPr>
            <w:noProof/>
            <w:webHidden/>
          </w:rPr>
          <w:t>38</w:t>
        </w:r>
        <w:r w:rsidR="00CC559F">
          <w:rPr>
            <w:noProof/>
            <w:webHidden/>
          </w:rPr>
          <w:fldChar w:fldCharType="end"/>
        </w:r>
      </w:hyperlink>
    </w:p>
    <w:p w14:paraId="29D108A1" w14:textId="77777777" w:rsidR="00CC559F" w:rsidRDefault="003B6C3F" w:rsidP="00CC559F">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77104194" w:history="1">
        <w:r w:rsidR="00CC559F" w:rsidRPr="00D22A69">
          <w:rPr>
            <w:rStyle w:val="ab"/>
            <w:noProof/>
          </w:rPr>
          <w:t>3.2.3</w:t>
        </w:r>
        <w:r w:rsidR="00CC559F">
          <w:rPr>
            <w:rFonts w:asciiTheme="minorHAnsi" w:eastAsiaTheme="minorEastAsia" w:hAnsiTheme="minorHAnsi" w:cstheme="minorBidi"/>
            <w:noProof/>
            <w:sz w:val="21"/>
            <w:szCs w:val="22"/>
          </w:rPr>
          <w:tab/>
        </w:r>
        <w:r w:rsidR="00CC559F" w:rsidRPr="00D22A69">
          <w:rPr>
            <w:rStyle w:val="ab"/>
            <w:rFonts w:hint="eastAsia"/>
            <w:noProof/>
          </w:rPr>
          <w:t>问诊界面配置</w:t>
        </w:r>
        <w:r w:rsidR="00CC559F">
          <w:rPr>
            <w:noProof/>
            <w:webHidden/>
          </w:rPr>
          <w:tab/>
        </w:r>
        <w:r w:rsidR="00CC559F">
          <w:rPr>
            <w:noProof/>
            <w:webHidden/>
          </w:rPr>
          <w:fldChar w:fldCharType="begin"/>
        </w:r>
        <w:r w:rsidR="00CC559F">
          <w:rPr>
            <w:noProof/>
            <w:webHidden/>
          </w:rPr>
          <w:instrText xml:space="preserve"> PAGEREF _Toc377104194 \h </w:instrText>
        </w:r>
        <w:r w:rsidR="00CC559F">
          <w:rPr>
            <w:noProof/>
            <w:webHidden/>
          </w:rPr>
        </w:r>
        <w:r w:rsidR="00CC559F">
          <w:rPr>
            <w:noProof/>
            <w:webHidden/>
          </w:rPr>
          <w:fldChar w:fldCharType="separate"/>
        </w:r>
        <w:r w:rsidR="0075093A">
          <w:rPr>
            <w:noProof/>
            <w:webHidden/>
          </w:rPr>
          <w:t>39</w:t>
        </w:r>
        <w:r w:rsidR="00CC559F">
          <w:rPr>
            <w:noProof/>
            <w:webHidden/>
          </w:rPr>
          <w:fldChar w:fldCharType="end"/>
        </w:r>
      </w:hyperlink>
    </w:p>
    <w:p w14:paraId="5344D0A5" w14:textId="77777777" w:rsidR="00CC559F" w:rsidRDefault="003B6C3F" w:rsidP="00CC559F">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77104195" w:history="1">
        <w:r w:rsidR="00CC559F" w:rsidRPr="00D22A69">
          <w:rPr>
            <w:rStyle w:val="ab"/>
            <w:noProof/>
          </w:rPr>
          <w:t>3.2.4</w:t>
        </w:r>
        <w:r w:rsidR="00CC559F">
          <w:rPr>
            <w:rFonts w:asciiTheme="minorHAnsi" w:eastAsiaTheme="minorEastAsia" w:hAnsiTheme="minorHAnsi" w:cstheme="minorBidi"/>
            <w:noProof/>
            <w:sz w:val="21"/>
            <w:szCs w:val="22"/>
          </w:rPr>
          <w:tab/>
        </w:r>
        <w:r w:rsidR="00CC559F" w:rsidRPr="00D22A69">
          <w:rPr>
            <w:rStyle w:val="ab"/>
            <w:rFonts w:hint="eastAsia"/>
            <w:noProof/>
          </w:rPr>
          <w:t>数据交互层实现</w:t>
        </w:r>
        <w:r w:rsidR="00CC559F">
          <w:rPr>
            <w:noProof/>
            <w:webHidden/>
          </w:rPr>
          <w:tab/>
        </w:r>
        <w:r w:rsidR="00CC559F">
          <w:rPr>
            <w:noProof/>
            <w:webHidden/>
          </w:rPr>
          <w:fldChar w:fldCharType="begin"/>
        </w:r>
        <w:r w:rsidR="00CC559F">
          <w:rPr>
            <w:noProof/>
            <w:webHidden/>
          </w:rPr>
          <w:instrText xml:space="preserve"> PAGEREF _Toc377104195 \h </w:instrText>
        </w:r>
        <w:r w:rsidR="00CC559F">
          <w:rPr>
            <w:noProof/>
            <w:webHidden/>
          </w:rPr>
        </w:r>
        <w:r w:rsidR="00CC559F">
          <w:rPr>
            <w:noProof/>
            <w:webHidden/>
          </w:rPr>
          <w:fldChar w:fldCharType="separate"/>
        </w:r>
        <w:r w:rsidR="0075093A">
          <w:rPr>
            <w:noProof/>
            <w:webHidden/>
          </w:rPr>
          <w:t>43</w:t>
        </w:r>
        <w:r w:rsidR="00CC559F">
          <w:rPr>
            <w:noProof/>
            <w:webHidden/>
          </w:rPr>
          <w:fldChar w:fldCharType="end"/>
        </w:r>
      </w:hyperlink>
    </w:p>
    <w:p w14:paraId="120520B6" w14:textId="77777777" w:rsidR="00CC559F" w:rsidRDefault="003B6C3F" w:rsidP="00CC559F">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7104196" w:history="1">
        <w:r w:rsidR="00CC559F" w:rsidRPr="00D22A69">
          <w:rPr>
            <w:rStyle w:val="ab"/>
            <w:rFonts w:cs="Times New Roman"/>
            <w:noProof/>
          </w:rPr>
          <w:t>3.3</w:t>
        </w:r>
        <w:r w:rsidR="00CC559F">
          <w:rPr>
            <w:rFonts w:asciiTheme="minorHAnsi" w:eastAsiaTheme="minorEastAsia" w:hAnsiTheme="minorHAnsi" w:cstheme="minorBidi"/>
            <w:noProof/>
            <w:sz w:val="21"/>
            <w:szCs w:val="22"/>
          </w:rPr>
          <w:tab/>
        </w:r>
        <w:r w:rsidR="00CC559F" w:rsidRPr="00D22A69">
          <w:rPr>
            <w:rStyle w:val="ab"/>
            <w:rFonts w:cs="Times New Roman" w:hint="eastAsia"/>
            <w:noProof/>
          </w:rPr>
          <w:t>系统实现</w:t>
        </w:r>
        <w:r w:rsidR="00CC559F">
          <w:rPr>
            <w:noProof/>
            <w:webHidden/>
          </w:rPr>
          <w:tab/>
        </w:r>
        <w:r w:rsidR="00CC559F">
          <w:rPr>
            <w:noProof/>
            <w:webHidden/>
          </w:rPr>
          <w:fldChar w:fldCharType="begin"/>
        </w:r>
        <w:r w:rsidR="00CC559F">
          <w:rPr>
            <w:noProof/>
            <w:webHidden/>
          </w:rPr>
          <w:instrText xml:space="preserve"> PAGEREF _Toc377104196 \h </w:instrText>
        </w:r>
        <w:r w:rsidR="00CC559F">
          <w:rPr>
            <w:noProof/>
            <w:webHidden/>
          </w:rPr>
        </w:r>
        <w:r w:rsidR="00CC559F">
          <w:rPr>
            <w:noProof/>
            <w:webHidden/>
          </w:rPr>
          <w:fldChar w:fldCharType="separate"/>
        </w:r>
        <w:r w:rsidR="0075093A">
          <w:rPr>
            <w:noProof/>
            <w:webHidden/>
          </w:rPr>
          <w:t>43</w:t>
        </w:r>
        <w:r w:rsidR="00CC559F">
          <w:rPr>
            <w:noProof/>
            <w:webHidden/>
          </w:rPr>
          <w:fldChar w:fldCharType="end"/>
        </w:r>
      </w:hyperlink>
    </w:p>
    <w:p w14:paraId="69C4A6A1" w14:textId="77777777" w:rsidR="00CC559F" w:rsidRDefault="003B6C3F" w:rsidP="00CC559F">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7104197" w:history="1">
        <w:r w:rsidR="00CC559F" w:rsidRPr="00D22A69">
          <w:rPr>
            <w:rStyle w:val="ab"/>
            <w:rFonts w:cs="Times New Roman"/>
            <w:noProof/>
          </w:rPr>
          <w:t>3.4</w:t>
        </w:r>
        <w:r w:rsidR="00CC559F">
          <w:rPr>
            <w:rFonts w:asciiTheme="minorHAnsi" w:eastAsiaTheme="minorEastAsia" w:hAnsiTheme="minorHAnsi" w:cstheme="minorBidi"/>
            <w:noProof/>
            <w:sz w:val="21"/>
            <w:szCs w:val="22"/>
          </w:rPr>
          <w:tab/>
        </w:r>
        <w:r w:rsidR="00CC559F" w:rsidRPr="00D22A69">
          <w:rPr>
            <w:rStyle w:val="ab"/>
            <w:rFonts w:cs="Times New Roman" w:hint="eastAsia"/>
            <w:noProof/>
          </w:rPr>
          <w:t>本章小结</w:t>
        </w:r>
        <w:r w:rsidR="00CC559F">
          <w:rPr>
            <w:noProof/>
            <w:webHidden/>
          </w:rPr>
          <w:tab/>
        </w:r>
        <w:r w:rsidR="00CC559F">
          <w:rPr>
            <w:noProof/>
            <w:webHidden/>
          </w:rPr>
          <w:fldChar w:fldCharType="begin"/>
        </w:r>
        <w:r w:rsidR="00CC559F">
          <w:rPr>
            <w:noProof/>
            <w:webHidden/>
          </w:rPr>
          <w:instrText xml:space="preserve"> PAGEREF _Toc377104197 \h </w:instrText>
        </w:r>
        <w:r w:rsidR="00CC559F">
          <w:rPr>
            <w:noProof/>
            <w:webHidden/>
          </w:rPr>
        </w:r>
        <w:r w:rsidR="00CC559F">
          <w:rPr>
            <w:noProof/>
            <w:webHidden/>
          </w:rPr>
          <w:fldChar w:fldCharType="separate"/>
        </w:r>
        <w:r w:rsidR="0075093A">
          <w:rPr>
            <w:noProof/>
            <w:webHidden/>
          </w:rPr>
          <w:t>47</w:t>
        </w:r>
        <w:r w:rsidR="00CC559F">
          <w:rPr>
            <w:noProof/>
            <w:webHidden/>
          </w:rPr>
          <w:fldChar w:fldCharType="end"/>
        </w:r>
      </w:hyperlink>
    </w:p>
    <w:p w14:paraId="38395764" w14:textId="77777777" w:rsidR="00CC559F" w:rsidRDefault="003B6C3F" w:rsidP="0075093A">
      <w:pPr>
        <w:pStyle w:val="10"/>
        <w:tabs>
          <w:tab w:val="left" w:pos="1050"/>
          <w:tab w:val="right" w:leader="dot" w:pos="8296"/>
        </w:tabs>
        <w:ind w:firstLine="480"/>
        <w:rPr>
          <w:rFonts w:asciiTheme="minorHAnsi" w:eastAsiaTheme="minorEastAsia" w:hAnsiTheme="minorHAnsi" w:cstheme="minorBidi"/>
          <w:noProof/>
          <w:sz w:val="21"/>
          <w:szCs w:val="22"/>
        </w:rPr>
      </w:pPr>
      <w:hyperlink w:anchor="_Toc377104198" w:history="1">
        <w:r w:rsidR="00CC559F" w:rsidRPr="00D22A69">
          <w:rPr>
            <w:rStyle w:val="ab"/>
            <w:noProof/>
          </w:rPr>
          <w:t>4</w:t>
        </w:r>
        <w:r w:rsidR="00CC559F">
          <w:rPr>
            <w:rFonts w:asciiTheme="minorHAnsi" w:eastAsiaTheme="minorEastAsia" w:hAnsiTheme="minorHAnsi" w:cstheme="minorBidi"/>
            <w:noProof/>
            <w:sz w:val="21"/>
            <w:szCs w:val="22"/>
          </w:rPr>
          <w:tab/>
        </w:r>
        <w:r w:rsidR="00CC559F" w:rsidRPr="00D22A69">
          <w:rPr>
            <w:rStyle w:val="ab"/>
            <w:rFonts w:hint="eastAsia"/>
            <w:noProof/>
          </w:rPr>
          <w:t>阿尔兹海默症诊断决策支持系统实现</w:t>
        </w:r>
        <w:r w:rsidR="00CC559F">
          <w:rPr>
            <w:noProof/>
            <w:webHidden/>
          </w:rPr>
          <w:tab/>
        </w:r>
        <w:r w:rsidR="00CC559F">
          <w:rPr>
            <w:noProof/>
            <w:webHidden/>
          </w:rPr>
          <w:fldChar w:fldCharType="begin"/>
        </w:r>
        <w:r w:rsidR="00CC559F">
          <w:rPr>
            <w:noProof/>
            <w:webHidden/>
          </w:rPr>
          <w:instrText xml:space="preserve"> PAGEREF _Toc377104198 \h </w:instrText>
        </w:r>
        <w:r w:rsidR="00CC559F">
          <w:rPr>
            <w:noProof/>
            <w:webHidden/>
          </w:rPr>
        </w:r>
        <w:r w:rsidR="00CC559F">
          <w:rPr>
            <w:noProof/>
            <w:webHidden/>
          </w:rPr>
          <w:fldChar w:fldCharType="separate"/>
        </w:r>
        <w:r w:rsidR="0075093A">
          <w:rPr>
            <w:noProof/>
            <w:webHidden/>
          </w:rPr>
          <w:t>49</w:t>
        </w:r>
        <w:r w:rsidR="00CC559F">
          <w:rPr>
            <w:noProof/>
            <w:webHidden/>
          </w:rPr>
          <w:fldChar w:fldCharType="end"/>
        </w:r>
      </w:hyperlink>
    </w:p>
    <w:p w14:paraId="0ADA5632" w14:textId="77777777" w:rsidR="00CC559F" w:rsidRDefault="003B6C3F" w:rsidP="00CC559F">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7104199" w:history="1">
        <w:r w:rsidR="00CC559F" w:rsidRPr="00D22A69">
          <w:rPr>
            <w:rStyle w:val="ab"/>
            <w:rFonts w:cs="Times New Roman"/>
            <w:noProof/>
          </w:rPr>
          <w:t>4.1</w:t>
        </w:r>
        <w:r w:rsidR="00CC559F">
          <w:rPr>
            <w:rFonts w:asciiTheme="minorHAnsi" w:eastAsiaTheme="minorEastAsia" w:hAnsiTheme="minorHAnsi" w:cstheme="minorBidi"/>
            <w:noProof/>
            <w:sz w:val="21"/>
            <w:szCs w:val="22"/>
          </w:rPr>
          <w:tab/>
        </w:r>
        <w:r w:rsidR="00CC559F" w:rsidRPr="00D22A69">
          <w:rPr>
            <w:rStyle w:val="ab"/>
            <w:rFonts w:cs="Times New Roman" w:hint="eastAsia"/>
            <w:noProof/>
          </w:rPr>
          <w:t>系统背景概述</w:t>
        </w:r>
        <w:r w:rsidR="00CC559F">
          <w:rPr>
            <w:noProof/>
            <w:webHidden/>
          </w:rPr>
          <w:tab/>
        </w:r>
        <w:r w:rsidR="00CC559F">
          <w:rPr>
            <w:noProof/>
            <w:webHidden/>
          </w:rPr>
          <w:fldChar w:fldCharType="begin"/>
        </w:r>
        <w:r w:rsidR="00CC559F">
          <w:rPr>
            <w:noProof/>
            <w:webHidden/>
          </w:rPr>
          <w:instrText xml:space="preserve"> PAGEREF _Toc377104199 \h </w:instrText>
        </w:r>
        <w:r w:rsidR="00CC559F">
          <w:rPr>
            <w:noProof/>
            <w:webHidden/>
          </w:rPr>
        </w:r>
        <w:r w:rsidR="00CC559F">
          <w:rPr>
            <w:noProof/>
            <w:webHidden/>
          </w:rPr>
          <w:fldChar w:fldCharType="separate"/>
        </w:r>
        <w:r w:rsidR="0075093A">
          <w:rPr>
            <w:noProof/>
            <w:webHidden/>
          </w:rPr>
          <w:t>49</w:t>
        </w:r>
        <w:r w:rsidR="00CC559F">
          <w:rPr>
            <w:noProof/>
            <w:webHidden/>
          </w:rPr>
          <w:fldChar w:fldCharType="end"/>
        </w:r>
      </w:hyperlink>
    </w:p>
    <w:p w14:paraId="75297ED9" w14:textId="77777777" w:rsidR="00CC559F" w:rsidRDefault="003B6C3F" w:rsidP="00CC559F">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7104200" w:history="1">
        <w:r w:rsidR="00CC559F" w:rsidRPr="00D22A69">
          <w:rPr>
            <w:rStyle w:val="ab"/>
            <w:rFonts w:cs="Times New Roman"/>
            <w:noProof/>
          </w:rPr>
          <w:t>4.2</w:t>
        </w:r>
        <w:r w:rsidR="00CC559F">
          <w:rPr>
            <w:rFonts w:asciiTheme="minorHAnsi" w:eastAsiaTheme="minorEastAsia" w:hAnsiTheme="minorHAnsi" w:cstheme="minorBidi"/>
            <w:noProof/>
            <w:sz w:val="21"/>
            <w:szCs w:val="22"/>
          </w:rPr>
          <w:tab/>
        </w:r>
        <w:r w:rsidR="00CC559F" w:rsidRPr="00D22A69">
          <w:rPr>
            <w:rStyle w:val="ab"/>
            <w:rFonts w:cs="Times New Roman" w:hint="eastAsia"/>
            <w:noProof/>
          </w:rPr>
          <w:t>基于框架的系统开发流程</w:t>
        </w:r>
        <w:r w:rsidR="00CC559F">
          <w:rPr>
            <w:noProof/>
            <w:webHidden/>
          </w:rPr>
          <w:tab/>
        </w:r>
        <w:r w:rsidR="00CC559F">
          <w:rPr>
            <w:noProof/>
            <w:webHidden/>
          </w:rPr>
          <w:fldChar w:fldCharType="begin"/>
        </w:r>
        <w:r w:rsidR="00CC559F">
          <w:rPr>
            <w:noProof/>
            <w:webHidden/>
          </w:rPr>
          <w:instrText xml:space="preserve"> PAGEREF _Toc377104200 \h </w:instrText>
        </w:r>
        <w:r w:rsidR="00CC559F">
          <w:rPr>
            <w:noProof/>
            <w:webHidden/>
          </w:rPr>
        </w:r>
        <w:r w:rsidR="00CC559F">
          <w:rPr>
            <w:noProof/>
            <w:webHidden/>
          </w:rPr>
          <w:fldChar w:fldCharType="separate"/>
        </w:r>
        <w:r w:rsidR="0075093A">
          <w:rPr>
            <w:noProof/>
            <w:webHidden/>
          </w:rPr>
          <w:t>49</w:t>
        </w:r>
        <w:r w:rsidR="00CC559F">
          <w:rPr>
            <w:noProof/>
            <w:webHidden/>
          </w:rPr>
          <w:fldChar w:fldCharType="end"/>
        </w:r>
      </w:hyperlink>
    </w:p>
    <w:p w14:paraId="53F43DFF" w14:textId="77777777" w:rsidR="00CC559F" w:rsidRDefault="003B6C3F" w:rsidP="00CC559F">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77104201" w:history="1">
        <w:r w:rsidR="00CC559F" w:rsidRPr="00D22A69">
          <w:rPr>
            <w:rStyle w:val="ab"/>
            <w:noProof/>
          </w:rPr>
          <w:t>4.2.1</w:t>
        </w:r>
        <w:r w:rsidR="00CC559F">
          <w:rPr>
            <w:rFonts w:asciiTheme="minorHAnsi" w:eastAsiaTheme="minorEastAsia" w:hAnsiTheme="minorHAnsi" w:cstheme="minorBidi"/>
            <w:noProof/>
            <w:sz w:val="21"/>
            <w:szCs w:val="22"/>
          </w:rPr>
          <w:tab/>
        </w:r>
        <w:r w:rsidR="00CC559F" w:rsidRPr="00D22A69">
          <w:rPr>
            <w:rStyle w:val="ab"/>
            <w:rFonts w:hint="eastAsia"/>
            <w:noProof/>
          </w:rPr>
          <w:t>推理引擎选择</w:t>
        </w:r>
        <w:r w:rsidR="00CC559F">
          <w:rPr>
            <w:noProof/>
            <w:webHidden/>
          </w:rPr>
          <w:tab/>
        </w:r>
        <w:r w:rsidR="00CC559F">
          <w:rPr>
            <w:noProof/>
            <w:webHidden/>
          </w:rPr>
          <w:fldChar w:fldCharType="begin"/>
        </w:r>
        <w:r w:rsidR="00CC559F">
          <w:rPr>
            <w:noProof/>
            <w:webHidden/>
          </w:rPr>
          <w:instrText xml:space="preserve"> PAGEREF _Toc377104201 \h </w:instrText>
        </w:r>
        <w:r w:rsidR="00CC559F">
          <w:rPr>
            <w:noProof/>
            <w:webHidden/>
          </w:rPr>
        </w:r>
        <w:r w:rsidR="00CC559F">
          <w:rPr>
            <w:noProof/>
            <w:webHidden/>
          </w:rPr>
          <w:fldChar w:fldCharType="separate"/>
        </w:r>
        <w:r w:rsidR="0075093A">
          <w:rPr>
            <w:noProof/>
            <w:webHidden/>
          </w:rPr>
          <w:t>49</w:t>
        </w:r>
        <w:r w:rsidR="00CC559F">
          <w:rPr>
            <w:noProof/>
            <w:webHidden/>
          </w:rPr>
          <w:fldChar w:fldCharType="end"/>
        </w:r>
      </w:hyperlink>
    </w:p>
    <w:p w14:paraId="5BFB4085" w14:textId="77777777" w:rsidR="00CC559F" w:rsidRDefault="003B6C3F" w:rsidP="00CC559F">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77104202" w:history="1">
        <w:r w:rsidR="00CC559F" w:rsidRPr="00D22A69">
          <w:rPr>
            <w:rStyle w:val="ab"/>
            <w:noProof/>
          </w:rPr>
          <w:t>4.2.2</w:t>
        </w:r>
        <w:r w:rsidR="00CC559F">
          <w:rPr>
            <w:rFonts w:asciiTheme="minorHAnsi" w:eastAsiaTheme="minorEastAsia" w:hAnsiTheme="minorHAnsi" w:cstheme="minorBidi"/>
            <w:noProof/>
            <w:sz w:val="21"/>
            <w:szCs w:val="22"/>
          </w:rPr>
          <w:tab/>
        </w:r>
        <w:r w:rsidR="00CC559F" w:rsidRPr="00D22A69">
          <w:rPr>
            <w:rStyle w:val="ab"/>
            <w:rFonts w:hint="eastAsia"/>
            <w:noProof/>
          </w:rPr>
          <w:t>数据模型设计</w:t>
        </w:r>
        <w:r w:rsidR="00CC559F">
          <w:rPr>
            <w:noProof/>
            <w:webHidden/>
          </w:rPr>
          <w:tab/>
        </w:r>
        <w:r w:rsidR="00CC559F">
          <w:rPr>
            <w:noProof/>
            <w:webHidden/>
          </w:rPr>
          <w:fldChar w:fldCharType="begin"/>
        </w:r>
        <w:r w:rsidR="00CC559F">
          <w:rPr>
            <w:noProof/>
            <w:webHidden/>
          </w:rPr>
          <w:instrText xml:space="preserve"> PAGEREF _Toc377104202 \h </w:instrText>
        </w:r>
        <w:r w:rsidR="00CC559F">
          <w:rPr>
            <w:noProof/>
            <w:webHidden/>
          </w:rPr>
        </w:r>
        <w:r w:rsidR="00CC559F">
          <w:rPr>
            <w:noProof/>
            <w:webHidden/>
          </w:rPr>
          <w:fldChar w:fldCharType="separate"/>
        </w:r>
        <w:r w:rsidR="0075093A">
          <w:rPr>
            <w:noProof/>
            <w:webHidden/>
          </w:rPr>
          <w:t>50</w:t>
        </w:r>
        <w:r w:rsidR="00CC559F">
          <w:rPr>
            <w:noProof/>
            <w:webHidden/>
          </w:rPr>
          <w:fldChar w:fldCharType="end"/>
        </w:r>
      </w:hyperlink>
    </w:p>
    <w:p w14:paraId="50E702D6" w14:textId="77777777" w:rsidR="00CC559F" w:rsidRDefault="003B6C3F" w:rsidP="00CC559F">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77104203" w:history="1">
        <w:r w:rsidR="00CC559F" w:rsidRPr="00D22A69">
          <w:rPr>
            <w:rStyle w:val="ab"/>
            <w:noProof/>
          </w:rPr>
          <w:t>4.2.3</w:t>
        </w:r>
        <w:r w:rsidR="00CC559F">
          <w:rPr>
            <w:rFonts w:asciiTheme="minorHAnsi" w:eastAsiaTheme="minorEastAsia" w:hAnsiTheme="minorHAnsi" w:cstheme="minorBidi"/>
            <w:noProof/>
            <w:sz w:val="21"/>
            <w:szCs w:val="22"/>
          </w:rPr>
          <w:tab/>
        </w:r>
        <w:r w:rsidR="00CC559F" w:rsidRPr="00D22A69">
          <w:rPr>
            <w:rStyle w:val="ab"/>
            <w:rFonts w:hint="eastAsia"/>
            <w:noProof/>
          </w:rPr>
          <w:t>问诊界面配置</w:t>
        </w:r>
        <w:r w:rsidR="00CC559F">
          <w:rPr>
            <w:noProof/>
            <w:webHidden/>
          </w:rPr>
          <w:tab/>
        </w:r>
        <w:r w:rsidR="00CC559F">
          <w:rPr>
            <w:noProof/>
            <w:webHidden/>
          </w:rPr>
          <w:fldChar w:fldCharType="begin"/>
        </w:r>
        <w:r w:rsidR="00CC559F">
          <w:rPr>
            <w:noProof/>
            <w:webHidden/>
          </w:rPr>
          <w:instrText xml:space="preserve"> PAGEREF _Toc377104203 \h </w:instrText>
        </w:r>
        <w:r w:rsidR="00CC559F">
          <w:rPr>
            <w:noProof/>
            <w:webHidden/>
          </w:rPr>
        </w:r>
        <w:r w:rsidR="00CC559F">
          <w:rPr>
            <w:noProof/>
            <w:webHidden/>
          </w:rPr>
          <w:fldChar w:fldCharType="separate"/>
        </w:r>
        <w:r w:rsidR="0075093A">
          <w:rPr>
            <w:noProof/>
            <w:webHidden/>
          </w:rPr>
          <w:t>51</w:t>
        </w:r>
        <w:r w:rsidR="00CC559F">
          <w:rPr>
            <w:noProof/>
            <w:webHidden/>
          </w:rPr>
          <w:fldChar w:fldCharType="end"/>
        </w:r>
      </w:hyperlink>
    </w:p>
    <w:p w14:paraId="4964A163" w14:textId="77777777" w:rsidR="00CC559F" w:rsidRDefault="003B6C3F" w:rsidP="00CC559F">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77104204" w:history="1">
        <w:r w:rsidR="00CC559F" w:rsidRPr="00D22A69">
          <w:rPr>
            <w:rStyle w:val="ab"/>
            <w:noProof/>
          </w:rPr>
          <w:t>4.2.4</w:t>
        </w:r>
        <w:r w:rsidR="00CC559F">
          <w:rPr>
            <w:rFonts w:asciiTheme="minorHAnsi" w:eastAsiaTheme="minorEastAsia" w:hAnsiTheme="minorHAnsi" w:cstheme="minorBidi"/>
            <w:noProof/>
            <w:sz w:val="21"/>
            <w:szCs w:val="22"/>
          </w:rPr>
          <w:tab/>
        </w:r>
        <w:r w:rsidR="00CC559F" w:rsidRPr="00D22A69">
          <w:rPr>
            <w:rStyle w:val="ab"/>
            <w:rFonts w:hint="eastAsia"/>
            <w:noProof/>
          </w:rPr>
          <w:t>数据交互层实现</w:t>
        </w:r>
        <w:r w:rsidR="00CC559F">
          <w:rPr>
            <w:noProof/>
            <w:webHidden/>
          </w:rPr>
          <w:tab/>
        </w:r>
        <w:r w:rsidR="00CC559F">
          <w:rPr>
            <w:noProof/>
            <w:webHidden/>
          </w:rPr>
          <w:fldChar w:fldCharType="begin"/>
        </w:r>
        <w:r w:rsidR="00CC559F">
          <w:rPr>
            <w:noProof/>
            <w:webHidden/>
          </w:rPr>
          <w:instrText xml:space="preserve"> PAGEREF _Toc377104204 \h </w:instrText>
        </w:r>
        <w:r w:rsidR="00CC559F">
          <w:rPr>
            <w:noProof/>
            <w:webHidden/>
          </w:rPr>
        </w:r>
        <w:r w:rsidR="00CC559F">
          <w:rPr>
            <w:noProof/>
            <w:webHidden/>
          </w:rPr>
          <w:fldChar w:fldCharType="separate"/>
        </w:r>
        <w:r w:rsidR="0075093A">
          <w:rPr>
            <w:noProof/>
            <w:webHidden/>
          </w:rPr>
          <w:t>57</w:t>
        </w:r>
        <w:r w:rsidR="00CC559F">
          <w:rPr>
            <w:noProof/>
            <w:webHidden/>
          </w:rPr>
          <w:fldChar w:fldCharType="end"/>
        </w:r>
      </w:hyperlink>
    </w:p>
    <w:p w14:paraId="34901E0B" w14:textId="77777777" w:rsidR="00CC559F" w:rsidRDefault="003B6C3F" w:rsidP="00CC559F">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7104205" w:history="1">
        <w:r w:rsidR="00CC559F" w:rsidRPr="00D22A69">
          <w:rPr>
            <w:rStyle w:val="ab"/>
            <w:rFonts w:cs="Times New Roman"/>
            <w:noProof/>
          </w:rPr>
          <w:t>4.3</w:t>
        </w:r>
        <w:r w:rsidR="00CC559F">
          <w:rPr>
            <w:rFonts w:asciiTheme="minorHAnsi" w:eastAsiaTheme="minorEastAsia" w:hAnsiTheme="minorHAnsi" w:cstheme="minorBidi"/>
            <w:noProof/>
            <w:sz w:val="21"/>
            <w:szCs w:val="22"/>
          </w:rPr>
          <w:tab/>
        </w:r>
        <w:r w:rsidR="00CC559F" w:rsidRPr="00D22A69">
          <w:rPr>
            <w:rStyle w:val="ab"/>
            <w:rFonts w:cs="Times New Roman" w:hint="eastAsia"/>
            <w:noProof/>
          </w:rPr>
          <w:t>系统实现</w:t>
        </w:r>
        <w:r w:rsidR="00CC559F">
          <w:rPr>
            <w:noProof/>
            <w:webHidden/>
          </w:rPr>
          <w:tab/>
        </w:r>
        <w:r w:rsidR="00CC559F">
          <w:rPr>
            <w:noProof/>
            <w:webHidden/>
          </w:rPr>
          <w:fldChar w:fldCharType="begin"/>
        </w:r>
        <w:r w:rsidR="00CC559F">
          <w:rPr>
            <w:noProof/>
            <w:webHidden/>
          </w:rPr>
          <w:instrText xml:space="preserve"> PAGEREF _Toc377104205 \h </w:instrText>
        </w:r>
        <w:r w:rsidR="00CC559F">
          <w:rPr>
            <w:noProof/>
            <w:webHidden/>
          </w:rPr>
        </w:r>
        <w:r w:rsidR="00CC559F">
          <w:rPr>
            <w:noProof/>
            <w:webHidden/>
          </w:rPr>
          <w:fldChar w:fldCharType="separate"/>
        </w:r>
        <w:r w:rsidR="0075093A">
          <w:rPr>
            <w:noProof/>
            <w:webHidden/>
          </w:rPr>
          <w:t>58</w:t>
        </w:r>
        <w:r w:rsidR="00CC559F">
          <w:rPr>
            <w:noProof/>
            <w:webHidden/>
          </w:rPr>
          <w:fldChar w:fldCharType="end"/>
        </w:r>
      </w:hyperlink>
    </w:p>
    <w:p w14:paraId="17DD65FD" w14:textId="77777777" w:rsidR="00CC559F" w:rsidRDefault="003B6C3F" w:rsidP="00CC559F">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7104206" w:history="1">
        <w:r w:rsidR="00CC559F" w:rsidRPr="00D22A69">
          <w:rPr>
            <w:rStyle w:val="ab"/>
            <w:rFonts w:cs="Times New Roman"/>
            <w:noProof/>
          </w:rPr>
          <w:t>4.4</w:t>
        </w:r>
        <w:r w:rsidR="00CC559F">
          <w:rPr>
            <w:rFonts w:asciiTheme="minorHAnsi" w:eastAsiaTheme="minorEastAsia" w:hAnsiTheme="minorHAnsi" w:cstheme="minorBidi"/>
            <w:noProof/>
            <w:sz w:val="21"/>
            <w:szCs w:val="22"/>
          </w:rPr>
          <w:tab/>
        </w:r>
        <w:r w:rsidR="00CC559F" w:rsidRPr="00D22A69">
          <w:rPr>
            <w:rStyle w:val="ab"/>
            <w:rFonts w:cs="Times New Roman" w:hint="eastAsia"/>
            <w:noProof/>
          </w:rPr>
          <w:t>本章小结</w:t>
        </w:r>
        <w:r w:rsidR="00CC559F">
          <w:rPr>
            <w:noProof/>
            <w:webHidden/>
          </w:rPr>
          <w:tab/>
        </w:r>
        <w:r w:rsidR="00CC559F">
          <w:rPr>
            <w:noProof/>
            <w:webHidden/>
          </w:rPr>
          <w:fldChar w:fldCharType="begin"/>
        </w:r>
        <w:r w:rsidR="00CC559F">
          <w:rPr>
            <w:noProof/>
            <w:webHidden/>
          </w:rPr>
          <w:instrText xml:space="preserve"> PAGEREF _Toc377104206 \h </w:instrText>
        </w:r>
        <w:r w:rsidR="00CC559F">
          <w:rPr>
            <w:noProof/>
            <w:webHidden/>
          </w:rPr>
        </w:r>
        <w:r w:rsidR="00CC559F">
          <w:rPr>
            <w:noProof/>
            <w:webHidden/>
          </w:rPr>
          <w:fldChar w:fldCharType="separate"/>
        </w:r>
        <w:r w:rsidR="0075093A">
          <w:rPr>
            <w:noProof/>
            <w:webHidden/>
          </w:rPr>
          <w:t>61</w:t>
        </w:r>
        <w:r w:rsidR="00CC559F">
          <w:rPr>
            <w:noProof/>
            <w:webHidden/>
          </w:rPr>
          <w:fldChar w:fldCharType="end"/>
        </w:r>
      </w:hyperlink>
    </w:p>
    <w:p w14:paraId="239E5428" w14:textId="77777777" w:rsidR="00CC559F" w:rsidRDefault="003B6C3F" w:rsidP="0075093A">
      <w:pPr>
        <w:pStyle w:val="10"/>
        <w:tabs>
          <w:tab w:val="left" w:pos="1050"/>
          <w:tab w:val="right" w:leader="dot" w:pos="8296"/>
        </w:tabs>
        <w:ind w:firstLine="480"/>
        <w:rPr>
          <w:rFonts w:asciiTheme="minorHAnsi" w:eastAsiaTheme="minorEastAsia" w:hAnsiTheme="minorHAnsi" w:cstheme="minorBidi"/>
          <w:noProof/>
          <w:sz w:val="21"/>
          <w:szCs w:val="22"/>
        </w:rPr>
      </w:pPr>
      <w:hyperlink w:anchor="_Toc377104207" w:history="1">
        <w:r w:rsidR="00CC559F" w:rsidRPr="00D22A69">
          <w:rPr>
            <w:rStyle w:val="ab"/>
            <w:noProof/>
          </w:rPr>
          <w:t>5</w:t>
        </w:r>
        <w:r w:rsidR="00CC559F">
          <w:rPr>
            <w:rFonts w:asciiTheme="minorHAnsi" w:eastAsiaTheme="minorEastAsia" w:hAnsiTheme="minorHAnsi" w:cstheme="minorBidi"/>
            <w:noProof/>
            <w:sz w:val="21"/>
            <w:szCs w:val="22"/>
          </w:rPr>
          <w:tab/>
        </w:r>
        <w:r w:rsidR="00CC559F" w:rsidRPr="00D22A69">
          <w:rPr>
            <w:rStyle w:val="ab"/>
            <w:rFonts w:hint="eastAsia"/>
            <w:noProof/>
          </w:rPr>
          <w:t>总结与展望</w:t>
        </w:r>
        <w:r w:rsidR="00CC559F">
          <w:rPr>
            <w:noProof/>
            <w:webHidden/>
          </w:rPr>
          <w:tab/>
        </w:r>
        <w:r w:rsidR="00CC559F">
          <w:rPr>
            <w:noProof/>
            <w:webHidden/>
          </w:rPr>
          <w:fldChar w:fldCharType="begin"/>
        </w:r>
        <w:r w:rsidR="00CC559F">
          <w:rPr>
            <w:noProof/>
            <w:webHidden/>
          </w:rPr>
          <w:instrText xml:space="preserve"> PAGEREF _Toc377104207 \h </w:instrText>
        </w:r>
        <w:r w:rsidR="00CC559F">
          <w:rPr>
            <w:noProof/>
            <w:webHidden/>
          </w:rPr>
        </w:r>
        <w:r w:rsidR="00CC559F">
          <w:rPr>
            <w:noProof/>
            <w:webHidden/>
          </w:rPr>
          <w:fldChar w:fldCharType="separate"/>
        </w:r>
        <w:r w:rsidR="0075093A">
          <w:rPr>
            <w:noProof/>
            <w:webHidden/>
          </w:rPr>
          <w:t>62</w:t>
        </w:r>
        <w:r w:rsidR="00CC559F">
          <w:rPr>
            <w:noProof/>
            <w:webHidden/>
          </w:rPr>
          <w:fldChar w:fldCharType="end"/>
        </w:r>
      </w:hyperlink>
    </w:p>
    <w:p w14:paraId="0C0F53AF" w14:textId="77777777" w:rsidR="00CC559F" w:rsidRDefault="003B6C3F" w:rsidP="00CC559F">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7104208" w:history="1">
        <w:r w:rsidR="00CC559F" w:rsidRPr="00D22A69">
          <w:rPr>
            <w:rStyle w:val="ab"/>
            <w:rFonts w:cs="Times New Roman"/>
            <w:noProof/>
          </w:rPr>
          <w:t>5.1</w:t>
        </w:r>
        <w:r w:rsidR="00CC559F">
          <w:rPr>
            <w:rFonts w:asciiTheme="minorHAnsi" w:eastAsiaTheme="minorEastAsia" w:hAnsiTheme="minorHAnsi" w:cstheme="minorBidi"/>
            <w:noProof/>
            <w:sz w:val="21"/>
            <w:szCs w:val="22"/>
          </w:rPr>
          <w:tab/>
        </w:r>
        <w:r w:rsidR="00CC559F" w:rsidRPr="00D22A69">
          <w:rPr>
            <w:rStyle w:val="ab"/>
            <w:rFonts w:cs="Times New Roman" w:hint="eastAsia"/>
            <w:noProof/>
          </w:rPr>
          <w:t>总结</w:t>
        </w:r>
        <w:r w:rsidR="00CC559F">
          <w:rPr>
            <w:noProof/>
            <w:webHidden/>
          </w:rPr>
          <w:tab/>
        </w:r>
        <w:r w:rsidR="00CC559F">
          <w:rPr>
            <w:noProof/>
            <w:webHidden/>
          </w:rPr>
          <w:fldChar w:fldCharType="begin"/>
        </w:r>
        <w:r w:rsidR="00CC559F">
          <w:rPr>
            <w:noProof/>
            <w:webHidden/>
          </w:rPr>
          <w:instrText xml:space="preserve"> PAGEREF _Toc377104208 \h </w:instrText>
        </w:r>
        <w:r w:rsidR="00CC559F">
          <w:rPr>
            <w:noProof/>
            <w:webHidden/>
          </w:rPr>
        </w:r>
        <w:r w:rsidR="00CC559F">
          <w:rPr>
            <w:noProof/>
            <w:webHidden/>
          </w:rPr>
          <w:fldChar w:fldCharType="separate"/>
        </w:r>
        <w:r w:rsidR="0075093A">
          <w:rPr>
            <w:noProof/>
            <w:webHidden/>
          </w:rPr>
          <w:t>62</w:t>
        </w:r>
        <w:r w:rsidR="00CC559F">
          <w:rPr>
            <w:noProof/>
            <w:webHidden/>
          </w:rPr>
          <w:fldChar w:fldCharType="end"/>
        </w:r>
      </w:hyperlink>
    </w:p>
    <w:p w14:paraId="430A092F" w14:textId="77777777" w:rsidR="00CC559F" w:rsidRDefault="003B6C3F" w:rsidP="00CC559F">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7104209" w:history="1">
        <w:r w:rsidR="00CC559F" w:rsidRPr="00D22A69">
          <w:rPr>
            <w:rStyle w:val="ab"/>
            <w:rFonts w:cs="Times New Roman"/>
            <w:noProof/>
          </w:rPr>
          <w:t>5.2</w:t>
        </w:r>
        <w:r w:rsidR="00CC559F">
          <w:rPr>
            <w:rFonts w:asciiTheme="minorHAnsi" w:eastAsiaTheme="minorEastAsia" w:hAnsiTheme="minorHAnsi" w:cstheme="minorBidi"/>
            <w:noProof/>
            <w:sz w:val="21"/>
            <w:szCs w:val="22"/>
          </w:rPr>
          <w:tab/>
        </w:r>
        <w:r w:rsidR="00CC559F" w:rsidRPr="00D22A69">
          <w:rPr>
            <w:rStyle w:val="ab"/>
            <w:rFonts w:cs="Times New Roman" w:hint="eastAsia"/>
            <w:noProof/>
          </w:rPr>
          <w:t>展望</w:t>
        </w:r>
        <w:r w:rsidR="00CC559F">
          <w:rPr>
            <w:noProof/>
            <w:webHidden/>
          </w:rPr>
          <w:tab/>
        </w:r>
        <w:r w:rsidR="00CC559F">
          <w:rPr>
            <w:noProof/>
            <w:webHidden/>
          </w:rPr>
          <w:fldChar w:fldCharType="begin"/>
        </w:r>
        <w:r w:rsidR="00CC559F">
          <w:rPr>
            <w:noProof/>
            <w:webHidden/>
          </w:rPr>
          <w:instrText xml:space="preserve"> PAGEREF _Toc377104209 \h </w:instrText>
        </w:r>
        <w:r w:rsidR="00CC559F">
          <w:rPr>
            <w:noProof/>
            <w:webHidden/>
          </w:rPr>
        </w:r>
        <w:r w:rsidR="00CC559F">
          <w:rPr>
            <w:noProof/>
            <w:webHidden/>
          </w:rPr>
          <w:fldChar w:fldCharType="separate"/>
        </w:r>
        <w:r w:rsidR="0075093A">
          <w:rPr>
            <w:noProof/>
            <w:webHidden/>
          </w:rPr>
          <w:t>63</w:t>
        </w:r>
        <w:r w:rsidR="00CC559F">
          <w:rPr>
            <w:noProof/>
            <w:webHidden/>
          </w:rPr>
          <w:fldChar w:fldCharType="end"/>
        </w:r>
      </w:hyperlink>
    </w:p>
    <w:p w14:paraId="730F3B25" w14:textId="77777777" w:rsidR="00CC559F" w:rsidRDefault="003B6C3F" w:rsidP="00CC559F">
      <w:pPr>
        <w:pStyle w:val="10"/>
        <w:tabs>
          <w:tab w:val="right" w:leader="dot" w:pos="8296"/>
        </w:tabs>
        <w:ind w:firstLine="480"/>
        <w:rPr>
          <w:rFonts w:asciiTheme="minorHAnsi" w:eastAsiaTheme="minorEastAsia" w:hAnsiTheme="minorHAnsi" w:cstheme="minorBidi"/>
          <w:noProof/>
          <w:sz w:val="21"/>
          <w:szCs w:val="22"/>
        </w:rPr>
      </w:pPr>
      <w:hyperlink w:anchor="_Toc377104210" w:history="1">
        <w:r w:rsidR="00CC559F" w:rsidRPr="00D22A69">
          <w:rPr>
            <w:rStyle w:val="ab"/>
            <w:rFonts w:hint="eastAsia"/>
            <w:noProof/>
          </w:rPr>
          <w:t>作者简介</w:t>
        </w:r>
        <w:r w:rsidR="00CC559F">
          <w:rPr>
            <w:noProof/>
            <w:webHidden/>
          </w:rPr>
          <w:tab/>
        </w:r>
        <w:r w:rsidR="00CC559F">
          <w:rPr>
            <w:noProof/>
            <w:webHidden/>
          </w:rPr>
          <w:fldChar w:fldCharType="begin"/>
        </w:r>
        <w:r w:rsidR="00CC559F">
          <w:rPr>
            <w:noProof/>
            <w:webHidden/>
          </w:rPr>
          <w:instrText xml:space="preserve"> PAGEREF _Toc377104210 \h </w:instrText>
        </w:r>
        <w:r w:rsidR="00CC559F">
          <w:rPr>
            <w:noProof/>
            <w:webHidden/>
          </w:rPr>
        </w:r>
        <w:r w:rsidR="00CC559F">
          <w:rPr>
            <w:noProof/>
            <w:webHidden/>
          </w:rPr>
          <w:fldChar w:fldCharType="separate"/>
        </w:r>
        <w:r w:rsidR="0075093A">
          <w:rPr>
            <w:noProof/>
            <w:webHidden/>
          </w:rPr>
          <w:t>64</w:t>
        </w:r>
        <w:r w:rsidR="00CC559F">
          <w:rPr>
            <w:noProof/>
            <w:webHidden/>
          </w:rPr>
          <w:fldChar w:fldCharType="end"/>
        </w:r>
      </w:hyperlink>
    </w:p>
    <w:p w14:paraId="2A5CE9F0" w14:textId="77777777" w:rsidR="00CC559F" w:rsidRDefault="003B6C3F" w:rsidP="00CC559F">
      <w:pPr>
        <w:pStyle w:val="10"/>
        <w:tabs>
          <w:tab w:val="right" w:leader="dot" w:pos="8296"/>
        </w:tabs>
        <w:ind w:firstLine="480"/>
        <w:rPr>
          <w:rFonts w:asciiTheme="minorHAnsi" w:eastAsiaTheme="minorEastAsia" w:hAnsiTheme="minorHAnsi" w:cstheme="minorBidi"/>
          <w:noProof/>
          <w:sz w:val="21"/>
          <w:szCs w:val="22"/>
        </w:rPr>
      </w:pPr>
      <w:hyperlink w:anchor="_Toc377104211" w:history="1">
        <w:r w:rsidR="00CC559F" w:rsidRPr="00D22A69">
          <w:rPr>
            <w:rStyle w:val="ab"/>
            <w:rFonts w:hint="eastAsia"/>
            <w:noProof/>
          </w:rPr>
          <w:t>参考文献</w:t>
        </w:r>
        <w:r w:rsidR="00CC559F">
          <w:rPr>
            <w:noProof/>
            <w:webHidden/>
          </w:rPr>
          <w:tab/>
        </w:r>
        <w:r w:rsidR="00CC559F">
          <w:rPr>
            <w:noProof/>
            <w:webHidden/>
          </w:rPr>
          <w:fldChar w:fldCharType="begin"/>
        </w:r>
        <w:r w:rsidR="00CC559F">
          <w:rPr>
            <w:noProof/>
            <w:webHidden/>
          </w:rPr>
          <w:instrText xml:space="preserve"> PAGEREF _Toc377104211 \h </w:instrText>
        </w:r>
        <w:r w:rsidR="00CC559F">
          <w:rPr>
            <w:noProof/>
            <w:webHidden/>
          </w:rPr>
        </w:r>
        <w:r w:rsidR="00CC559F">
          <w:rPr>
            <w:noProof/>
            <w:webHidden/>
          </w:rPr>
          <w:fldChar w:fldCharType="separate"/>
        </w:r>
        <w:r w:rsidR="0075093A">
          <w:rPr>
            <w:noProof/>
            <w:webHidden/>
          </w:rPr>
          <w:t>65</w:t>
        </w:r>
        <w:r w:rsidR="00CC559F">
          <w:rPr>
            <w:noProof/>
            <w:webHidden/>
          </w:rPr>
          <w:fldChar w:fldCharType="end"/>
        </w:r>
      </w:hyperlink>
    </w:p>
    <w:p w14:paraId="49875A74" w14:textId="77777777" w:rsidR="004F0892" w:rsidRPr="00370433" w:rsidRDefault="00DA7AEA" w:rsidP="004F0892">
      <w:pPr>
        <w:ind w:left="480" w:firstLine="480"/>
        <w:sectPr w:rsidR="004F0892" w:rsidRPr="00370433" w:rsidSect="00FB0F55">
          <w:headerReference w:type="default" r:id="rId33"/>
          <w:endnotePr>
            <w:numFmt w:val="decimal"/>
          </w:endnotePr>
          <w:pgSz w:w="11906" w:h="16838"/>
          <w:pgMar w:top="1440" w:right="1800" w:bottom="1440" w:left="1800" w:header="851" w:footer="992" w:gutter="0"/>
          <w:pgNumType w:fmt="upperRoman"/>
          <w:cols w:space="425"/>
          <w:docGrid w:type="lines" w:linePitch="326"/>
        </w:sectPr>
      </w:pPr>
      <w:r w:rsidRPr="00370433">
        <w:fldChar w:fldCharType="end"/>
      </w:r>
    </w:p>
    <w:p w14:paraId="68A5EBCE" w14:textId="77777777" w:rsidR="004F0892" w:rsidRDefault="004F0892" w:rsidP="00DF5588">
      <w:pPr>
        <w:pStyle w:val="1"/>
        <w:numPr>
          <w:ilvl w:val="0"/>
          <w:numId w:val="30"/>
        </w:numPr>
      </w:pPr>
      <w:bookmarkStart w:id="6" w:name="_Toc377104168"/>
      <w:r w:rsidRPr="00370433">
        <w:lastRenderedPageBreak/>
        <w:t>引言</w:t>
      </w:r>
      <w:bookmarkEnd w:id="6"/>
    </w:p>
    <w:p w14:paraId="40542B9B" w14:textId="77777777" w:rsidR="008F6CA6" w:rsidRDefault="00730270" w:rsidP="002C012B">
      <w:pPr>
        <w:pStyle w:val="2"/>
        <w:numPr>
          <w:ilvl w:val="1"/>
          <w:numId w:val="30"/>
        </w:numPr>
        <w:ind w:left="142" w:hanging="142"/>
        <w:rPr>
          <w:rFonts w:cs="Times New Roman"/>
        </w:rPr>
      </w:pPr>
      <w:bookmarkStart w:id="7" w:name="_Toc377104169"/>
      <w:r>
        <w:rPr>
          <w:rFonts w:cs="Times New Roman" w:hint="eastAsia"/>
        </w:rPr>
        <w:t>课题背景</w:t>
      </w:r>
      <w:bookmarkEnd w:id="7"/>
    </w:p>
    <w:p w14:paraId="7819B71E" w14:textId="77777777" w:rsidR="00730270" w:rsidRPr="00111E19" w:rsidRDefault="00730270" w:rsidP="00730270">
      <w:pPr>
        <w:ind w:firstLine="480"/>
        <w:rPr>
          <w:szCs w:val="24"/>
        </w:rPr>
      </w:pPr>
      <w:r w:rsidRPr="00111E19">
        <w:rPr>
          <w:rFonts w:hint="eastAsia"/>
          <w:szCs w:val="24"/>
        </w:rPr>
        <w:t>社区医疗服务为居民提供基本的医疗服务，是我国医疗体制改革和社区建设的重要组成部分。它是以</w:t>
      </w:r>
      <w:r>
        <w:rPr>
          <w:rFonts w:hint="eastAsia"/>
          <w:szCs w:val="24"/>
        </w:rPr>
        <w:t>个人</w:t>
      </w:r>
      <w:r w:rsidRPr="00111E19">
        <w:rPr>
          <w:rFonts w:hint="eastAsia"/>
          <w:szCs w:val="24"/>
        </w:rPr>
        <w:t>保健为中心、家庭为单位、社区为范围</w:t>
      </w:r>
      <w:r>
        <w:rPr>
          <w:rFonts w:hint="eastAsia"/>
          <w:szCs w:val="24"/>
        </w:rPr>
        <w:t>，以妇女儿童、老年人、</w:t>
      </w:r>
      <w:r w:rsidRPr="00111E19">
        <w:rPr>
          <w:rFonts w:hint="eastAsia"/>
          <w:szCs w:val="24"/>
        </w:rPr>
        <w:t>残疾人和脆弱人群为重点，以解决社区主要问题、满足社区基本卫生需求为目的，融预防、医疗、保健、健康教育为一体的，有效、经济、综合、连续的基层医疗服</w:t>
      </w:r>
      <w:r>
        <w:rPr>
          <w:rFonts w:hint="eastAsia"/>
          <w:szCs w:val="24"/>
        </w:rPr>
        <w:t>务</w:t>
      </w:r>
      <w:r w:rsidRPr="00111E19">
        <w:rPr>
          <w:szCs w:val="24"/>
        </w:rPr>
        <w:fldChar w:fldCharType="begin"/>
      </w:r>
      <w:r w:rsidR="00060944">
        <w:rPr>
          <w:rFonts w:hint="eastAsia"/>
          <w:szCs w:val="24"/>
        </w:rPr>
        <w:instrText xml:space="preserve"> ADDIN EN.CITE &lt;EndNote&gt;&lt;Cite&gt;&lt;Author&gt;</w:instrText>
      </w:r>
      <w:r w:rsidR="00060944">
        <w:rPr>
          <w:rFonts w:hint="eastAsia"/>
          <w:szCs w:val="24"/>
        </w:rPr>
        <w:instrText>赵志威</w:instrText>
      </w:r>
      <w:r w:rsidR="00060944">
        <w:rPr>
          <w:rFonts w:hint="eastAsia"/>
          <w:szCs w:val="24"/>
        </w:rPr>
        <w:instrText>&lt;/Author&gt;&lt;Year&gt;2010&lt;/Year&gt;&lt;RecNum&gt;1&lt;/RecNum&gt;&lt;DisplayText&gt;&lt;style face="superscript"&gt;[1]&lt;/style&gt;&lt;/DisplayText&gt;&lt;record&gt;&lt;rec-number&gt;1&lt;/rec-number&gt;&lt;foreign-keys&gt;&lt;key app="EN" db-id="5dzfeds9afa20pepxd95ep9jpa0easz5p5fz"&gt;1&lt;/key&gt;&lt;/foreign-keys&gt;&lt;ref-type name="Journal Article"&gt;17&lt;/ref-type&gt;&lt;contributors&gt;&lt;authors&gt;&lt;author&gt;</w:instrText>
      </w:r>
      <w:r w:rsidR="00060944">
        <w:rPr>
          <w:rFonts w:hint="eastAsia"/>
          <w:szCs w:val="24"/>
        </w:rPr>
        <w:instrText>赵志威</w:instrText>
      </w:r>
      <w:r w:rsidR="00060944">
        <w:rPr>
          <w:rFonts w:hint="eastAsia"/>
          <w:szCs w:val="24"/>
        </w:rPr>
        <w:instrText>&lt;/author&gt;&lt;/authors&gt;&lt;/contributors&gt;&lt;titles&gt;&lt;title&gt;</w:instrText>
      </w:r>
      <w:r w:rsidR="00060944">
        <w:rPr>
          <w:rFonts w:hint="eastAsia"/>
          <w:szCs w:val="24"/>
        </w:rPr>
        <w:instrText>我国社区医疗现状及推行首诊制的必要性</w:instrText>
      </w:r>
      <w:r w:rsidR="00060944">
        <w:rPr>
          <w:rFonts w:hint="eastAsia"/>
          <w:szCs w:val="24"/>
        </w:rPr>
        <w:instrText>&lt;/title&gt;&lt;secondary-title&gt;</w:instrText>
      </w:r>
      <w:r w:rsidR="00060944">
        <w:rPr>
          <w:rFonts w:hint="eastAsia"/>
          <w:szCs w:val="24"/>
        </w:rPr>
        <w:instrText>中国中医药咨讯</w:instrText>
      </w:r>
      <w:r w:rsidR="00060944">
        <w:rPr>
          <w:rFonts w:hint="eastAsia"/>
          <w:szCs w:val="24"/>
        </w:rPr>
        <w:instrText>&lt;/secondary-title&gt;&lt;/titles&gt;&lt;periodical&gt;&lt;full-title&gt;</w:instrText>
      </w:r>
      <w:r w:rsidR="00060944">
        <w:rPr>
          <w:rFonts w:hint="eastAsia"/>
          <w:szCs w:val="24"/>
        </w:rPr>
        <w:instrText>中国中医药咨讯</w:instrText>
      </w:r>
      <w:r w:rsidR="00060944">
        <w:rPr>
          <w:rFonts w:hint="eastAsia"/>
          <w:szCs w:val="24"/>
        </w:rPr>
        <w:instrText>&lt;/full-title&gt;&lt;/periodical&gt;&lt;volume&gt;2&lt;/volume&gt;&lt;number&gt;28&lt;/number&gt;&lt;dates&gt;&lt;year&gt;2010&lt;/year&gt;&lt;/dates&gt;&lt;urls&gt;&lt;/urls&gt;&lt;/record&gt;&lt;/Cite&gt;&lt;/EndNote&gt;</w:instrText>
      </w:r>
      <w:r w:rsidRPr="00111E19">
        <w:rPr>
          <w:szCs w:val="24"/>
        </w:rPr>
        <w:fldChar w:fldCharType="separate"/>
      </w:r>
      <w:r w:rsidR="00060944" w:rsidRPr="00060944">
        <w:rPr>
          <w:noProof/>
          <w:szCs w:val="24"/>
          <w:vertAlign w:val="superscript"/>
        </w:rPr>
        <w:t>[</w:t>
      </w:r>
      <w:hyperlink w:anchor="_ENREF_1" w:tooltip="赵志威, 2010 #1" w:history="1">
        <w:r w:rsidR="00174A38" w:rsidRPr="00060944">
          <w:rPr>
            <w:noProof/>
            <w:szCs w:val="24"/>
            <w:vertAlign w:val="superscript"/>
          </w:rPr>
          <w:t>1</w:t>
        </w:r>
      </w:hyperlink>
      <w:r w:rsidR="00060944" w:rsidRPr="00060944">
        <w:rPr>
          <w:noProof/>
          <w:szCs w:val="24"/>
          <w:vertAlign w:val="superscript"/>
        </w:rPr>
        <w:t>]</w:t>
      </w:r>
      <w:r w:rsidRPr="00111E19">
        <w:rPr>
          <w:szCs w:val="24"/>
        </w:rPr>
        <w:fldChar w:fldCharType="end"/>
      </w:r>
      <w:r w:rsidRPr="00111E19">
        <w:rPr>
          <w:rFonts w:hint="eastAsia"/>
          <w:szCs w:val="24"/>
        </w:rPr>
        <w:t>。</w:t>
      </w:r>
    </w:p>
    <w:p w14:paraId="0D92E3A0" w14:textId="77777777" w:rsidR="00730270" w:rsidRPr="00111E19" w:rsidRDefault="00730270" w:rsidP="00730270">
      <w:pPr>
        <w:ind w:firstLine="480"/>
        <w:rPr>
          <w:szCs w:val="24"/>
        </w:rPr>
      </w:pPr>
      <w:r w:rsidRPr="00111E19">
        <w:rPr>
          <w:rFonts w:hint="eastAsia"/>
          <w:szCs w:val="24"/>
        </w:rPr>
        <w:t>自</w:t>
      </w:r>
      <w:r w:rsidRPr="00111E19">
        <w:rPr>
          <w:rFonts w:hint="eastAsia"/>
          <w:szCs w:val="24"/>
        </w:rPr>
        <w:t>1997</w:t>
      </w:r>
      <w:r w:rsidRPr="00111E19">
        <w:rPr>
          <w:rFonts w:hint="eastAsia"/>
          <w:szCs w:val="24"/>
        </w:rPr>
        <w:t>年国务院提出要大力发展社区医疗服务以来，全国社区医疗服务机构的数量逐渐增多，网络布局也逐步合理，至</w:t>
      </w:r>
      <w:r w:rsidRPr="00111E19">
        <w:rPr>
          <w:rFonts w:hint="eastAsia"/>
          <w:szCs w:val="24"/>
        </w:rPr>
        <w:t xml:space="preserve">2011 </w:t>
      </w:r>
      <w:r w:rsidRPr="00111E19">
        <w:rPr>
          <w:rFonts w:hint="eastAsia"/>
          <w:szCs w:val="24"/>
        </w:rPr>
        <w:t>年底，我国已建立社区医疗服务中心（站）</w:t>
      </w:r>
      <w:r w:rsidRPr="00111E19">
        <w:rPr>
          <w:rFonts w:hint="eastAsia"/>
          <w:szCs w:val="24"/>
        </w:rPr>
        <w:t>32860</w:t>
      </w:r>
      <w:r w:rsidRPr="00111E19">
        <w:rPr>
          <w:rFonts w:hint="eastAsia"/>
          <w:szCs w:val="24"/>
        </w:rPr>
        <w:t>个，其中，社区医疗服务中心</w:t>
      </w:r>
      <w:r w:rsidRPr="00111E19">
        <w:rPr>
          <w:rFonts w:hint="eastAsia"/>
          <w:szCs w:val="24"/>
        </w:rPr>
        <w:t>7861</w:t>
      </w:r>
      <w:r w:rsidRPr="00111E19">
        <w:rPr>
          <w:rFonts w:hint="eastAsia"/>
          <w:szCs w:val="24"/>
        </w:rPr>
        <w:t>个，社区医疗服务站</w:t>
      </w:r>
      <w:r w:rsidRPr="00111E19">
        <w:rPr>
          <w:rFonts w:hint="eastAsia"/>
          <w:szCs w:val="24"/>
        </w:rPr>
        <w:t>24999</w:t>
      </w:r>
      <w:r w:rsidRPr="00111E19">
        <w:rPr>
          <w:rFonts w:hint="eastAsia"/>
          <w:szCs w:val="24"/>
        </w:rPr>
        <w:t>个</w:t>
      </w:r>
      <w:r w:rsidRPr="00111E19">
        <w:rPr>
          <w:szCs w:val="24"/>
        </w:rPr>
        <w:fldChar w:fldCharType="begin"/>
      </w:r>
      <w:r w:rsidR="00060944">
        <w:rPr>
          <w:rFonts w:hint="eastAsia"/>
          <w:szCs w:val="24"/>
        </w:rPr>
        <w:instrText xml:space="preserve"> ADDIN EN.CITE &lt;EndNote&gt;&lt;Cite&gt;&lt;Author&gt;</w:instrText>
      </w:r>
      <w:r w:rsidR="00060944">
        <w:rPr>
          <w:rFonts w:hint="eastAsia"/>
          <w:szCs w:val="24"/>
        </w:rPr>
        <w:instrText>黎友隆</w:instrText>
      </w:r>
      <w:r w:rsidR="00060944">
        <w:rPr>
          <w:rFonts w:hint="eastAsia"/>
          <w:szCs w:val="24"/>
        </w:rPr>
        <w:instrText>&lt;/Author&gt;&lt;Year&gt;2013&lt;/Year&gt;&lt;RecNum&gt;2&lt;/RecNum&gt;&lt;DisplayText&gt;&lt;style face="superscript"&gt;[2]&lt;/style&gt;&lt;/DisplayText&gt;&lt;record&gt;&lt;rec-number&gt;2&lt;/rec-number&gt;&lt;foreign-keys&gt;&lt;key app="EN" db-id="5dzfeds9afa20pepxd95ep9jpa0easz5p5fz"&gt;2&lt;/key&gt;&lt;/foreign-keys&gt;&lt;ref-type name="Journal Article"&gt;17&lt;/ref-type&gt;&lt;contributors&gt;&lt;authors&gt;&lt;author&gt;</w:instrText>
      </w:r>
      <w:r w:rsidR="00060944">
        <w:rPr>
          <w:rFonts w:hint="eastAsia"/>
          <w:szCs w:val="24"/>
        </w:rPr>
        <w:instrText>黎友隆</w:instrText>
      </w:r>
      <w:r w:rsidR="00060944">
        <w:rPr>
          <w:rFonts w:hint="eastAsia"/>
          <w:szCs w:val="24"/>
        </w:rPr>
        <w:instrText>&lt;/author&gt;&lt;author&gt;</w:instrText>
      </w:r>
      <w:r w:rsidR="00060944">
        <w:rPr>
          <w:rFonts w:hint="eastAsia"/>
          <w:szCs w:val="24"/>
        </w:rPr>
        <w:instrText>林少东</w:instrText>
      </w:r>
      <w:r w:rsidR="00060944">
        <w:rPr>
          <w:rFonts w:hint="eastAsia"/>
          <w:szCs w:val="24"/>
        </w:rPr>
        <w:instrText>&lt;/author&gt;&lt;author&gt;</w:instrText>
      </w:r>
      <w:r w:rsidR="00060944">
        <w:rPr>
          <w:rFonts w:hint="eastAsia"/>
          <w:szCs w:val="24"/>
        </w:rPr>
        <w:instrText>罗雅霞</w:instrText>
      </w:r>
      <w:r w:rsidR="00060944">
        <w:rPr>
          <w:rFonts w:hint="eastAsia"/>
          <w:szCs w:val="24"/>
        </w:rPr>
        <w:instrText>&lt;/author&gt;&lt;/authors&gt;&lt;/contributors&gt;&lt;titles&gt;&lt;title&gt;</w:instrText>
      </w:r>
      <w:r w:rsidR="00060944">
        <w:rPr>
          <w:rFonts w:hint="eastAsia"/>
          <w:szCs w:val="24"/>
        </w:rPr>
        <w:instrText>社区医疗服务的发展策略研究</w:instrText>
      </w:r>
      <w:r w:rsidR="00060944">
        <w:rPr>
          <w:rFonts w:hint="eastAsia"/>
          <w:szCs w:val="24"/>
        </w:rPr>
        <w:instrText>&lt;/title&gt;&lt;secondary-title&gt;</w:instrText>
      </w:r>
      <w:r w:rsidR="00060944">
        <w:rPr>
          <w:rFonts w:hint="eastAsia"/>
          <w:szCs w:val="24"/>
        </w:rPr>
        <w:instrText>经济研究导刊</w:instrText>
      </w:r>
      <w:r w:rsidR="00060944">
        <w:rPr>
          <w:rFonts w:hint="eastAsia"/>
          <w:szCs w:val="24"/>
        </w:rPr>
        <w:instrText>&lt;/secondary-title&gt;&lt;/titles&gt;&lt;periodical&gt;&lt;full-title&gt;</w:instrText>
      </w:r>
      <w:r w:rsidR="00060944">
        <w:rPr>
          <w:rFonts w:hint="eastAsia"/>
          <w:szCs w:val="24"/>
        </w:rPr>
        <w:instrText>经济研究导刊</w:instrText>
      </w:r>
      <w:r w:rsidR="00060944">
        <w:rPr>
          <w:rFonts w:hint="eastAsia"/>
          <w:szCs w:val="24"/>
        </w:rPr>
        <w:instrText>&lt;/full-title&gt;&lt;/periodical&gt;&lt;pages&gt;164-168&lt;/pages&gt;&lt;number&gt;8&lt;/number&gt;&lt;dates&gt;&lt;year&gt;2013&lt;/year&gt;&lt;/dates&gt;&lt;urls&gt;&lt;/urls&gt;&lt;/record&gt;&lt;/Cite&gt;&lt;/EndNote&gt;</w:instrText>
      </w:r>
      <w:r w:rsidRPr="00111E19">
        <w:rPr>
          <w:szCs w:val="24"/>
        </w:rPr>
        <w:fldChar w:fldCharType="separate"/>
      </w:r>
      <w:r w:rsidR="00060944" w:rsidRPr="00060944">
        <w:rPr>
          <w:noProof/>
          <w:szCs w:val="24"/>
          <w:vertAlign w:val="superscript"/>
        </w:rPr>
        <w:t>[</w:t>
      </w:r>
      <w:hyperlink w:anchor="_ENREF_2" w:tooltip="黎友隆, 2013 #2" w:history="1">
        <w:r w:rsidR="00174A38" w:rsidRPr="00060944">
          <w:rPr>
            <w:noProof/>
            <w:szCs w:val="24"/>
            <w:vertAlign w:val="superscript"/>
          </w:rPr>
          <w:t>2</w:t>
        </w:r>
      </w:hyperlink>
      <w:r w:rsidR="00060944" w:rsidRPr="00060944">
        <w:rPr>
          <w:noProof/>
          <w:szCs w:val="24"/>
          <w:vertAlign w:val="superscript"/>
        </w:rPr>
        <w:t>]</w:t>
      </w:r>
      <w:r w:rsidRPr="00111E19">
        <w:rPr>
          <w:szCs w:val="24"/>
        </w:rPr>
        <w:fldChar w:fldCharType="end"/>
      </w:r>
      <w:r w:rsidRPr="00111E19">
        <w:rPr>
          <w:rFonts w:hint="eastAsia"/>
          <w:szCs w:val="24"/>
        </w:rPr>
        <w:t>。社区医疗服务在一定程度上缓解了“看病难，看病贵”的难题，给人们就近就医带来了不少方便，但是其成效并没有达到事先预想的居民“大病去医院、小病到社区”</w:t>
      </w:r>
      <w:r>
        <w:rPr>
          <w:rFonts w:hint="eastAsia"/>
          <w:szCs w:val="24"/>
        </w:rPr>
        <w:t>的目的</w:t>
      </w:r>
      <w:r w:rsidRPr="00111E19">
        <w:rPr>
          <w:rFonts w:hint="eastAsia"/>
          <w:szCs w:val="24"/>
        </w:rPr>
        <w:t>。据不完全统计，目前我国还有</w:t>
      </w:r>
      <w:r w:rsidRPr="00111E19">
        <w:rPr>
          <w:rFonts w:hint="eastAsia"/>
          <w:szCs w:val="24"/>
        </w:rPr>
        <w:t xml:space="preserve">1/4 </w:t>
      </w:r>
      <w:r w:rsidRPr="00111E19">
        <w:rPr>
          <w:rFonts w:hint="eastAsia"/>
          <w:szCs w:val="24"/>
        </w:rPr>
        <w:t>的病人患病没有就医，虽有部分病人到药店购药治病，但超过</w:t>
      </w:r>
      <w:r w:rsidRPr="00111E19">
        <w:rPr>
          <w:rFonts w:hint="eastAsia"/>
          <w:szCs w:val="24"/>
        </w:rPr>
        <w:t xml:space="preserve">5 </w:t>
      </w:r>
      <w:r w:rsidRPr="00111E19">
        <w:rPr>
          <w:rFonts w:hint="eastAsia"/>
          <w:szCs w:val="24"/>
        </w:rPr>
        <w:t>成以上的病人还是到三级大医院就医</w:t>
      </w:r>
      <w:r w:rsidRPr="00111E19">
        <w:rPr>
          <w:szCs w:val="24"/>
        </w:rPr>
        <w:fldChar w:fldCharType="begin"/>
      </w:r>
      <w:r w:rsidR="00060944">
        <w:rPr>
          <w:rFonts w:hint="eastAsia"/>
          <w:szCs w:val="24"/>
        </w:rPr>
        <w:instrText xml:space="preserve"> ADDIN EN.CITE &lt;EndNote&gt;&lt;Cite&gt;&lt;Author&gt;</w:instrText>
      </w:r>
      <w:r w:rsidR="00060944">
        <w:rPr>
          <w:rFonts w:hint="eastAsia"/>
          <w:szCs w:val="24"/>
        </w:rPr>
        <w:instrText>刘尚辉</w:instrText>
      </w:r>
      <w:r w:rsidR="00060944">
        <w:rPr>
          <w:rFonts w:hint="eastAsia"/>
          <w:szCs w:val="24"/>
        </w:rPr>
        <w:instrText>&lt;/Author&gt;&lt;Year&gt;2011&lt;/Year&gt;&lt;RecNum&gt;3&lt;/RecNum&gt;&lt;DisplayText&gt;&lt;style face="superscript"&gt;[3]&lt;/style&gt;&lt;/DisplayText&gt;&lt;record&gt;&lt;rec-number&gt;3&lt;/rec-number&gt;&lt;foreign-keys&gt;&lt;key app="EN" db-id="5dzfeds9afa20pepxd95ep9jpa0easz5p5fz"&gt;3&lt;/key&gt;&lt;/foreign-keys&gt;&lt;ref-type name="Journal Article"&gt;17&lt;/ref-type&gt;&lt;contributors&gt;&lt;authors&gt;&lt;author&gt;</w:instrText>
      </w:r>
      <w:r w:rsidR="00060944">
        <w:rPr>
          <w:rFonts w:hint="eastAsia"/>
          <w:szCs w:val="24"/>
        </w:rPr>
        <w:instrText>刘尚辉</w:instrText>
      </w:r>
      <w:r w:rsidR="00060944">
        <w:rPr>
          <w:rFonts w:hint="eastAsia"/>
          <w:szCs w:val="24"/>
        </w:rPr>
        <w:instrText>&lt;/author&gt;&lt;author&gt;</w:instrText>
      </w:r>
      <w:r w:rsidR="00060944">
        <w:rPr>
          <w:rFonts w:hint="eastAsia"/>
          <w:szCs w:val="24"/>
        </w:rPr>
        <w:instrText>曾文</w:instrText>
      </w:r>
      <w:r w:rsidR="00060944">
        <w:rPr>
          <w:rFonts w:hint="eastAsia"/>
          <w:szCs w:val="24"/>
        </w:rPr>
        <w:instrText>&lt;/author&gt;&lt;/authors&gt;&lt;/contributors&gt;&lt;titles&gt;&lt;title&gt;</w:instrText>
      </w:r>
      <w:r w:rsidR="00060944">
        <w:rPr>
          <w:rFonts w:hint="eastAsia"/>
          <w:szCs w:val="24"/>
        </w:rPr>
        <w:instrText>建立城乡社区疾病规范化诊疗智能决策知识系统的构想及探讨</w:instrText>
      </w:r>
      <w:r w:rsidR="00060944">
        <w:rPr>
          <w:rFonts w:hint="eastAsia"/>
          <w:szCs w:val="24"/>
        </w:rPr>
        <w:instrText>&lt;/title&gt;&lt;secondary-title&gt;</w:instrText>
      </w:r>
      <w:r w:rsidR="00060944">
        <w:rPr>
          <w:rFonts w:hint="eastAsia"/>
          <w:szCs w:val="24"/>
        </w:rPr>
        <w:instrText>中国全科医学</w:instrText>
      </w:r>
      <w:r w:rsidR="00060944">
        <w:rPr>
          <w:rFonts w:hint="eastAsia"/>
          <w:szCs w:val="24"/>
        </w:rPr>
        <w:instrText>&lt;/secondary-title&gt;&lt;/titles&gt;&lt;periodical&gt;&lt;full-title&gt;</w:instrText>
      </w:r>
      <w:r w:rsidR="00060944">
        <w:rPr>
          <w:rFonts w:hint="eastAsia"/>
          <w:szCs w:val="24"/>
        </w:rPr>
        <w:instrText>中国全科医学</w:instrText>
      </w:r>
      <w:r w:rsidR="00060944">
        <w:rPr>
          <w:rFonts w:hint="eastAsia"/>
          <w:szCs w:val="24"/>
        </w:rPr>
        <w:instrText>&lt;/full-title&gt;&lt;/periodical&gt;&lt;volume&gt;14&lt;/volume&gt;&lt;number&gt;22&lt;/number&gt;&lt;dates&gt;&lt;year&gt;2011&lt;/year&gt;&lt;/dates&gt;&lt;urls&gt;&lt;/urls&gt;&lt;/record&gt;&lt;/Cite&gt;&lt;/EndNote&gt;</w:instrText>
      </w:r>
      <w:r w:rsidRPr="00111E19">
        <w:rPr>
          <w:szCs w:val="24"/>
        </w:rPr>
        <w:fldChar w:fldCharType="separate"/>
      </w:r>
      <w:r w:rsidR="00060944" w:rsidRPr="00060944">
        <w:rPr>
          <w:noProof/>
          <w:szCs w:val="24"/>
          <w:vertAlign w:val="superscript"/>
        </w:rPr>
        <w:t>[</w:t>
      </w:r>
      <w:hyperlink w:anchor="_ENREF_3" w:tooltip="刘尚辉, 2011 #3" w:history="1">
        <w:r w:rsidR="00174A38" w:rsidRPr="00060944">
          <w:rPr>
            <w:noProof/>
            <w:szCs w:val="24"/>
            <w:vertAlign w:val="superscript"/>
          </w:rPr>
          <w:t>3</w:t>
        </w:r>
      </w:hyperlink>
      <w:r w:rsidR="00060944" w:rsidRPr="00060944">
        <w:rPr>
          <w:noProof/>
          <w:szCs w:val="24"/>
          <w:vertAlign w:val="superscript"/>
        </w:rPr>
        <w:t>]</w:t>
      </w:r>
      <w:r w:rsidRPr="00111E19">
        <w:rPr>
          <w:szCs w:val="24"/>
        </w:rPr>
        <w:fldChar w:fldCharType="end"/>
      </w:r>
      <w:r w:rsidRPr="00111E19">
        <w:rPr>
          <w:rFonts w:hint="eastAsia"/>
          <w:szCs w:val="24"/>
        </w:rPr>
        <w:t>。</w:t>
      </w:r>
      <w:r w:rsidRPr="00111E19">
        <w:rPr>
          <w:rFonts w:hint="eastAsia"/>
          <w:szCs w:val="24"/>
        </w:rPr>
        <w:t>2010</w:t>
      </w:r>
      <w:r w:rsidRPr="00111E19">
        <w:rPr>
          <w:rFonts w:hint="eastAsia"/>
          <w:szCs w:val="24"/>
        </w:rPr>
        <w:t>年全国医疗服务情况显示，全国社区卫生服务中心病床使用率为</w:t>
      </w:r>
      <w:r w:rsidRPr="00111E19">
        <w:rPr>
          <w:rFonts w:hint="eastAsia"/>
          <w:szCs w:val="24"/>
        </w:rPr>
        <w:t>56.1%</w:t>
      </w:r>
      <w:r w:rsidRPr="00111E19">
        <w:rPr>
          <w:rFonts w:hint="eastAsia"/>
          <w:szCs w:val="24"/>
        </w:rPr>
        <w:t>，乡镇卫生院为</w:t>
      </w:r>
      <w:r w:rsidRPr="00111E19">
        <w:rPr>
          <w:rFonts w:hint="eastAsia"/>
          <w:szCs w:val="24"/>
        </w:rPr>
        <w:t>59%</w:t>
      </w:r>
      <w:r w:rsidRPr="00111E19">
        <w:rPr>
          <w:rFonts w:hint="eastAsia"/>
          <w:szCs w:val="24"/>
        </w:rPr>
        <w:t>，而三级医院和二级医院分别为</w:t>
      </w:r>
      <w:r w:rsidRPr="00111E19">
        <w:rPr>
          <w:rFonts w:hint="eastAsia"/>
          <w:szCs w:val="24"/>
        </w:rPr>
        <w:t>102.9%</w:t>
      </w:r>
      <w:r w:rsidRPr="00111E19">
        <w:rPr>
          <w:rFonts w:hint="eastAsia"/>
          <w:szCs w:val="24"/>
        </w:rPr>
        <w:t>和</w:t>
      </w:r>
      <w:r w:rsidRPr="00111E19">
        <w:rPr>
          <w:rFonts w:hint="eastAsia"/>
          <w:szCs w:val="24"/>
        </w:rPr>
        <w:t>87.3%</w:t>
      </w:r>
      <w:r w:rsidRPr="00111E19">
        <w:rPr>
          <w:szCs w:val="24"/>
        </w:rPr>
        <w:fldChar w:fldCharType="begin"/>
      </w:r>
      <w:r w:rsidR="00060944">
        <w:rPr>
          <w:rFonts w:hint="eastAsia"/>
          <w:szCs w:val="24"/>
        </w:rPr>
        <w:instrText xml:space="preserve"> ADDIN EN.CITE &lt;EndNote&gt;&lt;Cite&gt;&lt;Author&gt;</w:instrText>
      </w:r>
      <w:r w:rsidR="00060944">
        <w:rPr>
          <w:rFonts w:hint="eastAsia"/>
          <w:szCs w:val="24"/>
        </w:rPr>
        <w:instrText>刘佳</w:instrText>
      </w:r>
      <w:r w:rsidR="00060944">
        <w:rPr>
          <w:rFonts w:hint="eastAsia"/>
          <w:szCs w:val="24"/>
        </w:rPr>
        <w:instrText>&lt;/Author&gt;&lt;Year&gt;2012&lt;/Year&gt;&lt;RecNum&gt;4&lt;/RecNum&gt;&lt;DisplayText&gt;&lt;style face="superscript"&gt;[4]&lt;/style&gt;&lt;/DisplayText&gt;&lt;record&gt;&lt;rec-number&gt;4&lt;/rec-number&gt;&lt;foreign-keys&gt;&lt;key app="EN" db-id="5dzfeds9afa20pepxd95ep9jpa0easz5p5fz"&gt;4&lt;/key&gt;&lt;/foreign-keys&gt;&lt;ref-type name="Journal Article"&gt;17&lt;/ref-type&gt;&lt;contributors&gt;&lt;authors&gt;&lt;author&gt;</w:instrText>
      </w:r>
      <w:r w:rsidR="00060944">
        <w:rPr>
          <w:rFonts w:hint="eastAsia"/>
          <w:szCs w:val="24"/>
        </w:rPr>
        <w:instrText>刘佳</w:instrText>
      </w:r>
      <w:r w:rsidR="00060944">
        <w:rPr>
          <w:rFonts w:hint="eastAsia"/>
          <w:szCs w:val="24"/>
        </w:rPr>
        <w:instrText>&lt;/author&gt;&lt;author&gt;</w:instrText>
      </w:r>
      <w:r w:rsidR="00060944">
        <w:rPr>
          <w:rFonts w:hint="eastAsia"/>
          <w:szCs w:val="24"/>
        </w:rPr>
        <w:instrText>冯泽永</w:instrText>
      </w:r>
      <w:r w:rsidR="00060944">
        <w:rPr>
          <w:rFonts w:hint="eastAsia"/>
          <w:szCs w:val="24"/>
        </w:rPr>
        <w:instrText>&lt;/author&gt;&lt;/authors&gt;&lt;/contributors&gt;&lt;titles&gt;&lt;title&gt;</w:instrText>
      </w:r>
      <w:r w:rsidR="00060944">
        <w:rPr>
          <w:rFonts w:hint="eastAsia"/>
          <w:szCs w:val="24"/>
        </w:rPr>
        <w:instrText>社区首诊制的实施困境分析及对策研究</w:instrText>
      </w:r>
      <w:r w:rsidR="00060944">
        <w:rPr>
          <w:rFonts w:hint="eastAsia"/>
          <w:szCs w:val="24"/>
        </w:rPr>
        <w:instrText>&lt;/title&gt;&lt;secondary-title&gt;</w:instrText>
      </w:r>
      <w:r w:rsidR="00060944">
        <w:rPr>
          <w:rFonts w:hint="eastAsia"/>
          <w:szCs w:val="24"/>
        </w:rPr>
        <w:instrText>中国全科医学</w:instrText>
      </w:r>
      <w:r w:rsidR="00060944">
        <w:rPr>
          <w:rFonts w:hint="eastAsia"/>
          <w:szCs w:val="24"/>
        </w:rPr>
        <w:instrText>&lt;/secondary-title&gt;&lt;/titles&gt;&lt;periodical&gt;&lt;full-title&gt;</w:instrText>
      </w:r>
      <w:r w:rsidR="00060944">
        <w:rPr>
          <w:rFonts w:hint="eastAsia"/>
          <w:szCs w:val="24"/>
        </w:rPr>
        <w:instrText>中国全科医学</w:instrText>
      </w:r>
      <w:r w:rsidR="00060944">
        <w:rPr>
          <w:rFonts w:hint="eastAsia"/>
          <w:szCs w:val="24"/>
        </w:rPr>
        <w:instrText>&lt;/full-title&gt;&lt;/periodical&gt;&lt;pages&gt;006&lt;/pages&gt;&lt;volume&gt;7&lt;/volume&gt;&lt;dates&gt;&lt;year&gt;2012&lt;/year&gt;&lt;/dates&gt;&lt;urls&gt;&lt;/urls&gt;&lt;/record&gt;&lt;/Cite&gt;&lt;/EndNote&gt;</w:instrText>
      </w:r>
      <w:r w:rsidRPr="00111E19">
        <w:rPr>
          <w:szCs w:val="24"/>
        </w:rPr>
        <w:fldChar w:fldCharType="separate"/>
      </w:r>
      <w:r w:rsidR="00060944" w:rsidRPr="00060944">
        <w:rPr>
          <w:noProof/>
          <w:szCs w:val="24"/>
          <w:vertAlign w:val="superscript"/>
        </w:rPr>
        <w:t>[</w:t>
      </w:r>
      <w:hyperlink w:anchor="_ENREF_4" w:tooltip="刘佳, 2012 #4" w:history="1">
        <w:r w:rsidR="00174A38" w:rsidRPr="00060944">
          <w:rPr>
            <w:noProof/>
            <w:szCs w:val="24"/>
            <w:vertAlign w:val="superscript"/>
          </w:rPr>
          <w:t>4</w:t>
        </w:r>
      </w:hyperlink>
      <w:r w:rsidR="00060944" w:rsidRPr="00060944">
        <w:rPr>
          <w:noProof/>
          <w:szCs w:val="24"/>
          <w:vertAlign w:val="superscript"/>
        </w:rPr>
        <w:t>]</w:t>
      </w:r>
      <w:r w:rsidRPr="00111E19">
        <w:rPr>
          <w:szCs w:val="24"/>
        </w:rPr>
        <w:fldChar w:fldCharType="end"/>
      </w:r>
      <w:r w:rsidRPr="00111E19">
        <w:rPr>
          <w:rFonts w:hint="eastAsia"/>
          <w:szCs w:val="24"/>
        </w:rPr>
        <w:t>。</w:t>
      </w:r>
    </w:p>
    <w:p w14:paraId="57332FFD" w14:textId="77777777" w:rsidR="00730270" w:rsidRPr="00111E19" w:rsidRDefault="00730270" w:rsidP="00730270">
      <w:pPr>
        <w:ind w:firstLine="480"/>
        <w:rPr>
          <w:szCs w:val="24"/>
        </w:rPr>
      </w:pPr>
      <w:r w:rsidRPr="00111E19">
        <w:rPr>
          <w:rFonts w:hint="eastAsia"/>
          <w:szCs w:val="24"/>
        </w:rPr>
        <w:t>为了引导患者在社区就诊，合理利用医疗资源，</w:t>
      </w:r>
      <w:r w:rsidRPr="00111E19">
        <w:rPr>
          <w:rFonts w:hint="eastAsia"/>
          <w:szCs w:val="24"/>
        </w:rPr>
        <w:t>2008</w:t>
      </w:r>
      <w:r w:rsidRPr="00111E19">
        <w:rPr>
          <w:rFonts w:hint="eastAsia"/>
          <w:szCs w:val="24"/>
        </w:rPr>
        <w:t>年我国卫生部规定了社区卫生服务机构实行首诊负责制和双向转诊制。实施社区首诊制，有利于促进患者的合理分流，使一些常见病可以在社区得到解决，可以缓解看病难的问题。同时可以使大医院有更多的精力专注于疑难杂症、危重病的诊疗，提高卫生资源的利用率，促进基层医院与大医院共同发展，但首诊制的具体实施仍存在困难，主要原因在于社区居民对社区卫生服务机构的医疗水平和设备缺乏信心</w:t>
      </w:r>
      <w:r w:rsidRPr="00111E19">
        <w:rPr>
          <w:szCs w:val="24"/>
        </w:rPr>
        <w:fldChar w:fldCharType="begin"/>
      </w:r>
      <w:r w:rsidR="00060944">
        <w:rPr>
          <w:rFonts w:hint="eastAsia"/>
          <w:szCs w:val="24"/>
        </w:rPr>
        <w:instrText xml:space="preserve"> ADDIN EN.CITE &lt;EndNote&gt;&lt;Cite&gt;&lt;Author&gt;</w:instrText>
      </w:r>
      <w:r w:rsidR="00060944">
        <w:rPr>
          <w:rFonts w:hint="eastAsia"/>
          <w:szCs w:val="24"/>
        </w:rPr>
        <w:instrText>赖光强</w:instrText>
      </w:r>
      <w:r w:rsidR="00060944">
        <w:rPr>
          <w:rFonts w:hint="eastAsia"/>
          <w:szCs w:val="24"/>
        </w:rPr>
        <w:instrText>&lt;/Author&gt;&lt;Year&gt;2009&lt;/Year&gt;&lt;RecNum&gt;5&lt;/RecNum&gt;&lt;DisplayText&gt;&lt;style face="superscript"&gt;[5]&lt;/style&gt;&lt;/DisplayText&gt;&lt;record&gt;&lt;rec-number&gt;5&lt;/rec-number&gt;&lt;foreign-keys&gt;&lt;key app="EN" db-id="5dzfeds9afa20pepxd95ep9jpa0easz5p5fz"&gt;5&lt;/key&gt;&lt;/foreign-keys&gt;&lt;ref-type name="Journal Article"&gt;17&lt;/ref-type&gt;&lt;contributors&gt;&lt;authors&gt;&lt;author&gt;</w:instrText>
      </w:r>
      <w:r w:rsidR="00060944">
        <w:rPr>
          <w:rFonts w:hint="eastAsia"/>
          <w:szCs w:val="24"/>
        </w:rPr>
        <w:instrText>赖光强</w:instrText>
      </w:r>
      <w:r w:rsidR="00060944">
        <w:rPr>
          <w:rFonts w:hint="eastAsia"/>
          <w:szCs w:val="24"/>
        </w:rPr>
        <w:instrText>&lt;/author&gt;&lt;author&gt;</w:instrText>
      </w:r>
      <w:r w:rsidR="00060944">
        <w:rPr>
          <w:rFonts w:hint="eastAsia"/>
          <w:szCs w:val="24"/>
        </w:rPr>
        <w:instrText>王跃平</w:instrText>
      </w:r>
      <w:r w:rsidR="00060944">
        <w:rPr>
          <w:rFonts w:hint="eastAsia"/>
          <w:szCs w:val="24"/>
        </w:rPr>
        <w:instrText>&lt;/author&gt;&lt;author&gt;</w:instrText>
      </w:r>
      <w:r w:rsidR="00060944">
        <w:rPr>
          <w:rFonts w:hint="eastAsia"/>
          <w:szCs w:val="24"/>
        </w:rPr>
        <w:instrText>陈建</w:instrText>
      </w:r>
      <w:r w:rsidR="00060944">
        <w:rPr>
          <w:rFonts w:hint="eastAsia"/>
          <w:szCs w:val="24"/>
        </w:rPr>
        <w:instrText>&lt;/author&gt;&lt;author&gt;</w:instrText>
      </w:r>
      <w:r w:rsidR="00060944">
        <w:rPr>
          <w:rFonts w:hint="eastAsia"/>
          <w:szCs w:val="24"/>
        </w:rPr>
        <w:instrText>张炜</w:instrText>
      </w:r>
      <w:r w:rsidR="00060944">
        <w:rPr>
          <w:rFonts w:hint="eastAsia"/>
          <w:szCs w:val="24"/>
        </w:rPr>
        <w:instrText>&lt;/author&gt;&lt;author&gt;</w:instrText>
      </w:r>
      <w:r w:rsidR="00060944">
        <w:rPr>
          <w:rFonts w:hint="eastAsia"/>
          <w:szCs w:val="24"/>
        </w:rPr>
        <w:instrText>陈皞璘</w:instrText>
      </w:r>
      <w:r w:rsidR="00060944">
        <w:rPr>
          <w:rFonts w:hint="eastAsia"/>
          <w:szCs w:val="24"/>
        </w:rPr>
        <w:instrText>&lt;/author&gt;&lt;/authors&gt;&lt;/contributors&gt;&lt;titles&gt;&lt;title&gt;</w:instrText>
      </w:r>
      <w:r w:rsidR="00060944">
        <w:rPr>
          <w:rFonts w:hint="eastAsia"/>
          <w:szCs w:val="24"/>
        </w:rPr>
        <w:instrText>深圳新型社区首诊制实施效果分析与思考</w:instrText>
      </w:r>
      <w:r w:rsidR="00060944">
        <w:rPr>
          <w:rFonts w:hint="eastAsia"/>
          <w:szCs w:val="24"/>
        </w:rPr>
        <w:instrText>&lt;/title&gt;&lt;secondary-title&gt;</w:instrText>
      </w:r>
      <w:r w:rsidR="00060944">
        <w:rPr>
          <w:rFonts w:hint="eastAsia"/>
          <w:szCs w:val="24"/>
        </w:rPr>
        <w:instrText>中国全科医学</w:instrText>
      </w:r>
      <w:r w:rsidR="00060944">
        <w:rPr>
          <w:rFonts w:hint="eastAsia"/>
          <w:szCs w:val="24"/>
        </w:rPr>
        <w:instrText>&lt;/secondary-title&gt;&lt;/titles&gt;&lt;periodical&gt;&lt;full-title&gt;</w:instrText>
      </w:r>
      <w:r w:rsidR="00060944">
        <w:rPr>
          <w:rFonts w:hint="eastAsia"/>
          <w:szCs w:val="24"/>
        </w:rPr>
        <w:instrText>中国全科医学</w:instrText>
      </w:r>
      <w:r w:rsidR="00060944">
        <w:rPr>
          <w:rFonts w:hint="eastAsia"/>
          <w:szCs w:val="24"/>
        </w:rPr>
        <w:instrText>&lt;/full-title&gt;&lt;/periodical&gt;&lt;pages&gt;202-203&lt;/pages&gt;&lt;volume&gt;12&lt;/volume&gt;&lt;number&gt;2&lt;/number&gt;&lt;dates&gt;&lt;year&gt;2009&lt;/year&gt;&lt;/dates&gt;&lt;urls&gt;&lt;/urls&gt;&lt;/record&gt;&lt;/Cite&gt;&lt;/EndNote&gt;</w:instrText>
      </w:r>
      <w:r w:rsidRPr="00111E19">
        <w:rPr>
          <w:szCs w:val="24"/>
        </w:rPr>
        <w:fldChar w:fldCharType="separate"/>
      </w:r>
      <w:r w:rsidR="00060944" w:rsidRPr="00060944">
        <w:rPr>
          <w:noProof/>
          <w:szCs w:val="24"/>
          <w:vertAlign w:val="superscript"/>
        </w:rPr>
        <w:t>[</w:t>
      </w:r>
      <w:hyperlink w:anchor="_ENREF_5" w:tooltip="赖光强, 2009 #5" w:history="1">
        <w:r w:rsidR="00174A38" w:rsidRPr="00060944">
          <w:rPr>
            <w:noProof/>
            <w:szCs w:val="24"/>
            <w:vertAlign w:val="superscript"/>
          </w:rPr>
          <w:t>5</w:t>
        </w:r>
      </w:hyperlink>
      <w:r w:rsidR="00060944" w:rsidRPr="00060944">
        <w:rPr>
          <w:noProof/>
          <w:szCs w:val="24"/>
          <w:vertAlign w:val="superscript"/>
        </w:rPr>
        <w:t>]</w:t>
      </w:r>
      <w:r w:rsidRPr="00111E19">
        <w:rPr>
          <w:szCs w:val="24"/>
        </w:rPr>
        <w:fldChar w:fldCharType="end"/>
      </w:r>
      <w:r w:rsidRPr="00111E19">
        <w:rPr>
          <w:rFonts w:hint="eastAsia"/>
          <w:szCs w:val="24"/>
        </w:rPr>
        <w:t>。卫生部的资料表明，三级医院</w:t>
      </w:r>
      <w:r w:rsidRPr="00111E19">
        <w:rPr>
          <w:rFonts w:hint="eastAsia"/>
          <w:szCs w:val="24"/>
        </w:rPr>
        <w:t xml:space="preserve">65% </w:t>
      </w:r>
      <w:r w:rsidRPr="00111E19">
        <w:rPr>
          <w:rFonts w:hint="eastAsia"/>
          <w:szCs w:val="24"/>
        </w:rPr>
        <w:t>的门诊病人和</w:t>
      </w:r>
      <w:r w:rsidRPr="00111E19">
        <w:rPr>
          <w:rFonts w:hint="eastAsia"/>
          <w:szCs w:val="24"/>
        </w:rPr>
        <w:t>77%</w:t>
      </w:r>
      <w:r w:rsidRPr="00111E19">
        <w:rPr>
          <w:rFonts w:hint="eastAsia"/>
          <w:szCs w:val="24"/>
        </w:rPr>
        <w:t>的</w:t>
      </w:r>
      <w:r>
        <w:rPr>
          <w:rFonts w:hint="eastAsia"/>
          <w:szCs w:val="24"/>
        </w:rPr>
        <w:t>住</w:t>
      </w:r>
      <w:r w:rsidRPr="00111E19">
        <w:rPr>
          <w:rFonts w:hint="eastAsia"/>
          <w:szCs w:val="24"/>
        </w:rPr>
        <w:t>院病人均可分流到社区服务中心，但仅有</w:t>
      </w:r>
      <w:r w:rsidRPr="00111E19">
        <w:rPr>
          <w:rFonts w:hint="eastAsia"/>
          <w:szCs w:val="24"/>
        </w:rPr>
        <w:t>22.5%</w:t>
      </w:r>
      <w:r w:rsidRPr="00111E19">
        <w:rPr>
          <w:rFonts w:hint="eastAsia"/>
          <w:szCs w:val="24"/>
        </w:rPr>
        <w:t>的人愿意去社区医院就诊，分析原因主要是患者认为社区医疗水平有限</w:t>
      </w:r>
      <w:r w:rsidRPr="00111E19">
        <w:rPr>
          <w:szCs w:val="24"/>
        </w:rPr>
        <w:fldChar w:fldCharType="begin"/>
      </w:r>
      <w:r w:rsidR="00060944">
        <w:rPr>
          <w:rFonts w:hint="eastAsia"/>
          <w:szCs w:val="24"/>
        </w:rPr>
        <w:instrText xml:space="preserve"> ADDIN EN.CITE &lt;EndNote&gt;&lt;Cite&gt;&lt;Author&gt;</w:instrText>
      </w:r>
      <w:r w:rsidR="00060944">
        <w:rPr>
          <w:rFonts w:hint="eastAsia"/>
          <w:szCs w:val="24"/>
        </w:rPr>
        <w:instrText>田翠环</w:instrText>
      </w:r>
      <w:r w:rsidR="00060944">
        <w:rPr>
          <w:rFonts w:hint="eastAsia"/>
          <w:szCs w:val="24"/>
        </w:rPr>
        <w:instrText>&lt;/Author&gt;&lt;Year&gt;2011&lt;/Year&gt;&lt;RecNum&gt;6&lt;/RecNum&gt;&lt;DisplayText&gt;&lt;style face="superscript"&gt;[6]&lt;/style&gt;&lt;/DisplayText&gt;&lt;record&gt;&lt;rec-number&gt;6&lt;/rec-number&gt;&lt;foreign-keys&gt;&lt;key app="EN" db-id="5dzfeds9afa20pepxd95ep9jpa0easz5p5fz"&gt;6&lt;/key&gt;&lt;/foreign-keys&gt;&lt;ref-type name="Journal Article"&gt;17&lt;/ref-type&gt;&lt;contributors&gt;&lt;authors&gt;&lt;author&gt;</w:instrText>
      </w:r>
      <w:r w:rsidR="00060944">
        <w:rPr>
          <w:rFonts w:hint="eastAsia"/>
          <w:szCs w:val="24"/>
        </w:rPr>
        <w:instrText>田翠环</w:instrText>
      </w:r>
      <w:r w:rsidR="00060944">
        <w:rPr>
          <w:rFonts w:hint="eastAsia"/>
          <w:szCs w:val="24"/>
        </w:rPr>
        <w:instrText>&lt;/author&gt;&lt;author&gt;</w:instrText>
      </w:r>
      <w:r w:rsidR="00060944">
        <w:rPr>
          <w:rFonts w:hint="eastAsia"/>
          <w:szCs w:val="24"/>
        </w:rPr>
        <w:instrText>胡燕生</w:instrText>
      </w:r>
      <w:r w:rsidR="00060944">
        <w:rPr>
          <w:rFonts w:hint="eastAsia"/>
          <w:szCs w:val="24"/>
        </w:rPr>
        <w:instrText>&lt;/author&gt;&lt;/authors&gt;&lt;/contributors&gt;&lt;titles&gt;&lt;title&gt;</w:instrText>
      </w:r>
      <w:r w:rsidR="00060944">
        <w:rPr>
          <w:rFonts w:hint="eastAsia"/>
          <w:szCs w:val="24"/>
        </w:rPr>
        <w:instrText>电子病案信息与社区医疗共享</w:instrText>
      </w:r>
      <w:r w:rsidR="00060944">
        <w:rPr>
          <w:rFonts w:hint="eastAsia"/>
          <w:szCs w:val="24"/>
        </w:rPr>
        <w:instrText>&lt;/title&gt;&lt;secondary-title&gt;</w:instrText>
      </w:r>
      <w:r w:rsidR="00060944">
        <w:rPr>
          <w:rFonts w:hint="eastAsia"/>
          <w:szCs w:val="24"/>
        </w:rPr>
        <w:instrText>中国病案</w:instrText>
      </w:r>
      <w:r w:rsidR="00060944">
        <w:rPr>
          <w:rFonts w:hint="eastAsia"/>
          <w:szCs w:val="24"/>
        </w:rPr>
        <w:instrText>&lt;/secondary-title&gt;&lt;/titles&gt;&lt;periodical&gt;&lt;full-title&gt;</w:instrText>
      </w:r>
      <w:r w:rsidR="00060944">
        <w:rPr>
          <w:rFonts w:hint="eastAsia"/>
          <w:szCs w:val="24"/>
        </w:rPr>
        <w:instrText>中国病案</w:instrText>
      </w:r>
      <w:r w:rsidR="00060944">
        <w:rPr>
          <w:rFonts w:hint="eastAsia"/>
          <w:szCs w:val="24"/>
        </w:rPr>
        <w:instrText>&lt;/full-title&gt;&lt;/periodical&gt;&lt;pages&gt;48-48&lt;/pages&gt;&lt;volume&gt;12&lt;/volume&gt;&lt;number&gt;6&lt;/number&gt;&lt;dates&gt;&lt;year&gt;2011&lt;/year&gt;&lt;/dates&gt;&lt;urls&gt;&lt;/urls&gt;&lt;/record&gt;&lt;/Cite&gt;&lt;/EndNote&gt;</w:instrText>
      </w:r>
      <w:r w:rsidRPr="00111E19">
        <w:rPr>
          <w:szCs w:val="24"/>
        </w:rPr>
        <w:fldChar w:fldCharType="separate"/>
      </w:r>
      <w:r w:rsidR="00060944" w:rsidRPr="00060944">
        <w:rPr>
          <w:noProof/>
          <w:szCs w:val="24"/>
          <w:vertAlign w:val="superscript"/>
        </w:rPr>
        <w:t>[</w:t>
      </w:r>
      <w:hyperlink w:anchor="_ENREF_6" w:tooltip="田翠环, 2011 #6" w:history="1">
        <w:r w:rsidR="00174A38" w:rsidRPr="00060944">
          <w:rPr>
            <w:noProof/>
            <w:szCs w:val="24"/>
            <w:vertAlign w:val="superscript"/>
          </w:rPr>
          <w:t>6</w:t>
        </w:r>
      </w:hyperlink>
      <w:r w:rsidR="00060944" w:rsidRPr="00060944">
        <w:rPr>
          <w:noProof/>
          <w:szCs w:val="24"/>
          <w:vertAlign w:val="superscript"/>
        </w:rPr>
        <w:t>]</w:t>
      </w:r>
      <w:r w:rsidRPr="00111E19">
        <w:rPr>
          <w:szCs w:val="24"/>
        </w:rPr>
        <w:fldChar w:fldCharType="end"/>
      </w:r>
      <w:r w:rsidRPr="00111E19">
        <w:rPr>
          <w:rFonts w:hint="eastAsia"/>
          <w:szCs w:val="24"/>
        </w:rPr>
        <w:t>。可见目前我国社区医院医护人员诊疗水平低是制约医疗资源合</w:t>
      </w:r>
      <w:r w:rsidRPr="00111E19">
        <w:rPr>
          <w:rFonts w:hint="eastAsia"/>
          <w:szCs w:val="24"/>
        </w:rPr>
        <w:lastRenderedPageBreak/>
        <w:t>理利用的关键因素。</w:t>
      </w:r>
    </w:p>
    <w:p w14:paraId="61C4E5F5" w14:textId="4744A1AE" w:rsidR="00730270" w:rsidRPr="00111E19" w:rsidRDefault="00730270" w:rsidP="00730270">
      <w:pPr>
        <w:ind w:firstLine="480"/>
        <w:rPr>
          <w:szCs w:val="24"/>
        </w:rPr>
      </w:pPr>
      <w:r w:rsidRPr="00111E19">
        <w:rPr>
          <w:rFonts w:hint="eastAsia"/>
          <w:szCs w:val="24"/>
        </w:rPr>
        <w:t>国外对社区卫生建设的理论与实践研究起步较早。</w:t>
      </w:r>
      <w:r w:rsidRPr="00111E19">
        <w:rPr>
          <w:rFonts w:hint="eastAsia"/>
          <w:szCs w:val="24"/>
        </w:rPr>
        <w:t>1957</w:t>
      </w:r>
      <w:r w:rsidRPr="00111E19">
        <w:rPr>
          <w:rFonts w:hint="eastAsia"/>
          <w:szCs w:val="24"/>
        </w:rPr>
        <w:t>年，联合国在发达国家开始倡导社区卫生发展工作，澳大利亚、新西兰、英国、美国、加拿大等是社区卫生发展最早的国家。</w:t>
      </w:r>
      <w:r w:rsidRPr="00C8674E">
        <w:rPr>
          <w:rFonts w:hint="eastAsia"/>
          <w:szCs w:val="24"/>
        </w:rPr>
        <w:t>全科医生是卫生服务体系的“守门人”，是社区医疗服务功能得以实现的关键</w:t>
      </w:r>
      <w:r>
        <w:rPr>
          <w:rFonts w:hint="eastAsia"/>
          <w:szCs w:val="24"/>
        </w:rPr>
        <w:t>。</w:t>
      </w:r>
      <w:r w:rsidRPr="00E16576">
        <w:rPr>
          <w:rFonts w:hint="eastAsia"/>
          <w:szCs w:val="24"/>
        </w:rPr>
        <w:t>据统计</w:t>
      </w:r>
      <w:r>
        <w:rPr>
          <w:rFonts w:hint="eastAsia"/>
          <w:szCs w:val="24"/>
        </w:rPr>
        <w:t>，</w:t>
      </w:r>
      <w:r w:rsidRPr="00E16576">
        <w:rPr>
          <w:rFonts w:hint="eastAsia"/>
          <w:szCs w:val="24"/>
        </w:rPr>
        <w:t>在美国，全科医师占医师总数</w:t>
      </w:r>
      <w:r w:rsidRPr="00E16576">
        <w:rPr>
          <w:rFonts w:hint="eastAsia"/>
          <w:szCs w:val="24"/>
        </w:rPr>
        <w:t>34</w:t>
      </w:r>
      <w:r w:rsidRPr="00E16576">
        <w:rPr>
          <w:rFonts w:hint="eastAsia"/>
          <w:szCs w:val="24"/>
        </w:rPr>
        <w:t>％。英国、加拿大全科医师可达到</w:t>
      </w:r>
      <w:r w:rsidRPr="00E16576">
        <w:rPr>
          <w:rFonts w:hint="eastAsia"/>
          <w:szCs w:val="24"/>
        </w:rPr>
        <w:t>50</w:t>
      </w:r>
      <w:r>
        <w:rPr>
          <w:rFonts w:hint="eastAsia"/>
          <w:szCs w:val="24"/>
        </w:rPr>
        <w:t>％</w:t>
      </w:r>
      <w:r>
        <w:rPr>
          <w:szCs w:val="24"/>
        </w:rPr>
        <w:fldChar w:fldCharType="begin"/>
      </w:r>
      <w:r w:rsidR="00060944">
        <w:rPr>
          <w:rFonts w:hint="eastAsia"/>
          <w:szCs w:val="24"/>
        </w:rPr>
        <w:instrText xml:space="preserve"> ADDIN EN.CITE &lt;EndNote&gt;&lt;Cite&gt;&lt;Author&gt;</w:instrText>
      </w:r>
      <w:r w:rsidR="00060944">
        <w:rPr>
          <w:rFonts w:hint="eastAsia"/>
          <w:szCs w:val="24"/>
        </w:rPr>
        <w:instrText>祝丽玲</w:instrText>
      </w:r>
      <w:r w:rsidR="00060944">
        <w:rPr>
          <w:rFonts w:hint="eastAsia"/>
          <w:szCs w:val="24"/>
        </w:rPr>
        <w:instrText>&lt;/Author&gt;&lt;Year&gt;2012&lt;/Year&gt;&lt;RecNum&gt;7&lt;/RecNum&gt;&lt;DisplayText&gt;&lt;style face="superscript"&gt;[7]&lt;/style&gt;&lt;/DisplayText&gt;&lt;record&gt;&lt;rec-number&gt;7&lt;/rec-number&gt;&lt;foreign-keys&gt;&lt;key app="EN" db-id="5dzfeds9afa20pepxd95ep9jpa0easz5p5fz"&gt;7&lt;/key&gt;&lt;/foreign-keys&gt;&lt;ref-type name="Journal Article"&gt;17&lt;/ref-type&gt;&lt;contributors&gt;&lt;authors&gt;&lt;author&gt;</w:instrText>
      </w:r>
      <w:r w:rsidR="00060944">
        <w:rPr>
          <w:rFonts w:hint="eastAsia"/>
          <w:szCs w:val="24"/>
        </w:rPr>
        <w:instrText>祝丽玲</w:instrText>
      </w:r>
      <w:r w:rsidR="00060944">
        <w:rPr>
          <w:rFonts w:hint="eastAsia"/>
          <w:szCs w:val="24"/>
        </w:rPr>
        <w:instrText>&lt;/author&gt;&lt;author&gt;</w:instrText>
      </w:r>
      <w:r w:rsidR="00060944">
        <w:rPr>
          <w:rFonts w:hint="eastAsia"/>
          <w:szCs w:val="24"/>
        </w:rPr>
        <w:instrText>张艺潆</w:instrText>
      </w:r>
      <w:r w:rsidR="00060944">
        <w:rPr>
          <w:rFonts w:hint="eastAsia"/>
          <w:szCs w:val="24"/>
        </w:rPr>
        <w:instrText>&lt;/author&gt;&lt;author&gt;</w:instrText>
      </w:r>
      <w:r w:rsidR="00060944">
        <w:rPr>
          <w:rFonts w:hint="eastAsia"/>
          <w:szCs w:val="24"/>
        </w:rPr>
        <w:instrText>王佐卿</w:instrText>
      </w:r>
      <w:r w:rsidR="00060944">
        <w:rPr>
          <w:rFonts w:hint="eastAsia"/>
          <w:szCs w:val="24"/>
        </w:rPr>
        <w:instrText>&lt;/author&gt;&lt;author&gt;</w:instrText>
      </w:r>
      <w:r w:rsidR="00060944">
        <w:rPr>
          <w:rFonts w:hint="eastAsia"/>
          <w:szCs w:val="24"/>
        </w:rPr>
        <w:instrText>王树山</w:instrText>
      </w:r>
      <w:r w:rsidR="00060944">
        <w:rPr>
          <w:rFonts w:hint="eastAsia"/>
          <w:szCs w:val="24"/>
        </w:rPr>
        <w:instrText>&lt;/author&gt;&lt;author&gt;</w:instrText>
      </w:r>
      <w:r w:rsidR="00060944">
        <w:rPr>
          <w:rFonts w:hint="eastAsia"/>
          <w:szCs w:val="24"/>
        </w:rPr>
        <w:instrText>徐素萍</w:instrText>
      </w:r>
      <w:r w:rsidR="00060944">
        <w:rPr>
          <w:rFonts w:hint="eastAsia"/>
          <w:szCs w:val="24"/>
        </w:rPr>
        <w:instrText>&lt;/author&gt;&lt;/authors&gt;&lt;/contributors&gt;&lt;titles&gt;&lt;title&gt;</w:instrText>
      </w:r>
      <w:r w:rsidR="00060944">
        <w:rPr>
          <w:rFonts w:hint="eastAsia"/>
          <w:szCs w:val="24"/>
        </w:rPr>
        <w:instrText>国外全科医学教育模式对我国的启示</w:instrText>
      </w:r>
      <w:r w:rsidR="00060944">
        <w:rPr>
          <w:rFonts w:hint="eastAsia"/>
          <w:szCs w:val="24"/>
        </w:rPr>
        <w:instrText xml:space="preserve"> [J]&lt;/title&gt;&lt;secondary-title&gt;</w:instrText>
      </w:r>
      <w:r w:rsidR="00060944">
        <w:rPr>
          <w:rFonts w:hint="eastAsia"/>
          <w:szCs w:val="24"/>
        </w:rPr>
        <w:instrText>中国医院管理</w:instrText>
      </w:r>
      <w:r w:rsidR="00060944">
        <w:rPr>
          <w:rFonts w:hint="eastAsia"/>
          <w:szCs w:val="24"/>
        </w:rPr>
        <w:instrText>&lt;/secondary-title&gt;&lt;/titles&gt;&lt;periodical&gt;&lt;full-title&gt;</w:instrText>
      </w:r>
      <w:r w:rsidR="00060944">
        <w:rPr>
          <w:rFonts w:hint="eastAsia"/>
          <w:szCs w:val="24"/>
        </w:rPr>
        <w:instrText>中国医院管理</w:instrText>
      </w:r>
      <w:r w:rsidR="00060944">
        <w:rPr>
          <w:rFonts w:hint="eastAsia"/>
          <w:szCs w:val="24"/>
        </w:rPr>
        <w:instrText>&lt;/full-title&gt;&lt;/periodical&gt;&lt;pages&gt;69-70&lt;/pages&gt;&lt;volume&gt;32&lt;/volume&gt;&lt;number&gt;3&lt;/number&gt;&lt;dates&gt;&lt;year&gt;2012&lt;/year&gt;&lt;/dates&gt;&lt;urls&gt;&lt;/urls&gt;&lt;/record&gt;&lt;/Cite&gt;&lt;/EndNote&gt;</w:instrText>
      </w:r>
      <w:r>
        <w:rPr>
          <w:szCs w:val="24"/>
        </w:rPr>
        <w:fldChar w:fldCharType="separate"/>
      </w:r>
      <w:r w:rsidR="00060944" w:rsidRPr="00060944">
        <w:rPr>
          <w:noProof/>
          <w:szCs w:val="24"/>
          <w:vertAlign w:val="superscript"/>
        </w:rPr>
        <w:t>[</w:t>
      </w:r>
      <w:hyperlink w:anchor="_ENREF_7" w:tooltip="祝丽玲, 2012 #7" w:history="1">
        <w:r w:rsidR="00174A38" w:rsidRPr="00060944">
          <w:rPr>
            <w:noProof/>
            <w:szCs w:val="24"/>
            <w:vertAlign w:val="superscript"/>
          </w:rPr>
          <w:t>7</w:t>
        </w:r>
      </w:hyperlink>
      <w:r w:rsidR="00060944" w:rsidRPr="00060944">
        <w:rPr>
          <w:noProof/>
          <w:szCs w:val="24"/>
          <w:vertAlign w:val="superscript"/>
        </w:rPr>
        <w:t>]</w:t>
      </w:r>
      <w:r>
        <w:rPr>
          <w:szCs w:val="24"/>
        </w:rPr>
        <w:fldChar w:fldCharType="end"/>
      </w:r>
      <w:r>
        <w:rPr>
          <w:rFonts w:hint="eastAsia"/>
          <w:szCs w:val="24"/>
        </w:rPr>
        <w:t>，</w:t>
      </w:r>
      <w:r w:rsidRPr="00E16576">
        <w:rPr>
          <w:rFonts w:hint="eastAsia"/>
          <w:szCs w:val="24"/>
        </w:rPr>
        <w:t>医师基本拥有硕士或以上学位，并在业务上相当于主治医师的水平</w:t>
      </w:r>
      <w:r>
        <w:rPr>
          <w:rFonts w:hint="eastAsia"/>
          <w:szCs w:val="24"/>
        </w:rPr>
        <w:t>。</w:t>
      </w:r>
      <w:r w:rsidRPr="006307AA">
        <w:rPr>
          <w:rFonts w:hint="eastAsia"/>
          <w:szCs w:val="24"/>
        </w:rPr>
        <w:t>经过长期培训和严格筛选</w:t>
      </w:r>
      <w:r>
        <w:rPr>
          <w:rFonts w:hint="eastAsia"/>
          <w:szCs w:val="24"/>
        </w:rPr>
        <w:t>来培养的高素质的全科医生，能够</w:t>
      </w:r>
      <w:r w:rsidRPr="006307AA">
        <w:rPr>
          <w:rFonts w:hint="eastAsia"/>
          <w:szCs w:val="24"/>
        </w:rPr>
        <w:t>提供全方位的基础医疗保健服务</w:t>
      </w:r>
      <w:r>
        <w:rPr>
          <w:rFonts w:hint="eastAsia"/>
          <w:szCs w:val="24"/>
        </w:rPr>
        <w:t>，从而达到</w:t>
      </w:r>
      <w:r w:rsidRPr="006307AA">
        <w:rPr>
          <w:rFonts w:hint="eastAsia"/>
          <w:szCs w:val="24"/>
        </w:rPr>
        <w:t>构建高效、经济的</w:t>
      </w:r>
      <w:r>
        <w:rPr>
          <w:rFonts w:hint="eastAsia"/>
          <w:szCs w:val="24"/>
        </w:rPr>
        <w:t>社区</w:t>
      </w:r>
      <w:r w:rsidRPr="006307AA">
        <w:rPr>
          <w:rFonts w:hint="eastAsia"/>
          <w:szCs w:val="24"/>
        </w:rPr>
        <w:t>卫生服务体系</w:t>
      </w:r>
      <w:r>
        <w:rPr>
          <w:rFonts w:hint="eastAsia"/>
          <w:szCs w:val="24"/>
        </w:rPr>
        <w:t>的目的</w:t>
      </w:r>
      <w:r w:rsidRPr="00111E19">
        <w:rPr>
          <w:rFonts w:hint="eastAsia"/>
          <w:szCs w:val="24"/>
        </w:rPr>
        <w:t>。</w:t>
      </w:r>
      <w:r w:rsidR="0089355C">
        <w:rPr>
          <w:rFonts w:hint="eastAsia"/>
          <w:szCs w:val="24"/>
        </w:rPr>
        <w:t>信息技术和信息管理在各国卫生保健改革与社区医疗机构发展中起着越来越关键</w:t>
      </w:r>
      <w:r w:rsidRPr="00C8674E">
        <w:rPr>
          <w:rFonts w:hint="eastAsia"/>
          <w:szCs w:val="24"/>
        </w:rPr>
        <w:t>的作用，也日益成为各国政府制订卫生战略的重要部分。如英国的卫生信息系统</w:t>
      </w:r>
      <w:r w:rsidRPr="00C8674E">
        <w:rPr>
          <w:rFonts w:hint="eastAsia"/>
          <w:szCs w:val="24"/>
        </w:rPr>
        <w:t xml:space="preserve">(Health Information </w:t>
      </w:r>
      <w:proofErr w:type="spellStart"/>
      <w:r w:rsidRPr="00C8674E">
        <w:rPr>
          <w:rFonts w:hint="eastAsia"/>
          <w:szCs w:val="24"/>
        </w:rPr>
        <w:t>Systern</w:t>
      </w:r>
      <w:proofErr w:type="spellEnd"/>
      <w:r w:rsidRPr="00C8674E">
        <w:rPr>
          <w:rFonts w:hint="eastAsia"/>
          <w:szCs w:val="24"/>
        </w:rPr>
        <w:t>，</w:t>
      </w:r>
      <w:r w:rsidRPr="00C8674E">
        <w:rPr>
          <w:rFonts w:hint="eastAsia"/>
          <w:szCs w:val="24"/>
        </w:rPr>
        <w:t>HIS)</w:t>
      </w:r>
      <w:r w:rsidRPr="00C8674E">
        <w:rPr>
          <w:rFonts w:hint="eastAsia"/>
          <w:szCs w:val="24"/>
        </w:rPr>
        <w:t>、澳大利亚的健康网络</w:t>
      </w:r>
      <w:r w:rsidRPr="00C8674E">
        <w:rPr>
          <w:rFonts w:hint="eastAsia"/>
          <w:szCs w:val="24"/>
        </w:rPr>
        <w:t>(Health Online)</w:t>
      </w:r>
      <w:r w:rsidRPr="00C8674E">
        <w:rPr>
          <w:rFonts w:hint="eastAsia"/>
          <w:szCs w:val="24"/>
        </w:rPr>
        <w:t>都实现了</w:t>
      </w:r>
      <w:r w:rsidR="0089355C" w:rsidRPr="0089355C">
        <w:rPr>
          <w:rFonts w:hint="eastAsia"/>
          <w:szCs w:val="24"/>
        </w:rPr>
        <w:t>数据保护</w:t>
      </w:r>
      <w:r w:rsidR="000C5C04">
        <w:rPr>
          <w:rFonts w:hint="eastAsia"/>
          <w:szCs w:val="24"/>
        </w:rPr>
        <w:t>、病历管理</w:t>
      </w:r>
      <w:r w:rsidRPr="00C8674E">
        <w:rPr>
          <w:rFonts w:hint="eastAsia"/>
          <w:szCs w:val="24"/>
        </w:rPr>
        <w:t>、</w:t>
      </w:r>
      <w:r w:rsidR="0089355C" w:rsidRPr="0089355C">
        <w:rPr>
          <w:rFonts w:hint="eastAsia"/>
          <w:szCs w:val="24"/>
        </w:rPr>
        <w:t>任务配置</w:t>
      </w:r>
      <w:r w:rsidR="0089355C">
        <w:rPr>
          <w:rFonts w:hint="eastAsia"/>
          <w:szCs w:val="24"/>
        </w:rPr>
        <w:t>、</w:t>
      </w:r>
      <w:r w:rsidRPr="00C8674E">
        <w:rPr>
          <w:rFonts w:hint="eastAsia"/>
          <w:szCs w:val="24"/>
        </w:rPr>
        <w:t>资金分配、和医疗照顾网络化服务</w:t>
      </w:r>
      <w:r>
        <w:rPr>
          <w:szCs w:val="24"/>
        </w:rPr>
        <w:fldChar w:fldCharType="begin"/>
      </w:r>
      <w:r w:rsidR="00060944">
        <w:rPr>
          <w:rFonts w:hint="eastAsia"/>
          <w:szCs w:val="24"/>
        </w:rPr>
        <w:instrText xml:space="preserve"> ADDIN EN.CITE &lt;EndNote&gt;&lt;Cite&gt;&lt;Author&gt;</w:instrText>
      </w:r>
      <w:r w:rsidR="00060944">
        <w:rPr>
          <w:rFonts w:hint="eastAsia"/>
          <w:szCs w:val="24"/>
        </w:rPr>
        <w:instrText>关昕</w:instrText>
      </w:r>
      <w:r w:rsidR="00060944">
        <w:rPr>
          <w:rFonts w:hint="eastAsia"/>
          <w:szCs w:val="24"/>
        </w:rPr>
        <w:instrText>&lt;/Author&gt;&lt;Year&gt;2009&lt;/Year&gt;&lt;RecNum&gt;8&lt;/RecNum&gt;&lt;DisplayText&gt;&lt;style face="superscript"&gt;[8]&lt;/style&gt;&lt;/DisplayText&gt;&lt;record&gt;&lt;rec-number&gt;8&lt;/rec-number&gt;&lt;foreign-keys&gt;&lt;key app="EN" db-id="5dzfeds9afa20pepxd95ep9jpa0easz5p5fz"&gt;8&lt;/key&gt;&lt;/foreign-keys&gt;&lt;ref-type name="Journal Article"&gt;17&lt;/ref-type&gt;&lt;contributors&gt;&lt;authors&gt;&lt;author&gt;</w:instrText>
      </w:r>
      <w:r w:rsidR="00060944">
        <w:rPr>
          <w:rFonts w:hint="eastAsia"/>
          <w:szCs w:val="24"/>
        </w:rPr>
        <w:instrText>关昕</w:instrText>
      </w:r>
      <w:r w:rsidR="00060944">
        <w:rPr>
          <w:rFonts w:hint="eastAsia"/>
          <w:szCs w:val="24"/>
        </w:rPr>
        <w:instrText>&lt;/author&gt;&lt;/authors&gt;&lt;/contributors&gt;&lt;titles&gt;&lt;title&gt;</w:instrText>
      </w:r>
      <w:r w:rsidR="00060944">
        <w:rPr>
          <w:rFonts w:hint="eastAsia"/>
          <w:szCs w:val="24"/>
        </w:rPr>
        <w:instrText>国外医疗机构间转诊模式及借鉴</w:instrText>
      </w:r>
      <w:r w:rsidR="00060944">
        <w:rPr>
          <w:rFonts w:hint="eastAsia"/>
          <w:szCs w:val="24"/>
        </w:rPr>
        <w:instrText>&lt;/title&gt;&lt;secondary-title&gt;</w:instrText>
      </w:r>
      <w:r w:rsidR="00060944">
        <w:rPr>
          <w:rFonts w:hint="eastAsia"/>
          <w:szCs w:val="24"/>
        </w:rPr>
        <w:instrText>国外医学</w:instrText>
      </w:r>
      <w:r w:rsidR="00060944">
        <w:rPr>
          <w:rFonts w:hint="eastAsia"/>
          <w:szCs w:val="24"/>
        </w:rPr>
        <w:instrText>&lt;/secondary-title&gt;&lt;/titles&gt;&lt;periodical&gt;&lt;full-title&gt;</w:instrText>
      </w:r>
      <w:r w:rsidR="00060944">
        <w:rPr>
          <w:rFonts w:hint="eastAsia"/>
          <w:szCs w:val="24"/>
        </w:rPr>
        <w:instrText>国外医学</w:instrText>
      </w:r>
      <w:r w:rsidR="00060944">
        <w:rPr>
          <w:rFonts w:hint="eastAsia"/>
          <w:szCs w:val="24"/>
        </w:rPr>
        <w:instrText>&lt;/full-</w:instrText>
      </w:r>
      <w:r w:rsidR="00060944">
        <w:rPr>
          <w:szCs w:val="24"/>
        </w:rPr>
        <w:instrText>title&gt;&lt;/periodical&gt;&lt;dates&gt;&lt;year&gt;2009&lt;/year&gt;&lt;/dates&gt;&lt;urls&gt;&lt;/urls&gt;&lt;/record&gt;&lt;/Cite&gt;&lt;/EndNote&gt;</w:instrText>
      </w:r>
      <w:r>
        <w:rPr>
          <w:szCs w:val="24"/>
        </w:rPr>
        <w:fldChar w:fldCharType="separate"/>
      </w:r>
      <w:r w:rsidR="00060944" w:rsidRPr="00060944">
        <w:rPr>
          <w:noProof/>
          <w:szCs w:val="24"/>
          <w:vertAlign w:val="superscript"/>
        </w:rPr>
        <w:t>[</w:t>
      </w:r>
      <w:hyperlink w:anchor="_ENREF_8" w:tooltip="关昕, 2009 #8" w:history="1">
        <w:r w:rsidR="00174A38" w:rsidRPr="00060944">
          <w:rPr>
            <w:noProof/>
            <w:szCs w:val="24"/>
            <w:vertAlign w:val="superscript"/>
          </w:rPr>
          <w:t>8</w:t>
        </w:r>
      </w:hyperlink>
      <w:r w:rsidR="00060944" w:rsidRPr="00060944">
        <w:rPr>
          <w:noProof/>
          <w:szCs w:val="24"/>
          <w:vertAlign w:val="superscript"/>
        </w:rPr>
        <w:t>]</w:t>
      </w:r>
      <w:r>
        <w:rPr>
          <w:szCs w:val="24"/>
        </w:rPr>
        <w:fldChar w:fldCharType="end"/>
      </w:r>
      <w:r w:rsidRPr="00C8674E">
        <w:rPr>
          <w:rFonts w:hint="eastAsia"/>
          <w:szCs w:val="24"/>
        </w:rPr>
        <w:t>，通过简化管理程序来降低成本和提高效率。</w:t>
      </w:r>
      <w:r w:rsidRPr="00111E19">
        <w:rPr>
          <w:rFonts w:hint="eastAsia"/>
          <w:szCs w:val="24"/>
        </w:rPr>
        <w:t>我国社区卫生服务应借鉴和吸收国外先进经验和做法，大力完善社区卫生服务体系，提高社区卫生服务质量。</w:t>
      </w:r>
    </w:p>
    <w:p w14:paraId="59B6DB2B" w14:textId="1602DD2A" w:rsidR="00730270" w:rsidRDefault="00730270" w:rsidP="00730270">
      <w:pPr>
        <w:ind w:firstLine="480"/>
        <w:rPr>
          <w:szCs w:val="24"/>
        </w:rPr>
      </w:pPr>
      <w:r>
        <w:rPr>
          <w:rFonts w:hint="eastAsia"/>
          <w:szCs w:val="24"/>
        </w:rPr>
        <w:t>由于我国社区卫生服务体系的建设起步较晚，现有从事社区医疗服务的人员不仅学历和职称偏低，而且在知识结构和能力上存在一定的缺陷，还不能达到全科医生的要求</w:t>
      </w:r>
      <w:r>
        <w:rPr>
          <w:szCs w:val="24"/>
        </w:rPr>
        <w:fldChar w:fldCharType="begin"/>
      </w:r>
      <w:r w:rsidR="00060944">
        <w:rPr>
          <w:rFonts w:hint="eastAsia"/>
          <w:szCs w:val="24"/>
        </w:rPr>
        <w:instrText xml:space="preserve"> ADDIN EN.CITE &lt;EndNote&gt;&lt;Cite&gt;&lt;Author&gt;</w:instrText>
      </w:r>
      <w:r w:rsidR="00060944">
        <w:rPr>
          <w:rFonts w:hint="eastAsia"/>
          <w:szCs w:val="24"/>
        </w:rPr>
        <w:instrText>胡丹</w:instrText>
      </w:r>
      <w:r w:rsidR="00060944">
        <w:rPr>
          <w:rFonts w:hint="eastAsia"/>
          <w:szCs w:val="24"/>
        </w:rPr>
        <w:instrText>&lt;/Author&gt;&lt;Year&gt;2011&lt;/Year&gt;&lt;RecNum&gt;9&lt;/RecNum&gt;&lt;DisplayText&gt;&lt;style face="superscript"&gt;[9]&lt;/style&gt;&lt;/DisplayText&gt;&lt;record&gt;&lt;rec-number&gt;9&lt;/rec-number&gt;&lt;foreign-keys&gt;&lt;key app="EN" db-id="5dzfeds9afa20pepxd95ep9jpa0easz5p5fz"&gt;9&lt;/key&gt;&lt;/foreign-keys&gt;&lt;ref-type name="Journal Article"&gt;17&lt;/ref-type&gt;&lt;contributors&gt;&lt;authors&gt;&lt;author&gt;</w:instrText>
      </w:r>
      <w:r w:rsidR="00060944">
        <w:rPr>
          <w:rFonts w:hint="eastAsia"/>
          <w:szCs w:val="24"/>
        </w:rPr>
        <w:instrText>胡丹</w:instrText>
      </w:r>
      <w:r w:rsidR="00060944">
        <w:rPr>
          <w:rFonts w:hint="eastAsia"/>
          <w:szCs w:val="24"/>
        </w:rPr>
        <w:instrText>&lt;/author&gt;&lt;/authors&gt;&lt;/contributors&gt;&lt;titles&gt;&lt;title&gt;</w:instrText>
      </w:r>
      <w:r w:rsidR="00060944">
        <w:rPr>
          <w:rFonts w:hint="eastAsia"/>
          <w:szCs w:val="24"/>
        </w:rPr>
        <w:instrText>中外全科医学教育模式的比较与分析</w:instrText>
      </w:r>
      <w:r w:rsidR="00060944">
        <w:rPr>
          <w:rFonts w:hint="eastAsia"/>
          <w:szCs w:val="24"/>
        </w:rPr>
        <w:instrText>&lt;/title&gt;&lt;secondary-title&gt;</w:instrText>
      </w:r>
      <w:r w:rsidR="00060944">
        <w:rPr>
          <w:rFonts w:hint="eastAsia"/>
          <w:szCs w:val="24"/>
        </w:rPr>
        <w:instrText>九江学院学报</w:instrText>
      </w:r>
      <w:r w:rsidR="00060944">
        <w:rPr>
          <w:rFonts w:hint="eastAsia"/>
          <w:szCs w:val="24"/>
        </w:rPr>
        <w:instrText xml:space="preserve"> (</w:instrText>
      </w:r>
      <w:r w:rsidR="00060944">
        <w:rPr>
          <w:rFonts w:hint="eastAsia"/>
          <w:szCs w:val="24"/>
        </w:rPr>
        <w:instrText>自然科学版</w:instrText>
      </w:r>
      <w:r w:rsidR="00060944">
        <w:rPr>
          <w:rFonts w:hint="eastAsia"/>
          <w:szCs w:val="24"/>
        </w:rPr>
        <w:instrText>)&lt;/secondary-title&gt;&lt;/titles&gt;&lt;periodical&gt;&lt;full-title&gt;</w:instrText>
      </w:r>
      <w:r w:rsidR="00060944">
        <w:rPr>
          <w:rFonts w:hint="eastAsia"/>
          <w:szCs w:val="24"/>
        </w:rPr>
        <w:instrText>九江学院学报</w:instrText>
      </w:r>
      <w:r w:rsidR="00060944">
        <w:rPr>
          <w:rFonts w:hint="eastAsia"/>
          <w:szCs w:val="24"/>
        </w:rPr>
        <w:instrText xml:space="preserve"> (</w:instrText>
      </w:r>
      <w:r w:rsidR="00060944">
        <w:rPr>
          <w:rFonts w:hint="eastAsia"/>
          <w:szCs w:val="24"/>
        </w:rPr>
        <w:instrText>自然科学版</w:instrText>
      </w:r>
      <w:r w:rsidR="00060944">
        <w:rPr>
          <w:rFonts w:hint="eastAsia"/>
          <w:szCs w:val="24"/>
        </w:rPr>
        <w:instrText>)&lt;/full-title&gt;&lt;/periodical&gt;&lt;pages&gt;91-94&lt;/pages&gt;&lt;volume&gt;1&lt;/volume&gt;&lt;dates&gt;&lt;year&gt;2011&lt;/year&gt;&lt;/dates&gt;&lt;urls&gt;&lt;/urls&gt;&lt;/record&gt;&lt;/Cite&gt;&lt;/EndNote&gt;</w:instrText>
      </w:r>
      <w:r>
        <w:rPr>
          <w:szCs w:val="24"/>
        </w:rPr>
        <w:fldChar w:fldCharType="separate"/>
      </w:r>
      <w:r w:rsidR="00060944" w:rsidRPr="00060944">
        <w:rPr>
          <w:noProof/>
          <w:szCs w:val="24"/>
          <w:vertAlign w:val="superscript"/>
        </w:rPr>
        <w:t>[</w:t>
      </w:r>
      <w:hyperlink w:anchor="_ENREF_9" w:tooltip="胡丹, 2011 #9" w:history="1">
        <w:r w:rsidR="00174A38" w:rsidRPr="00060944">
          <w:rPr>
            <w:noProof/>
            <w:szCs w:val="24"/>
            <w:vertAlign w:val="superscript"/>
          </w:rPr>
          <w:t>9</w:t>
        </w:r>
      </w:hyperlink>
      <w:r w:rsidR="00060944" w:rsidRPr="00060944">
        <w:rPr>
          <w:noProof/>
          <w:szCs w:val="24"/>
          <w:vertAlign w:val="superscript"/>
        </w:rPr>
        <w:t>]</w:t>
      </w:r>
      <w:r>
        <w:rPr>
          <w:szCs w:val="24"/>
        </w:rPr>
        <w:fldChar w:fldCharType="end"/>
      </w:r>
      <w:r>
        <w:rPr>
          <w:rFonts w:hint="eastAsia"/>
          <w:szCs w:val="24"/>
        </w:rPr>
        <w:t>。</w:t>
      </w:r>
      <w:r w:rsidRPr="007122F8">
        <w:rPr>
          <w:rFonts w:hint="eastAsia"/>
          <w:szCs w:val="24"/>
        </w:rPr>
        <w:t>在目前我国全科医生数量有限和短时期内无法实现全科医生高素质</w:t>
      </w:r>
      <w:r w:rsidR="000C5C04">
        <w:rPr>
          <w:rFonts w:hint="eastAsia"/>
          <w:szCs w:val="24"/>
        </w:rPr>
        <w:t>水准</w:t>
      </w:r>
      <w:r w:rsidRPr="007122F8">
        <w:rPr>
          <w:rFonts w:hint="eastAsia"/>
          <w:szCs w:val="24"/>
        </w:rPr>
        <w:t>的形势下</w:t>
      </w:r>
      <w:r>
        <w:rPr>
          <w:rFonts w:hint="eastAsia"/>
          <w:szCs w:val="24"/>
        </w:rPr>
        <w:t>，</w:t>
      </w:r>
      <w:r w:rsidRPr="007122F8">
        <w:rPr>
          <w:rFonts w:hint="eastAsia"/>
          <w:szCs w:val="24"/>
        </w:rPr>
        <w:t>如果能利用</w:t>
      </w:r>
      <w:r>
        <w:rPr>
          <w:rFonts w:hint="eastAsia"/>
          <w:szCs w:val="24"/>
        </w:rPr>
        <w:t>信息化技术</w:t>
      </w:r>
      <w:r w:rsidRPr="007122F8">
        <w:rPr>
          <w:rFonts w:hint="eastAsia"/>
          <w:szCs w:val="24"/>
        </w:rPr>
        <w:t>支持服务于社区医疗领域，将常见多发疾病的临床知识整合到一起，有针对性地及时提供给临床医生，辅助他们形成最终诊疗决策，就可以减少医疗差错，提高社区医疗质量</w:t>
      </w:r>
      <w:r>
        <w:rPr>
          <w:rFonts w:hint="eastAsia"/>
          <w:szCs w:val="24"/>
        </w:rPr>
        <w:t>。</w:t>
      </w:r>
    </w:p>
    <w:p w14:paraId="5702E16D" w14:textId="0E87424E" w:rsidR="00730270" w:rsidRDefault="00730270" w:rsidP="00730270">
      <w:pPr>
        <w:ind w:firstLine="480"/>
        <w:rPr>
          <w:szCs w:val="24"/>
        </w:rPr>
      </w:pPr>
      <w:r w:rsidRPr="00111E19">
        <w:rPr>
          <w:rFonts w:hint="eastAsia"/>
          <w:szCs w:val="24"/>
        </w:rPr>
        <w:t>临床决策支持系统作为帮助医生做出更好的临床决策的工具，</w:t>
      </w:r>
      <w:r>
        <w:rPr>
          <w:rFonts w:hint="eastAsia"/>
          <w:szCs w:val="24"/>
        </w:rPr>
        <w:t>在过去的二十年内</w:t>
      </w:r>
      <w:r w:rsidRPr="00111E19">
        <w:rPr>
          <w:rFonts w:hint="eastAsia"/>
          <w:szCs w:val="24"/>
        </w:rPr>
        <w:t>已经有大量研究表明它具有提高医疗质量和安全性的作用，</w:t>
      </w:r>
      <w:r>
        <w:rPr>
          <w:rFonts w:hint="eastAsia"/>
          <w:szCs w:val="24"/>
        </w:rPr>
        <w:t>有很多学者对于以往临床决策支持系统</w:t>
      </w:r>
      <w:r w:rsidRPr="00111E19">
        <w:rPr>
          <w:rFonts w:hint="eastAsia"/>
          <w:szCs w:val="24"/>
        </w:rPr>
        <w:t>的</w:t>
      </w:r>
      <w:r>
        <w:rPr>
          <w:rFonts w:hint="eastAsia"/>
          <w:szCs w:val="24"/>
        </w:rPr>
        <w:t>做过系统性的</w:t>
      </w:r>
      <w:r w:rsidRPr="00111E19">
        <w:rPr>
          <w:rFonts w:hint="eastAsia"/>
          <w:szCs w:val="24"/>
        </w:rPr>
        <w:t>总结如</w:t>
      </w:r>
      <w:r>
        <w:rPr>
          <w:rFonts w:hint="eastAsia"/>
          <w:szCs w:val="24"/>
        </w:rPr>
        <w:t>John</w:t>
      </w:r>
      <w:r w:rsidRPr="009A6751">
        <w:rPr>
          <w:rFonts w:hint="eastAsia"/>
          <w:szCs w:val="24"/>
        </w:rPr>
        <w:t xml:space="preserve"> </w:t>
      </w:r>
      <w:r>
        <w:rPr>
          <w:rFonts w:hint="eastAsia"/>
          <w:szCs w:val="24"/>
        </w:rPr>
        <w:t>在</w:t>
      </w:r>
      <w:r w:rsidRPr="009A6751">
        <w:rPr>
          <w:rFonts w:hint="eastAsia"/>
          <w:szCs w:val="24"/>
        </w:rPr>
        <w:t>1944</w:t>
      </w:r>
      <w:r w:rsidRPr="009A6751">
        <w:rPr>
          <w:rFonts w:hint="eastAsia"/>
          <w:szCs w:val="24"/>
        </w:rPr>
        <w:t>年</w:t>
      </w:r>
      <w:r>
        <w:rPr>
          <w:szCs w:val="24"/>
        </w:rPr>
        <w:fldChar w:fldCharType="begin"/>
      </w:r>
      <w:r w:rsidR="00060944">
        <w:rPr>
          <w:szCs w:val="24"/>
        </w:rPr>
        <w:instrText xml:space="preserve"> ADDIN EN.CITE &lt;EndNote&gt;&lt;Cite&gt;&lt;Author&gt;Johnston&lt;/Author&gt;&lt;Year&gt;1994&lt;/Year&gt;&lt;RecNum&gt;10&lt;/RecNum&gt;&lt;DisplayText&gt;&lt;style face="superscript"&gt;[10]&lt;/style&gt;&lt;/DisplayText&gt;&lt;record&gt;&lt;rec-number&gt;10&lt;/rec-number&gt;&lt;foreign-keys&gt;&lt;key app="EN" db-id="5dzfeds9afa20pepxd95ep9jpa0easz5p5fz"&gt;10&lt;/key&gt;&lt;/foreign-keys&gt;&lt;ref-type name="Journal Article"&gt;17&lt;/ref-type&gt;&lt;contributors&gt;&lt;authors&gt;&lt;author&gt;Johnston, Mary E&lt;/author&gt;&lt;author&gt;Langton, Karl B&lt;/author&gt;&lt;author&gt;Haynes, R Brian&lt;/author&gt;&lt;author&gt;Mathieu, Alix&lt;/author&gt;&lt;/authors&gt;&lt;/contributors&gt;&lt;titles&gt;&lt;title&gt;Effects of computer-based clinical decision support systems on clinician performance and patient outcome: a critical appraisal of research&lt;/title&gt;&lt;secondary-title&gt;Annals of internal medicine&lt;/secondary-title&gt;&lt;/titles&gt;&lt;periodical&gt;&lt;full-title&gt;Annals of internal medicine&lt;/full-title&gt;&lt;/periodical&gt;&lt;pages&gt;135-142&lt;/pages&gt;&lt;volume&gt;120&lt;/volume&gt;&lt;number&gt;2&lt;/number&gt;&lt;dates&gt;&lt;year&gt;1994&lt;/year&gt;&lt;/dates&gt;&lt;isbn&gt;0003-4819&lt;/isbn&gt;&lt;urls&gt;&lt;/urls&gt;&lt;/record&gt;&lt;/Cite&gt;&lt;/EndNote&gt;</w:instrText>
      </w:r>
      <w:r>
        <w:rPr>
          <w:szCs w:val="24"/>
        </w:rPr>
        <w:fldChar w:fldCharType="separate"/>
      </w:r>
      <w:r w:rsidR="00060944" w:rsidRPr="00060944">
        <w:rPr>
          <w:noProof/>
          <w:szCs w:val="24"/>
          <w:vertAlign w:val="superscript"/>
        </w:rPr>
        <w:t>[</w:t>
      </w:r>
      <w:hyperlink w:anchor="_ENREF_10" w:tooltip="Johnston, 1994 #10" w:history="1">
        <w:r w:rsidR="00174A38" w:rsidRPr="00060944">
          <w:rPr>
            <w:noProof/>
            <w:szCs w:val="24"/>
            <w:vertAlign w:val="superscript"/>
          </w:rPr>
          <w:t>10</w:t>
        </w:r>
      </w:hyperlink>
      <w:r w:rsidR="00060944" w:rsidRPr="00060944">
        <w:rPr>
          <w:noProof/>
          <w:szCs w:val="24"/>
          <w:vertAlign w:val="superscript"/>
        </w:rPr>
        <w:t>]</w:t>
      </w:r>
      <w:r>
        <w:rPr>
          <w:szCs w:val="24"/>
        </w:rPr>
        <w:fldChar w:fldCharType="end"/>
      </w:r>
      <w:r w:rsidRPr="00111E19">
        <w:rPr>
          <w:rFonts w:hint="eastAsia"/>
          <w:szCs w:val="24"/>
        </w:rPr>
        <w:t>、</w:t>
      </w:r>
      <w:r>
        <w:rPr>
          <w:rFonts w:hint="eastAsia"/>
          <w:szCs w:val="24"/>
        </w:rPr>
        <w:t>Hunt</w:t>
      </w:r>
      <w:r>
        <w:rPr>
          <w:rFonts w:hint="eastAsia"/>
          <w:szCs w:val="24"/>
        </w:rPr>
        <w:t>在</w:t>
      </w:r>
      <w:r w:rsidRPr="00111E19">
        <w:rPr>
          <w:rFonts w:hint="eastAsia"/>
          <w:szCs w:val="24"/>
        </w:rPr>
        <w:t>1998</w:t>
      </w:r>
      <w:r>
        <w:rPr>
          <w:rFonts w:hint="eastAsia"/>
          <w:szCs w:val="24"/>
        </w:rPr>
        <w:t>年</w:t>
      </w:r>
      <w:r>
        <w:rPr>
          <w:szCs w:val="24"/>
        </w:rPr>
        <w:fldChar w:fldCharType="begin"/>
      </w:r>
      <w:r w:rsidR="00060944">
        <w:rPr>
          <w:szCs w:val="24"/>
        </w:rPr>
        <w:instrText xml:space="preserve"> ADDIN EN.CITE &lt;EndNote&gt;&lt;Cite&gt;&lt;Author&gt;Hunt&lt;/Author&gt;&lt;Year&gt;1998&lt;/Year&gt;&lt;RecNum&gt;11&lt;/RecNum&gt;&lt;DisplayText&gt;&lt;style face="superscript"&gt;[11]&lt;/style&gt;&lt;/DisplayText&gt;&lt;record&gt;&lt;rec-number&gt;11&lt;/rec-number&gt;&lt;foreign-keys&gt;&lt;key app="EN" db-id="5dzfeds9afa20pepxd95ep9jpa0easz5p5fz"&gt;11&lt;/key&gt;&lt;/foreign-keys&gt;&lt;ref-type name="Journal Article"&gt;17&lt;/ref-type&gt;&lt;contributors&gt;&lt;authors&gt;&lt;author&gt;Hunt, Dereck L&lt;/author&gt;&lt;author&gt;Haynes, R Brian&lt;/author&gt;&lt;author&gt;Hanna, Steven E&lt;/author&gt;&lt;author&gt;Smith, Kristina&lt;/author&gt;&lt;/authors&gt;&lt;/contributors&gt;&lt;titles&gt;&lt;title&gt;Effects of computer-based clinical decision support systems on physician performance and patient outcomes&lt;/title&gt;&lt;secondary-title&gt;JAMA: the journal of the American Medical Association&lt;/secondary-title&gt;&lt;/titles&gt;&lt;periodical&gt;&lt;full-title&gt;JAMA: the journal of the American Medical Association&lt;/full-title&gt;&lt;/periodical&gt;&lt;pages&gt;1339-1346&lt;/pages&gt;&lt;volume&gt;280&lt;/volume&gt;&lt;number&gt;15&lt;/number&gt;&lt;dates&gt;&lt;year&gt;1998&lt;/year&gt;&lt;/dates&gt;&lt;isbn&gt;0098-7484&lt;/isbn&gt;&lt;urls&gt;&lt;/urls&gt;&lt;/record&gt;&lt;/Cite&gt;&lt;/EndNote&gt;</w:instrText>
      </w:r>
      <w:r>
        <w:rPr>
          <w:szCs w:val="24"/>
        </w:rPr>
        <w:fldChar w:fldCharType="separate"/>
      </w:r>
      <w:r w:rsidR="00060944" w:rsidRPr="00060944">
        <w:rPr>
          <w:noProof/>
          <w:szCs w:val="24"/>
          <w:vertAlign w:val="superscript"/>
        </w:rPr>
        <w:t>[</w:t>
      </w:r>
      <w:hyperlink w:anchor="_ENREF_11" w:tooltip="Hunt, 1998 #11" w:history="1">
        <w:r w:rsidR="00174A38" w:rsidRPr="00060944">
          <w:rPr>
            <w:noProof/>
            <w:szCs w:val="24"/>
            <w:vertAlign w:val="superscript"/>
          </w:rPr>
          <w:t>11</w:t>
        </w:r>
      </w:hyperlink>
      <w:r w:rsidR="00060944" w:rsidRPr="00060944">
        <w:rPr>
          <w:noProof/>
          <w:szCs w:val="24"/>
          <w:vertAlign w:val="superscript"/>
        </w:rPr>
        <w:t>]</w:t>
      </w:r>
      <w:r>
        <w:rPr>
          <w:szCs w:val="24"/>
        </w:rPr>
        <w:fldChar w:fldCharType="end"/>
      </w:r>
      <w:r w:rsidRPr="00111E19">
        <w:rPr>
          <w:rFonts w:hint="eastAsia"/>
          <w:szCs w:val="24"/>
        </w:rPr>
        <w:t>、</w:t>
      </w:r>
      <w:proofErr w:type="spellStart"/>
      <w:r>
        <w:rPr>
          <w:rFonts w:hint="eastAsia"/>
          <w:szCs w:val="24"/>
        </w:rPr>
        <w:t>Kwanmoto</w:t>
      </w:r>
      <w:proofErr w:type="spellEnd"/>
      <w:r>
        <w:rPr>
          <w:rFonts w:hint="eastAsia"/>
          <w:szCs w:val="24"/>
        </w:rPr>
        <w:t>在</w:t>
      </w:r>
      <w:r w:rsidRPr="00111E19">
        <w:rPr>
          <w:rFonts w:hint="eastAsia"/>
          <w:szCs w:val="24"/>
        </w:rPr>
        <w:t>2005</w:t>
      </w:r>
      <w:r>
        <w:rPr>
          <w:szCs w:val="24"/>
        </w:rPr>
        <w:fldChar w:fldCharType="begin"/>
      </w:r>
      <w:r w:rsidR="00060944">
        <w:rPr>
          <w:szCs w:val="24"/>
        </w:rPr>
        <w:instrText xml:space="preserve"> ADDIN EN.CITE &lt;EndNote&gt;&lt;Cite&gt;&lt;Author&gt;Kawamoto&lt;/Author&gt;&lt;Year&gt;2005&lt;/Year&gt;&lt;RecNum&gt;12&lt;/RecNum&gt;&lt;DisplayText&gt;&lt;style face="superscript"&gt;[12]&lt;/style&gt;&lt;/DisplayText&gt;&lt;record&gt;&lt;rec-number&gt;12&lt;/rec-number&gt;&lt;foreign-keys&gt;&lt;key app="EN" db-id="5dzfeds9afa20pepxd95ep9jpa0easz5p5fz"&gt;12&lt;/key&gt;&lt;/foreign-keys&gt;&lt;ref-type name="Journal Article"&gt;17&lt;/ref-type&gt;&lt;contributors&gt;&lt;authors&gt;&lt;author&gt;Kawamoto, Kensaku&lt;/author&gt;&lt;author&gt;Houlihan, Caitlin A&lt;/author&gt;&lt;author&gt;Balas, E Andrew&lt;/author&gt;&lt;author&gt;Lobach, David F&lt;/author&gt;&lt;/authors&gt;&lt;/contributors&gt;&lt;titles&gt;&lt;title&gt;Improving clinical practice using clinical decision support systems: a systematic review of trials to identify features critical to success&lt;/title&gt;&lt;secondary-title&gt;Bmj&lt;/secondary-title&gt;&lt;/titles&gt;&lt;periodical&gt;&lt;full-title&gt;Bmj&lt;/full-title&gt;&lt;/periodical&gt;&lt;pages&gt;765&lt;/pages&gt;&lt;volume&gt;330&lt;/volume&gt;&lt;number&gt;7494&lt;/number&gt;&lt;dates&gt;&lt;year&gt;2005&lt;/year&gt;&lt;/dates&gt;&lt;isbn&gt;0959-8138&lt;/isbn&gt;&lt;urls&gt;&lt;/urls&gt;&lt;/record&gt;&lt;/Cite&gt;&lt;/EndNote&gt;</w:instrText>
      </w:r>
      <w:r>
        <w:rPr>
          <w:szCs w:val="24"/>
        </w:rPr>
        <w:fldChar w:fldCharType="separate"/>
      </w:r>
      <w:r w:rsidR="00060944" w:rsidRPr="00060944">
        <w:rPr>
          <w:noProof/>
          <w:szCs w:val="24"/>
          <w:vertAlign w:val="superscript"/>
        </w:rPr>
        <w:t>[</w:t>
      </w:r>
      <w:hyperlink w:anchor="_ENREF_12" w:tooltip="Kawamoto, 2005 #12" w:history="1">
        <w:r w:rsidR="00174A38" w:rsidRPr="00060944">
          <w:rPr>
            <w:noProof/>
            <w:szCs w:val="24"/>
            <w:vertAlign w:val="superscript"/>
          </w:rPr>
          <w:t>12</w:t>
        </w:r>
      </w:hyperlink>
      <w:r w:rsidR="00060944" w:rsidRPr="00060944">
        <w:rPr>
          <w:noProof/>
          <w:szCs w:val="24"/>
          <w:vertAlign w:val="superscript"/>
        </w:rPr>
        <w:t>]</w:t>
      </w:r>
      <w:r>
        <w:rPr>
          <w:szCs w:val="24"/>
        </w:rPr>
        <w:fldChar w:fldCharType="end"/>
      </w:r>
      <w:r w:rsidRPr="00111E19">
        <w:rPr>
          <w:rFonts w:hint="eastAsia"/>
          <w:szCs w:val="24"/>
        </w:rPr>
        <w:t xml:space="preserve"> </w:t>
      </w:r>
      <w:r>
        <w:rPr>
          <w:rFonts w:hint="eastAsia"/>
          <w:szCs w:val="24"/>
        </w:rPr>
        <w:t>，</w:t>
      </w:r>
      <w:proofErr w:type="spellStart"/>
      <w:r>
        <w:rPr>
          <w:rFonts w:hint="eastAsia"/>
          <w:szCs w:val="24"/>
        </w:rPr>
        <w:t>Garg</w:t>
      </w:r>
      <w:proofErr w:type="spellEnd"/>
      <w:r>
        <w:rPr>
          <w:rFonts w:hint="eastAsia"/>
          <w:szCs w:val="24"/>
        </w:rPr>
        <w:t>在</w:t>
      </w:r>
      <w:r>
        <w:rPr>
          <w:rFonts w:hint="eastAsia"/>
          <w:szCs w:val="24"/>
        </w:rPr>
        <w:t>20</w:t>
      </w:r>
      <w:r w:rsidRPr="00111E19">
        <w:rPr>
          <w:rFonts w:hint="eastAsia"/>
          <w:szCs w:val="24"/>
        </w:rPr>
        <w:t xml:space="preserve">05 </w:t>
      </w:r>
      <w:r w:rsidRPr="00111E19">
        <w:rPr>
          <w:rFonts w:hint="eastAsia"/>
          <w:szCs w:val="24"/>
        </w:rPr>
        <w:t>年发表于</w:t>
      </w:r>
      <w:r w:rsidRPr="00111E19">
        <w:rPr>
          <w:rFonts w:hint="eastAsia"/>
          <w:szCs w:val="24"/>
        </w:rPr>
        <w:t xml:space="preserve">JAMA </w:t>
      </w:r>
      <w:r w:rsidRPr="00111E19">
        <w:rPr>
          <w:rFonts w:hint="eastAsia"/>
          <w:szCs w:val="24"/>
        </w:rPr>
        <w:t>的比较权威的系统性回顾</w:t>
      </w:r>
      <w:r>
        <w:rPr>
          <w:szCs w:val="24"/>
        </w:rPr>
        <w:fldChar w:fldCharType="begin"/>
      </w:r>
      <w:r w:rsidR="00060944">
        <w:rPr>
          <w:szCs w:val="24"/>
        </w:rPr>
        <w:instrText xml:space="preserve"> ADDIN EN.CITE &lt;EndNote&gt;&lt;Cite&gt;&lt;Author&gt;Garg&lt;/Author&gt;&lt;Year&gt;2005&lt;/Year&gt;&lt;RecNum&gt;13&lt;/RecNum&gt;&lt;DisplayText&gt;&lt;style face="superscript"&gt;[13]&lt;/style&gt;&lt;/DisplayText&gt;&lt;record&gt;&lt;rec-number&gt;13&lt;/rec-number&gt;&lt;foreign-keys&gt;&lt;key app="EN" db-id="5dzfeds9afa20pepxd95ep9jpa0easz5p5fz"&gt;13&lt;/key&gt;&lt;/foreign-keys&gt;&lt;ref-type name="Journal Article"&gt;17&lt;/ref-type&gt;&lt;contributors&gt;&lt;authors&gt;&lt;author&gt;Garg, Amit X&lt;/author&gt;&lt;author&gt;Adhikari, Neill KJ&lt;/author&gt;&lt;author&gt;McDonald, Heather&lt;/author&gt;&lt;author&gt;Rosas-Arellano, M Patricia&lt;/author&gt;&lt;author&gt;Devereaux, PJ&lt;/author&gt;&lt;author&gt;Beyene, Joseph&lt;/author&gt;&lt;author&gt;Sam, Justina&lt;/author&gt;&lt;author&gt;Haynes, R Brian&lt;/author&gt;&lt;/authors&gt;&lt;/contributors&gt;&lt;titles&gt;&lt;title&gt;Effects of computerized clinical decision support systems on practitioner performance and patient outcomes&lt;/title&gt;&lt;secondary-title&gt;JAMA: the journal of the American Medical Association&lt;/secondary-title&gt;&lt;/titles&gt;&lt;periodical&gt;&lt;full-title&gt;JAMA: the journal of the American Medical Association&lt;/full-title&gt;&lt;/periodical&gt;&lt;pages&gt;1223-1238&lt;/pages&gt;&lt;volume&gt;293&lt;/volume&gt;&lt;number&gt;10&lt;/number&gt;&lt;dates&gt;&lt;year&gt;2005&lt;/year&gt;&lt;/dates&gt;&lt;isbn&gt;0098-7484&lt;/isbn&gt;&lt;urls&gt;&lt;/urls&gt;&lt;/record&gt;&lt;/Cite&gt;&lt;/EndNote&gt;</w:instrText>
      </w:r>
      <w:r>
        <w:rPr>
          <w:szCs w:val="24"/>
        </w:rPr>
        <w:fldChar w:fldCharType="separate"/>
      </w:r>
      <w:r w:rsidR="00060944" w:rsidRPr="00060944">
        <w:rPr>
          <w:noProof/>
          <w:szCs w:val="24"/>
          <w:vertAlign w:val="superscript"/>
        </w:rPr>
        <w:t>[</w:t>
      </w:r>
      <w:hyperlink w:anchor="_ENREF_13" w:tooltip="Garg, 2005 #13" w:history="1">
        <w:r w:rsidR="00174A38" w:rsidRPr="00060944">
          <w:rPr>
            <w:noProof/>
            <w:szCs w:val="24"/>
            <w:vertAlign w:val="superscript"/>
          </w:rPr>
          <w:t>13</w:t>
        </w:r>
      </w:hyperlink>
      <w:r w:rsidR="00060944" w:rsidRPr="00060944">
        <w:rPr>
          <w:noProof/>
          <w:szCs w:val="24"/>
          <w:vertAlign w:val="superscript"/>
        </w:rPr>
        <w:t>]</w:t>
      </w:r>
      <w:r>
        <w:rPr>
          <w:szCs w:val="24"/>
        </w:rPr>
        <w:fldChar w:fldCharType="end"/>
      </w:r>
      <w:r w:rsidRPr="00111E19">
        <w:rPr>
          <w:rFonts w:hint="eastAsia"/>
          <w:szCs w:val="24"/>
        </w:rPr>
        <w:t>，说明大多数国外报道的临床决策支持系统对医生的工作质量有提高作用。这些综述都展现了临床决策支持系统在诊断、用药和预防方面很好的效果。</w:t>
      </w:r>
      <w:r>
        <w:rPr>
          <w:rFonts w:hint="eastAsia"/>
          <w:szCs w:val="24"/>
        </w:rPr>
        <w:t>然而，这些系统大部分只在少数研究性的医疗机构进行了系统的验证工作，很少</w:t>
      </w:r>
      <w:r w:rsidR="000C5C04">
        <w:rPr>
          <w:rFonts w:hint="eastAsia"/>
          <w:szCs w:val="24"/>
        </w:rPr>
        <w:t>被广泛</w:t>
      </w:r>
      <w:r>
        <w:rPr>
          <w:rFonts w:hint="eastAsia"/>
          <w:szCs w:val="24"/>
        </w:rPr>
        <w:t>应用到社区医疗中。</w:t>
      </w:r>
    </w:p>
    <w:p w14:paraId="248F0684" w14:textId="12E62EE7" w:rsidR="00730270" w:rsidRPr="00730270" w:rsidRDefault="00730270" w:rsidP="00730270">
      <w:pPr>
        <w:ind w:firstLine="480"/>
        <w:rPr>
          <w:szCs w:val="24"/>
        </w:rPr>
      </w:pPr>
      <w:r>
        <w:rPr>
          <w:rFonts w:hint="eastAsia"/>
          <w:szCs w:val="24"/>
        </w:rPr>
        <w:lastRenderedPageBreak/>
        <w:t>因此本文需要研究的问题在于如何把临床决策支持系统有效地应用于社区医疗，提高社区医疗水平，解决社区首诊困难问题，使得社区医疗发挥出真正的作用，达到居民</w:t>
      </w:r>
      <w:r w:rsidRPr="009F7605">
        <w:rPr>
          <w:rFonts w:hint="eastAsia"/>
          <w:szCs w:val="24"/>
        </w:rPr>
        <w:t>“大病去医院、小病到社区”的目</w:t>
      </w:r>
      <w:r w:rsidR="000C5C04">
        <w:rPr>
          <w:rFonts w:hint="eastAsia"/>
          <w:szCs w:val="24"/>
        </w:rPr>
        <w:t>标</w:t>
      </w:r>
      <w:r>
        <w:rPr>
          <w:rFonts w:hint="eastAsia"/>
          <w:szCs w:val="24"/>
        </w:rPr>
        <w:t>。</w:t>
      </w:r>
    </w:p>
    <w:p w14:paraId="1DF9A95B" w14:textId="77777777" w:rsidR="009B6236" w:rsidRPr="006540C7" w:rsidRDefault="006F6F4A" w:rsidP="002C012B">
      <w:pPr>
        <w:pStyle w:val="2"/>
        <w:numPr>
          <w:ilvl w:val="1"/>
          <w:numId w:val="30"/>
        </w:numPr>
        <w:ind w:left="142" w:hanging="142"/>
        <w:rPr>
          <w:rFonts w:cs="Times New Roman"/>
        </w:rPr>
      </w:pPr>
      <w:bookmarkStart w:id="8" w:name="_Toc377104170"/>
      <w:r w:rsidRPr="006540C7">
        <w:rPr>
          <w:rFonts w:cs="Times New Roman" w:hint="eastAsia"/>
        </w:rPr>
        <w:t>面向社区的疾病诊断决策支持系统</w:t>
      </w:r>
      <w:bookmarkEnd w:id="8"/>
    </w:p>
    <w:p w14:paraId="0DE2D2C4" w14:textId="77777777" w:rsidR="00730270" w:rsidRPr="00C87E0A" w:rsidRDefault="00730270" w:rsidP="002C012B">
      <w:pPr>
        <w:pStyle w:val="3"/>
        <w:numPr>
          <w:ilvl w:val="2"/>
          <w:numId w:val="30"/>
        </w:numPr>
        <w:ind w:left="567"/>
        <w:rPr>
          <w:rFonts w:cs="Times New Roman"/>
          <w:b w:val="0"/>
        </w:rPr>
      </w:pPr>
      <w:bookmarkStart w:id="9" w:name="_Toc377104171"/>
      <w:r w:rsidRPr="00C87E0A">
        <w:rPr>
          <w:rFonts w:cs="Times New Roman" w:hint="eastAsia"/>
          <w:b w:val="0"/>
        </w:rPr>
        <w:t>临床诊断决策支持系统概述</w:t>
      </w:r>
      <w:bookmarkEnd w:id="9"/>
    </w:p>
    <w:p w14:paraId="51BC6059" w14:textId="4BE3CC4F" w:rsidR="00730270" w:rsidRPr="007A28FB" w:rsidRDefault="00730270" w:rsidP="00730270">
      <w:pPr>
        <w:autoSpaceDE w:val="0"/>
        <w:autoSpaceDN w:val="0"/>
        <w:adjustRightInd w:val="0"/>
        <w:ind w:firstLine="480"/>
      </w:pPr>
      <w:r w:rsidRPr="007A28FB">
        <w:rPr>
          <w:rFonts w:hint="eastAsia"/>
        </w:rPr>
        <w:t>关于</w:t>
      </w:r>
      <w:r>
        <w:rPr>
          <w:rFonts w:hint="eastAsia"/>
        </w:rPr>
        <w:t>临床</w:t>
      </w:r>
      <w:r w:rsidRPr="007A28FB">
        <w:rPr>
          <w:rFonts w:hint="eastAsia"/>
        </w:rPr>
        <w:t>决策支持系统的定义有很多种说法。最为广泛接受的是：</w:t>
      </w:r>
      <w:r>
        <w:rPr>
          <w:rFonts w:hint="eastAsia"/>
        </w:rPr>
        <w:t>临床</w:t>
      </w:r>
      <w:r w:rsidRPr="007A28FB">
        <w:rPr>
          <w:rFonts w:hint="eastAsia"/>
        </w:rPr>
        <w:t>决策支持是通过组织性的相关的医学知识和病人信息来提高医疗决策的行为从而改善医疗服务的一种过程</w:t>
      </w:r>
      <w:r w:rsidRPr="007A28FB">
        <w:fldChar w:fldCharType="begin"/>
      </w:r>
      <w:r w:rsidR="00060944">
        <w:instrText xml:space="preserve"> ADDIN EN.CITE &lt;EndNote&gt;&lt;Cite&gt;&lt;Author&gt;McCoy&lt;/Author&gt;&lt;Year&gt;2013&lt;/Year&gt;&lt;RecNum&gt;14&lt;/RecNum&gt;&lt;DisplayText&gt;&lt;style face="superscript"&gt;[14]&lt;/style&gt;&lt;/DisplayText&gt;&lt;record&gt;&lt;rec-number&gt;14&lt;/rec-number&gt;&lt;foreign-keys&gt;&lt;key app="EN" db-id="5dzfeds9afa20pepxd95ep9jpa0easz5p5fz"&gt;14&lt;/key&gt;&lt;/foreign-keys&gt;&lt;ref-type name="Journal Article"&gt;17&lt;/ref-type&gt;&lt;contributors&gt;&lt;authors&gt;&lt;author&gt;McCoy, Allison B&lt;/author&gt;&lt;author&gt;Melton, Genevieve B&lt;/author&gt;&lt;author&gt;Wright, Adam&lt;/author&gt;&lt;author&gt;Sittig, Dean F&lt;/author&gt;&lt;/authors&gt;&lt;/contributors&gt;&lt;titles&gt;&lt;title&gt;Clinical Decision Support for Colon and Rectal Surgery: An Overview&lt;/title&gt;&lt;secondary-title&gt;Clinics in Colon and Rectal Surgery&lt;/secondary-title&gt;&lt;/titles&gt;&lt;periodical&gt;&lt;full-title&gt;Clinics in Colon and Rectal Surgery&lt;/full-title&gt;&lt;/periodical&gt;&lt;pages&gt;023-030&lt;/pages&gt;&lt;volume&gt;26&lt;/volume&gt;&lt;number&gt;01&lt;/number&gt;&lt;dates&gt;&lt;year&gt;2013&lt;/year&gt;&lt;/dates&gt;&lt;isbn&gt;1531-0043&lt;/isbn&gt;&lt;urls&gt;&lt;/urls&gt;&lt;/record&gt;&lt;/Cite&gt;&lt;/EndNote&gt;</w:instrText>
      </w:r>
      <w:r w:rsidRPr="007A28FB">
        <w:fldChar w:fldCharType="separate"/>
      </w:r>
      <w:r w:rsidR="00060944" w:rsidRPr="00060944">
        <w:rPr>
          <w:noProof/>
          <w:vertAlign w:val="superscript"/>
        </w:rPr>
        <w:t>[</w:t>
      </w:r>
      <w:hyperlink w:anchor="_ENREF_14" w:tooltip="McCoy, 2013 #14" w:history="1">
        <w:r w:rsidR="00174A38" w:rsidRPr="00060944">
          <w:rPr>
            <w:noProof/>
            <w:vertAlign w:val="superscript"/>
          </w:rPr>
          <w:t>14</w:t>
        </w:r>
      </w:hyperlink>
      <w:r w:rsidR="00060944" w:rsidRPr="00060944">
        <w:rPr>
          <w:noProof/>
          <w:vertAlign w:val="superscript"/>
        </w:rPr>
        <w:t>]</w:t>
      </w:r>
      <w:r w:rsidRPr="007A28FB">
        <w:fldChar w:fldCharType="end"/>
      </w:r>
      <w:r w:rsidRPr="007A28FB">
        <w:rPr>
          <w:rFonts w:hint="eastAsia"/>
        </w:rPr>
        <w:t>。</w:t>
      </w:r>
      <w:r w:rsidRPr="007A28FB">
        <w:rPr>
          <w:rFonts w:hint="eastAsia"/>
        </w:rPr>
        <w:t>CDS</w:t>
      </w:r>
      <w:r w:rsidRPr="007A28FB">
        <w:rPr>
          <w:rFonts w:hint="eastAsia"/>
        </w:rPr>
        <w:t>典型的应用包括药物互斥作用的警报、电子化的剂量提示和基于临床指南的医嘱集。而诊断决策支持系统可以引导医生得到正确的诊断，并且能够减少用药的错误。第一代的诊断决策支持的产品</w:t>
      </w:r>
      <w:r w:rsidRPr="007A28FB">
        <w:t>(</w:t>
      </w:r>
      <w:r>
        <w:rPr>
          <w:rFonts w:hint="eastAsia"/>
        </w:rPr>
        <w:t>例如</w:t>
      </w:r>
      <w:r w:rsidRPr="007A28FB">
        <w:t xml:space="preserve">, QMR—First Databank, </w:t>
      </w:r>
      <w:proofErr w:type="spellStart"/>
      <w:r w:rsidRPr="007A28FB">
        <w:t>Inc</w:t>
      </w:r>
      <w:proofErr w:type="spellEnd"/>
      <w:r w:rsidRPr="007A28FB">
        <w:t xml:space="preserve">, </w:t>
      </w:r>
      <w:proofErr w:type="spellStart"/>
      <w:r w:rsidRPr="007A28FB">
        <w:t>CA;Iliad</w:t>
      </w:r>
      <w:proofErr w:type="spellEnd"/>
      <w:r w:rsidRPr="007A28FB">
        <w:t xml:space="preserve">—University of Utah; </w:t>
      </w:r>
      <w:proofErr w:type="spellStart"/>
      <w:r w:rsidRPr="007A28FB">
        <w:t>DXplain</w:t>
      </w:r>
      <w:proofErr w:type="spellEnd"/>
      <w:r w:rsidRPr="007A28FB">
        <w:t xml:space="preserve">—Massachusetts </w:t>
      </w:r>
      <w:proofErr w:type="spellStart"/>
      <w:r w:rsidRPr="007A28FB">
        <w:t>GeneralHospital</w:t>
      </w:r>
      <w:proofErr w:type="spellEnd"/>
      <w:r w:rsidRPr="007A28FB">
        <w:t>, Boston, MA)</w:t>
      </w:r>
      <w:r w:rsidRPr="007A28FB">
        <w:rPr>
          <w:rFonts w:hint="eastAsia"/>
        </w:rPr>
        <w:t>使用基于疾病的特征性症状、体征和生理实验检查结果的预编译知识。</w:t>
      </w:r>
      <w:r w:rsidR="000529C9">
        <w:rPr>
          <w:rFonts w:hint="eastAsia"/>
        </w:rPr>
        <w:t>医生</w:t>
      </w:r>
      <w:r w:rsidRPr="007A28FB">
        <w:rPr>
          <w:rFonts w:hint="eastAsia"/>
        </w:rPr>
        <w:t>会让自己的病人从选项菜单中选择输入的结果，并且这些程序将使用贝叶斯逻辑或模式匹配算法，提出诊断可能性。通常情况下，系统提出的建议是具有</w:t>
      </w:r>
      <w:r>
        <w:rPr>
          <w:rFonts w:hint="eastAsia"/>
        </w:rPr>
        <w:t>临床</w:t>
      </w:r>
      <w:r w:rsidRPr="007A28FB">
        <w:rPr>
          <w:rFonts w:hint="eastAsia"/>
        </w:rPr>
        <w:t>价值的，而且也对于临床推理教学方面有一定的帮助</w:t>
      </w:r>
      <w:r w:rsidRPr="007A28FB">
        <w:fldChar w:fldCharType="begin"/>
      </w:r>
      <w:r w:rsidR="00060944">
        <w:instrText xml:space="preserve"> ADDIN EN.CITE &lt;EndNote&gt;&lt;Cite&gt;&lt;Author&gt;Friedman&lt;/Author&gt;&lt;Year&gt;1999&lt;/Year&gt;&lt;RecNum&gt;15&lt;/RecNum&gt;&lt;DisplayText&gt;&lt;style face="superscript"&gt;[15, 16]&lt;/style&gt;&lt;/DisplayText&gt;&lt;record&gt;&lt;rec-number&gt;15&lt;/rec-number&gt;&lt;foreign-keys&gt;&lt;key app="EN" db-id="5dzfeds9afa20pepxd95ep9jpa0easz5p5fz"&gt;15&lt;/key&gt;&lt;/foreign-keys&gt;&lt;ref-type name="Journal Article"&gt;17&lt;/ref-type&gt;&lt;contributors&gt;&lt;authors&gt;&lt;author&gt;Friedman, Charles P&lt;/author&gt;&lt;author&gt;Elstein, Arthur S&lt;/author&gt;&lt;author&gt;Wolf, Fredric M&lt;/author&gt;&lt;author&gt;Murphy, Gwendolyn C&lt;/author&gt;&lt;author&gt;Franz, Timothy M&lt;/author&gt;&lt;author&gt;Heckerling, Paul S&lt;/author&gt;&lt;author&gt;Fine, Paul L&lt;/author&gt;&lt;author&gt;Miller, Thomas M&lt;/author&gt;&lt;author&gt;Abraham, Vijoy&lt;/author&gt;&lt;/authors&gt;&lt;/contributors&gt;&lt;titles&gt;&lt;title&gt;Enhancement of clinicians&amp;apos; diagnostic reasoning by computer-based consultation&lt;/title&gt;&lt;secondary-title&gt;JAMA: the journal of the American Medical Association&lt;/secondary-title&gt;&lt;/titles&gt;&lt;periodical&gt;&lt;full-title&gt;JAMA: the journal of the American Medical Association&lt;/full-title&gt;&lt;/periodical&gt;&lt;pages&gt;1851-1856&lt;/pages&gt;&lt;volume&gt;282&lt;/volume&gt;&lt;number&gt;19&lt;/number&gt;&lt;dates&gt;&lt;year&gt;1999&lt;/year&gt;&lt;/dates&gt;&lt;isbn&gt;0098-7484&lt;/isbn&gt;&lt;urls&gt;&lt;/urls&gt;&lt;/record&gt;&lt;/Cite&gt;&lt;Cite&gt;&lt;Author&gt;Lincoln&lt;/Author&gt;&lt;Year&gt;1992&lt;/Year&gt;&lt;RecNum&gt;16&lt;/RecNum&gt;&lt;record&gt;&lt;rec-number&gt;16&lt;/rec-number&gt;&lt;foreign-keys&gt;&lt;key app="EN" db-id="5dzfeds9afa20pepxd95ep9jpa0easz5p5fz"&gt;16&lt;/key&gt;&lt;/foreign-keys&gt;&lt;ref-type name="Conference Proceedings"&gt;10&lt;/ref-type&gt;&lt;contributors&gt;&lt;authors&gt;&lt;author&gt;Lincoln, Michael J&lt;/author&gt;&lt;author&gt;Turner, CW&lt;/author&gt;&lt;author&gt;Haug, PJ&lt;/author&gt;&lt;author&gt;Williamson, JW&lt;/author&gt;&lt;author&gt;Jessen, S&lt;/author&gt;&lt;author&gt;Cundick, RM&lt;/author&gt;&lt;author&gt;Cundick, K&lt;/author&gt;&lt;author&gt;Warner, HR&lt;/author&gt;&lt;/authors&gt;&lt;/contributors&gt;&lt;titles&gt;&lt;title&gt;Iliad&amp;apos;s role in the generalization of learning across a medical domain&lt;/title&gt;&lt;secondary-title&gt;Proceedings of the Annual Symposium on Computer Application in Medical Care&lt;/secondary-title&gt;&lt;/titles&gt;&lt;pages&gt;174&lt;/pages&gt;&lt;dates&gt;&lt;year&gt;1992&lt;/year&gt;&lt;/dates&gt;&lt;publisher&gt;American Medical Informatics Association&lt;/publisher&gt;&lt;urls&gt;&lt;/urls&gt;&lt;/record&gt;&lt;/Cite&gt;&lt;/EndNote&gt;</w:instrText>
      </w:r>
      <w:r w:rsidRPr="007A28FB">
        <w:fldChar w:fldCharType="separate"/>
      </w:r>
      <w:r w:rsidR="00060944" w:rsidRPr="00060944">
        <w:rPr>
          <w:noProof/>
          <w:vertAlign w:val="superscript"/>
        </w:rPr>
        <w:t>[</w:t>
      </w:r>
      <w:hyperlink w:anchor="_ENREF_15" w:tooltip="Friedman, 1999 #15" w:history="1">
        <w:r w:rsidR="00174A38" w:rsidRPr="00060944">
          <w:rPr>
            <w:noProof/>
            <w:vertAlign w:val="superscript"/>
          </w:rPr>
          <w:t>15</w:t>
        </w:r>
      </w:hyperlink>
      <w:r w:rsidR="00060944" w:rsidRPr="00060944">
        <w:rPr>
          <w:noProof/>
          <w:vertAlign w:val="superscript"/>
        </w:rPr>
        <w:t xml:space="preserve">, </w:t>
      </w:r>
      <w:hyperlink w:anchor="_ENREF_16" w:tooltip="Lincoln, 1992 #16" w:history="1">
        <w:r w:rsidR="00174A38" w:rsidRPr="00060944">
          <w:rPr>
            <w:noProof/>
            <w:vertAlign w:val="superscript"/>
          </w:rPr>
          <w:t>16</w:t>
        </w:r>
      </w:hyperlink>
      <w:r w:rsidR="00060944" w:rsidRPr="00060944">
        <w:rPr>
          <w:noProof/>
          <w:vertAlign w:val="superscript"/>
        </w:rPr>
        <w:t>]</w:t>
      </w:r>
      <w:r w:rsidRPr="007A28FB">
        <w:fldChar w:fldCharType="end"/>
      </w:r>
      <w:r w:rsidRPr="007A28FB">
        <w:rPr>
          <w:rFonts w:hint="eastAsia"/>
        </w:rPr>
        <w:t>。</w:t>
      </w:r>
    </w:p>
    <w:p w14:paraId="42C92A8C" w14:textId="77777777" w:rsidR="00730270" w:rsidRDefault="00730270" w:rsidP="00730270">
      <w:pPr>
        <w:ind w:firstLine="480"/>
      </w:pPr>
      <w:r w:rsidRPr="008C36B8">
        <w:rPr>
          <w:rFonts w:hint="eastAsia"/>
        </w:rPr>
        <w:t>从</w:t>
      </w:r>
      <w:r w:rsidRPr="008C36B8">
        <w:rPr>
          <w:rFonts w:hint="eastAsia"/>
        </w:rPr>
        <w:t>20</w:t>
      </w:r>
      <w:r w:rsidRPr="008C36B8">
        <w:rPr>
          <w:rFonts w:hint="eastAsia"/>
        </w:rPr>
        <w:t>世纪</w:t>
      </w:r>
      <w:r w:rsidRPr="008C36B8">
        <w:rPr>
          <w:rFonts w:hint="eastAsia"/>
        </w:rPr>
        <w:t>70</w:t>
      </w:r>
      <w:r>
        <w:rPr>
          <w:rFonts w:hint="eastAsia"/>
        </w:rPr>
        <w:t>年代</w:t>
      </w:r>
      <w:r w:rsidRPr="008C36B8">
        <w:rPr>
          <w:rFonts w:hint="eastAsia"/>
        </w:rPr>
        <w:t>，到现在，决策支持系统研究经过了五十多年的发展，积累了大量的研究成果，特别是在各种疾病的诊疗方面：</w:t>
      </w:r>
      <w:proofErr w:type="spellStart"/>
      <w:r w:rsidRPr="008C36B8">
        <w:rPr>
          <w:rFonts w:hint="eastAsia"/>
        </w:rPr>
        <w:t>Jerick</w:t>
      </w:r>
      <w:proofErr w:type="spellEnd"/>
      <w:r w:rsidRPr="008C36B8">
        <w:rPr>
          <w:rFonts w:hint="eastAsia"/>
        </w:rPr>
        <w:t>等人开发了诊断肺病的临床决策支持系统，</w:t>
      </w:r>
      <w:r w:rsidRPr="008C36B8">
        <w:rPr>
          <w:rFonts w:hint="eastAsia"/>
        </w:rPr>
        <w:t>Delphi</w:t>
      </w:r>
      <w:r w:rsidRPr="008C36B8">
        <w:rPr>
          <w:rFonts w:hint="eastAsia"/>
        </w:rPr>
        <w:t>与美国糖尿病协会（</w:t>
      </w:r>
      <w:r w:rsidRPr="008C36B8">
        <w:rPr>
          <w:rFonts w:hint="eastAsia"/>
        </w:rPr>
        <w:t>ADA</w:t>
      </w:r>
      <w:r w:rsidRPr="008C36B8">
        <w:rPr>
          <w:rFonts w:hint="eastAsia"/>
        </w:rPr>
        <w:t>）合作开发的</w:t>
      </w:r>
      <w:r w:rsidRPr="008C36B8">
        <w:rPr>
          <w:rFonts w:hint="eastAsia"/>
        </w:rPr>
        <w:t>Delphi</w:t>
      </w:r>
      <w:r w:rsidRPr="008C36B8">
        <w:rPr>
          <w:rFonts w:hint="eastAsia"/>
        </w:rPr>
        <w:t>糖尿病管理软件</w:t>
      </w:r>
      <w:r>
        <w:rPr>
          <w:rFonts w:hint="eastAsia"/>
        </w:rPr>
        <w:t>。</w:t>
      </w:r>
      <w:r w:rsidRPr="008C36B8">
        <w:rPr>
          <w:rFonts w:hint="eastAsia"/>
        </w:rPr>
        <w:t>哈佛医学院开发的“</w:t>
      </w:r>
      <w:r w:rsidRPr="008C36B8">
        <w:rPr>
          <w:rFonts w:hint="eastAsia"/>
        </w:rPr>
        <w:t>DXPI</w:t>
      </w:r>
      <w:r w:rsidRPr="008C36B8">
        <w:rPr>
          <w:rFonts w:hint="eastAsia"/>
        </w:rPr>
        <w:t>．</w:t>
      </w:r>
      <w:r w:rsidRPr="008C36B8">
        <w:rPr>
          <w:rFonts w:hint="eastAsia"/>
        </w:rPr>
        <w:t>AIN</w:t>
      </w:r>
      <w:r w:rsidRPr="008C36B8">
        <w:rPr>
          <w:rFonts w:hint="eastAsia"/>
        </w:rPr>
        <w:t>”系统包含</w:t>
      </w:r>
      <w:r w:rsidRPr="008C36B8">
        <w:rPr>
          <w:rFonts w:hint="eastAsia"/>
        </w:rPr>
        <w:t>2200</w:t>
      </w:r>
      <w:r w:rsidRPr="008C36B8">
        <w:rPr>
          <w:rFonts w:hint="eastAsia"/>
        </w:rPr>
        <w:t>种疾病和</w:t>
      </w:r>
      <w:r w:rsidRPr="008C36B8">
        <w:rPr>
          <w:rFonts w:hint="eastAsia"/>
        </w:rPr>
        <w:t>5000</w:t>
      </w:r>
      <w:r w:rsidRPr="008C36B8">
        <w:rPr>
          <w:rFonts w:hint="eastAsia"/>
        </w:rPr>
        <w:t>多种症状，针对某一种疾病的专项医学专家系统更是举不胜数。</w:t>
      </w:r>
      <w:proofErr w:type="spellStart"/>
      <w:r w:rsidRPr="008C36B8">
        <w:rPr>
          <w:rFonts w:hint="eastAsia"/>
        </w:rPr>
        <w:t>Umbau</w:t>
      </w:r>
      <w:proofErr w:type="spellEnd"/>
      <w:r w:rsidRPr="008C36B8">
        <w:rPr>
          <w:rFonts w:hint="eastAsia"/>
        </w:rPr>
        <w:t>开发了皮肤癌辅助诊断系统。</w:t>
      </w:r>
      <w:proofErr w:type="spellStart"/>
      <w:r w:rsidRPr="008C36B8">
        <w:rPr>
          <w:rFonts w:hint="eastAsia"/>
        </w:rPr>
        <w:t>Prov</w:t>
      </w:r>
      <w:proofErr w:type="spellEnd"/>
      <w:r w:rsidRPr="008C36B8">
        <w:rPr>
          <w:rFonts w:hint="eastAsia"/>
        </w:rPr>
        <w:t>等人研制了用于诊断慢性腹痛的决策支持系统。</w:t>
      </w:r>
      <w:r w:rsidRPr="008C36B8">
        <w:rPr>
          <w:rFonts w:hint="eastAsia"/>
        </w:rPr>
        <w:t>2000</w:t>
      </w:r>
      <w:r w:rsidRPr="008C36B8">
        <w:rPr>
          <w:rFonts w:hint="eastAsia"/>
        </w:rPr>
        <w:t>年</w:t>
      </w:r>
      <w:r w:rsidRPr="008C36B8">
        <w:rPr>
          <w:rFonts w:hint="eastAsia"/>
        </w:rPr>
        <w:t>wells</w:t>
      </w:r>
      <w:r w:rsidRPr="008C36B8">
        <w:rPr>
          <w:rFonts w:hint="eastAsia"/>
        </w:rPr>
        <w:t>等人开发了计算机辅助乳腺治疗计划系统。上个世纪</w:t>
      </w:r>
      <w:r w:rsidRPr="008C36B8">
        <w:rPr>
          <w:rFonts w:hint="eastAsia"/>
        </w:rPr>
        <w:t>80</w:t>
      </w:r>
      <w:r w:rsidRPr="008C36B8">
        <w:rPr>
          <w:rFonts w:hint="eastAsia"/>
        </w:rPr>
        <w:t>年代以来国内涌现了一批专科临床决策支持系统，如肝病</w:t>
      </w:r>
      <w:r w:rsidR="00BF1BF2">
        <w:rPr>
          <w:rFonts w:hint="eastAsia"/>
        </w:rPr>
        <w:t>营养疗法专家系统</w:t>
      </w:r>
      <w:r w:rsidR="00BF1BF2" w:rsidRPr="00BF1BF2">
        <w:rPr>
          <w:rFonts w:hint="eastAsia"/>
        </w:rPr>
        <w:t>、针灸专家系统</w:t>
      </w:r>
      <w:r>
        <w:rPr>
          <w:rFonts w:hint="eastAsia"/>
        </w:rPr>
        <w:t>、颈</w:t>
      </w:r>
      <w:r w:rsidRPr="008C36B8">
        <w:rPr>
          <w:rFonts w:hint="eastAsia"/>
        </w:rPr>
        <w:t>疾病专家系统、</w:t>
      </w:r>
      <w:r w:rsidR="00BF1BF2" w:rsidRPr="00BF1BF2">
        <w:rPr>
          <w:rFonts w:hint="eastAsia"/>
        </w:rPr>
        <w:t>急性肾衰诊断系统、</w:t>
      </w:r>
      <w:r w:rsidRPr="008C36B8">
        <w:rPr>
          <w:rFonts w:hint="eastAsia"/>
        </w:rPr>
        <w:t>精神疾病诊断系统、心功能辅助诊断系统及医病诊疗用药系统。这些系统经过临床验证都对于疾病的诊疗有积极的效果。</w:t>
      </w:r>
    </w:p>
    <w:p w14:paraId="3A720C22" w14:textId="77777777" w:rsidR="00730270" w:rsidRPr="00C87E0A" w:rsidRDefault="00730270" w:rsidP="00E203F9">
      <w:pPr>
        <w:pStyle w:val="3"/>
        <w:numPr>
          <w:ilvl w:val="2"/>
          <w:numId w:val="30"/>
        </w:numPr>
        <w:ind w:left="567"/>
        <w:rPr>
          <w:rFonts w:cs="Times New Roman"/>
          <w:b w:val="0"/>
        </w:rPr>
      </w:pPr>
      <w:bookmarkStart w:id="10" w:name="_Toc377104172"/>
      <w:r w:rsidRPr="00C87E0A">
        <w:rPr>
          <w:rFonts w:cs="Times New Roman" w:hint="eastAsia"/>
          <w:b w:val="0"/>
        </w:rPr>
        <w:lastRenderedPageBreak/>
        <w:t>面向社区的临床决策支持服务模式</w:t>
      </w:r>
      <w:bookmarkEnd w:id="10"/>
    </w:p>
    <w:p w14:paraId="444854EF" w14:textId="77777777" w:rsidR="00730270" w:rsidRDefault="00730270" w:rsidP="00730270">
      <w:pPr>
        <w:ind w:firstLine="480"/>
        <w:rPr>
          <w:szCs w:val="24"/>
        </w:rPr>
      </w:pPr>
      <w:r w:rsidRPr="00111E19">
        <w:rPr>
          <w:rFonts w:hint="eastAsia"/>
          <w:szCs w:val="24"/>
        </w:rPr>
        <w:t>根据</w:t>
      </w:r>
      <w:r w:rsidRPr="00111E19">
        <w:rPr>
          <w:rFonts w:hint="eastAsia"/>
          <w:szCs w:val="24"/>
        </w:rPr>
        <w:t>2007</w:t>
      </w:r>
      <w:r w:rsidRPr="00111E19">
        <w:rPr>
          <w:rFonts w:hint="eastAsia"/>
          <w:szCs w:val="24"/>
        </w:rPr>
        <w:t>发表在</w:t>
      </w:r>
      <w:r w:rsidRPr="00111E19">
        <w:rPr>
          <w:rFonts w:hint="eastAsia"/>
          <w:szCs w:val="24"/>
        </w:rPr>
        <w:t>JAMIA</w:t>
      </w:r>
      <w:r w:rsidRPr="00111E19">
        <w:rPr>
          <w:rFonts w:hint="eastAsia"/>
          <w:szCs w:val="24"/>
        </w:rPr>
        <w:t>的白皮书</w:t>
      </w:r>
      <w:r w:rsidRPr="00111E19">
        <w:rPr>
          <w:szCs w:val="24"/>
        </w:rPr>
        <w:t>—</w:t>
      </w:r>
      <w:r w:rsidRPr="00111E19">
        <w:rPr>
          <w:rFonts w:hint="eastAsia"/>
          <w:szCs w:val="24"/>
        </w:rPr>
        <w:t xml:space="preserve">A Roadmap for National Action on Clinical </w:t>
      </w:r>
      <w:r w:rsidRPr="00111E19">
        <w:rPr>
          <w:szCs w:val="24"/>
        </w:rPr>
        <w:t>Decision</w:t>
      </w:r>
      <w:r w:rsidRPr="00111E19">
        <w:rPr>
          <w:rFonts w:hint="eastAsia"/>
          <w:szCs w:val="24"/>
        </w:rPr>
        <w:t xml:space="preserve"> Support</w:t>
      </w:r>
      <w:r w:rsidRPr="00111E19">
        <w:rPr>
          <w:szCs w:val="24"/>
        </w:rPr>
        <w:fldChar w:fldCharType="begin"/>
      </w:r>
      <w:r w:rsidR="00060944">
        <w:rPr>
          <w:szCs w:val="24"/>
        </w:rPr>
        <w:instrText xml:space="preserve"> ADDIN EN.CITE &lt;EndNote&gt;&lt;Cite&gt;&lt;Author&gt;Osheroff&lt;/Author&gt;&lt;Year&gt;2007&lt;/Year&gt;&lt;RecNum&gt;17&lt;/RecNum&gt;&lt;DisplayText&gt;&lt;style face="superscript"&gt;[17]&lt;/style&gt;&lt;/DisplayText&gt;&lt;record&gt;&lt;rec-number&gt;17&lt;/rec-number&gt;&lt;foreign-keys&gt;&lt;key app="EN" db-id="5dzfeds9afa20pepxd95ep9jpa0easz5p5fz"&gt;17&lt;/key&gt;&lt;/foreign-keys&gt;&lt;ref-type name="Journal Article"&gt;17&lt;/ref-type&gt;&lt;contributors&gt;&lt;authors&gt;&lt;author&gt;Osheroff, Jerome A&lt;/author&gt;&lt;author&gt;Teich, Jonathan M&lt;/author&gt;&lt;author&gt;Middleton, Blackford&lt;/author&gt;&lt;author&gt;Steen, Elaine B&lt;/author&gt;&lt;author&gt;Wright, Adam&lt;/author&gt;&lt;author&gt;Detmer, Don E&lt;/author&gt;&lt;/authors&gt;&lt;/contributors&gt;&lt;titles&gt;&lt;title&gt;A roadmap for national action on clinical decision support&lt;/title&gt;&lt;secondary-title&gt;Journal of the American medical informatics association&lt;/secondary-title&gt;&lt;/titles&gt;&lt;periodical&gt;&lt;full-title&gt;Journal of the American medical informatics association&lt;/full-title&gt;&lt;/periodical&gt;&lt;pages&gt;141-145&lt;/pages&gt;&lt;volume&gt;14&lt;/volume&gt;&lt;number&gt;2&lt;/number&gt;&lt;dates&gt;&lt;year&gt;2007&lt;/year&gt;&lt;/dates&gt;&lt;isbn&gt;1527-974X&lt;/isbn&gt;&lt;urls&gt;&lt;/urls&gt;&lt;/record&gt;&lt;/Cite&gt;&lt;/EndNote&gt;</w:instrText>
      </w:r>
      <w:r w:rsidRPr="00111E19">
        <w:rPr>
          <w:szCs w:val="24"/>
        </w:rPr>
        <w:fldChar w:fldCharType="separate"/>
      </w:r>
      <w:r w:rsidR="00060944" w:rsidRPr="00060944">
        <w:rPr>
          <w:noProof/>
          <w:szCs w:val="24"/>
          <w:vertAlign w:val="superscript"/>
        </w:rPr>
        <w:t>[</w:t>
      </w:r>
      <w:hyperlink w:anchor="_ENREF_17" w:tooltip="Osheroff, 2007 #17" w:history="1">
        <w:r w:rsidR="00174A38" w:rsidRPr="00060944">
          <w:rPr>
            <w:noProof/>
            <w:szCs w:val="24"/>
            <w:vertAlign w:val="superscript"/>
          </w:rPr>
          <w:t>17</w:t>
        </w:r>
      </w:hyperlink>
      <w:r w:rsidR="00060944" w:rsidRPr="00060944">
        <w:rPr>
          <w:noProof/>
          <w:szCs w:val="24"/>
          <w:vertAlign w:val="superscript"/>
        </w:rPr>
        <w:t>]</w:t>
      </w:r>
      <w:r w:rsidRPr="00111E19">
        <w:rPr>
          <w:szCs w:val="24"/>
        </w:rPr>
        <w:fldChar w:fldCharType="end"/>
      </w:r>
      <w:r w:rsidRPr="00111E19">
        <w:rPr>
          <w:rFonts w:hint="eastAsia"/>
          <w:szCs w:val="24"/>
        </w:rPr>
        <w:t>，虽然临床决策支持系统在某些医疗机构对于病人的诊疗工作已经产生了很好的效果，但是在很多其他的医疗机构，</w:t>
      </w:r>
      <w:r w:rsidRPr="00111E19">
        <w:rPr>
          <w:rFonts w:hint="eastAsia"/>
          <w:szCs w:val="24"/>
        </w:rPr>
        <w:t>CDS</w:t>
      </w:r>
      <w:r w:rsidRPr="00111E19">
        <w:rPr>
          <w:rFonts w:hint="eastAsia"/>
          <w:szCs w:val="24"/>
        </w:rPr>
        <w:t>并没有投入实际应用。为了</w:t>
      </w:r>
      <w:r w:rsidRPr="00111E19">
        <w:rPr>
          <w:rFonts w:hint="eastAsia"/>
          <w:szCs w:val="24"/>
        </w:rPr>
        <w:t>CDS</w:t>
      </w:r>
      <w:r w:rsidRPr="00111E19">
        <w:rPr>
          <w:rFonts w:hint="eastAsia"/>
          <w:szCs w:val="24"/>
        </w:rPr>
        <w:t>更广泛地应用于临床医疗，该文指出，必须通过三大支柱实</w:t>
      </w:r>
      <w:r w:rsidR="0046558D">
        <w:rPr>
          <w:rFonts w:hint="eastAsia"/>
          <w:szCs w:val="24"/>
        </w:rPr>
        <w:t>现</w:t>
      </w:r>
      <w:r w:rsidRPr="00111E19">
        <w:rPr>
          <w:rFonts w:hint="eastAsia"/>
          <w:szCs w:val="24"/>
        </w:rPr>
        <w:t>CDS</w:t>
      </w:r>
      <w:r w:rsidRPr="00111E19">
        <w:rPr>
          <w:rFonts w:hint="eastAsia"/>
          <w:szCs w:val="24"/>
        </w:rPr>
        <w:t>的目标：</w:t>
      </w:r>
    </w:p>
    <w:p w14:paraId="25EF33D6" w14:textId="77777777" w:rsidR="00730270" w:rsidRDefault="00730270" w:rsidP="00730270">
      <w:pPr>
        <w:ind w:firstLine="480"/>
        <w:rPr>
          <w:szCs w:val="24"/>
        </w:rPr>
      </w:pPr>
      <w:r w:rsidRPr="00111E19">
        <w:rPr>
          <w:rFonts w:hint="eastAsia"/>
          <w:szCs w:val="24"/>
        </w:rPr>
        <w:t>1.</w:t>
      </w:r>
      <w:r w:rsidR="00A86540">
        <w:rPr>
          <w:rFonts w:hint="eastAsia"/>
          <w:szCs w:val="24"/>
        </w:rPr>
        <w:t>在需要的时候提供最好的知识</w:t>
      </w:r>
      <w:r w:rsidR="00B315DA">
        <w:rPr>
          <w:rFonts w:hint="eastAsia"/>
          <w:szCs w:val="24"/>
        </w:rPr>
        <w:t>；</w:t>
      </w:r>
    </w:p>
    <w:p w14:paraId="64A45881" w14:textId="77777777" w:rsidR="00730270" w:rsidRDefault="00730270" w:rsidP="00730270">
      <w:pPr>
        <w:ind w:firstLine="480"/>
        <w:rPr>
          <w:szCs w:val="24"/>
        </w:rPr>
      </w:pPr>
      <w:r w:rsidRPr="00111E19">
        <w:rPr>
          <w:rFonts w:hint="eastAsia"/>
          <w:szCs w:val="24"/>
        </w:rPr>
        <w:t>2.</w:t>
      </w:r>
      <w:r w:rsidR="00A86540">
        <w:rPr>
          <w:rFonts w:hint="eastAsia"/>
          <w:szCs w:val="24"/>
        </w:rPr>
        <w:t>系统被广泛而有效的应用</w:t>
      </w:r>
      <w:r w:rsidR="00B315DA">
        <w:rPr>
          <w:rFonts w:hint="eastAsia"/>
          <w:szCs w:val="24"/>
        </w:rPr>
        <w:t>；</w:t>
      </w:r>
    </w:p>
    <w:p w14:paraId="0FE43CCF" w14:textId="77777777" w:rsidR="00730270" w:rsidRDefault="00730270" w:rsidP="00730270">
      <w:pPr>
        <w:ind w:firstLine="480"/>
        <w:rPr>
          <w:szCs w:val="24"/>
        </w:rPr>
      </w:pPr>
      <w:r w:rsidRPr="00111E19">
        <w:rPr>
          <w:rFonts w:hint="eastAsia"/>
          <w:szCs w:val="24"/>
        </w:rPr>
        <w:t>3.</w:t>
      </w:r>
      <w:r w:rsidR="00A86540">
        <w:rPr>
          <w:rFonts w:hint="eastAsia"/>
          <w:szCs w:val="24"/>
        </w:rPr>
        <w:t>系统和知识持续的更新</w:t>
      </w:r>
      <w:r w:rsidR="00B315DA">
        <w:rPr>
          <w:rFonts w:hint="eastAsia"/>
          <w:szCs w:val="24"/>
        </w:rPr>
        <w:t>；</w:t>
      </w:r>
    </w:p>
    <w:p w14:paraId="41FD92E9" w14:textId="77777777" w:rsidR="006F7537" w:rsidRDefault="00730270" w:rsidP="006F7537">
      <w:pPr>
        <w:keepNext/>
        <w:ind w:firstLine="480"/>
        <w:jc w:val="center"/>
      </w:pPr>
      <w:r>
        <w:rPr>
          <w:noProof/>
          <w:szCs w:val="24"/>
        </w:rPr>
        <w:drawing>
          <wp:inline distT="0" distB="0" distL="0" distR="0" wp14:anchorId="60A3A414" wp14:editId="00DA7C8B">
            <wp:extent cx="5049672" cy="1603398"/>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49599" cy="1603375"/>
                    </a:xfrm>
                    <a:prstGeom prst="rect">
                      <a:avLst/>
                    </a:prstGeom>
                    <a:noFill/>
                    <a:ln>
                      <a:noFill/>
                    </a:ln>
                  </pic:spPr>
                </pic:pic>
              </a:graphicData>
            </a:graphic>
          </wp:inline>
        </w:drawing>
      </w:r>
    </w:p>
    <w:p w14:paraId="37F9D9F3" w14:textId="77777777" w:rsidR="00730270" w:rsidRDefault="006F7537" w:rsidP="006F7537">
      <w:pPr>
        <w:pStyle w:val="af0"/>
        <w:ind w:firstLine="420"/>
      </w:pPr>
      <w:commentRangeStart w:id="11"/>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sidR="0075093A">
        <w:rPr>
          <w:noProof/>
        </w:rPr>
        <w:t>1</w:t>
      </w:r>
      <w:r>
        <w:fldChar w:fldCharType="end"/>
      </w:r>
      <w:r>
        <w:rPr>
          <w:rFonts w:hint="eastAsia"/>
        </w:rPr>
        <w:t>社区医疗需求分析</w:t>
      </w:r>
      <w:commentRangeEnd w:id="11"/>
      <w:r w:rsidR="00BD0BDB">
        <w:rPr>
          <w:rStyle w:val="af4"/>
          <w:rFonts w:ascii="Times New Roman" w:hAnsi="Times New Roman"/>
        </w:rPr>
        <w:commentReference w:id="11"/>
      </w:r>
    </w:p>
    <w:p w14:paraId="7D21CF88" w14:textId="1A2C5817" w:rsidR="000529C9" w:rsidRPr="000529C9" w:rsidRDefault="000529C9" w:rsidP="000529C9">
      <w:pPr>
        <w:ind w:firstLine="480"/>
      </w:pPr>
      <w:r>
        <w:rPr>
          <w:rFonts w:hint="eastAsia"/>
        </w:rPr>
        <w:t>由文献中提到的三条原则，对于</w:t>
      </w:r>
      <w:r>
        <w:rPr>
          <w:rFonts w:hint="eastAsia"/>
        </w:rPr>
        <w:t>CDSS</w:t>
      </w:r>
      <w:r>
        <w:rPr>
          <w:rFonts w:hint="eastAsia"/>
        </w:rPr>
        <w:t>应用于社区医疗的需求分析如图</w:t>
      </w:r>
      <w:r>
        <w:rPr>
          <w:rFonts w:hint="eastAsia"/>
        </w:rPr>
        <w:t>1-1</w:t>
      </w:r>
      <w:r>
        <w:rPr>
          <w:rFonts w:hint="eastAsia"/>
        </w:rPr>
        <w:t>所示，具体分析如下：</w:t>
      </w:r>
    </w:p>
    <w:p w14:paraId="072B08F0" w14:textId="77777777" w:rsidR="00730270" w:rsidRDefault="00730270" w:rsidP="00730270">
      <w:pPr>
        <w:ind w:firstLine="480"/>
        <w:rPr>
          <w:szCs w:val="24"/>
        </w:rPr>
      </w:pPr>
      <w:r>
        <w:rPr>
          <w:rFonts w:hint="eastAsia"/>
          <w:szCs w:val="24"/>
        </w:rPr>
        <w:t>根据</w:t>
      </w:r>
      <w:r w:rsidRPr="00111E19">
        <w:rPr>
          <w:rFonts w:hint="eastAsia"/>
          <w:szCs w:val="24"/>
        </w:rPr>
        <w:t>原则</w:t>
      </w:r>
      <w:r>
        <w:rPr>
          <w:rFonts w:hint="eastAsia"/>
          <w:szCs w:val="24"/>
        </w:rPr>
        <w:t>一</w:t>
      </w:r>
      <w:r w:rsidRPr="00111E19">
        <w:rPr>
          <w:rFonts w:hint="eastAsia"/>
          <w:szCs w:val="24"/>
        </w:rPr>
        <w:t>，</w:t>
      </w:r>
      <w:r w:rsidRPr="00101CF5">
        <w:rPr>
          <w:rFonts w:hint="eastAsia"/>
          <w:szCs w:val="24"/>
        </w:rPr>
        <w:t>针对新的知识</w:t>
      </w:r>
      <w:r>
        <w:rPr>
          <w:rFonts w:hint="eastAsia"/>
          <w:szCs w:val="24"/>
        </w:rPr>
        <w:t>和</w:t>
      </w:r>
      <w:r w:rsidRPr="00101CF5">
        <w:rPr>
          <w:rFonts w:hint="eastAsia"/>
          <w:szCs w:val="24"/>
        </w:rPr>
        <w:t>专家总结的经验，要能够及时地进行</w:t>
      </w:r>
      <w:r>
        <w:rPr>
          <w:rFonts w:hint="eastAsia"/>
          <w:szCs w:val="24"/>
        </w:rPr>
        <w:t>传播到社区医疗，对于临床决策支持系统来说，在</w:t>
      </w:r>
      <w:r w:rsidRPr="00101CF5">
        <w:rPr>
          <w:rFonts w:hint="eastAsia"/>
          <w:szCs w:val="24"/>
        </w:rPr>
        <w:t>更新</w:t>
      </w:r>
      <w:r>
        <w:rPr>
          <w:rFonts w:hint="eastAsia"/>
          <w:szCs w:val="24"/>
        </w:rPr>
        <w:t>知识之后系统也能迅速</w:t>
      </w:r>
      <w:r w:rsidRPr="00101CF5">
        <w:rPr>
          <w:rFonts w:hint="eastAsia"/>
          <w:szCs w:val="24"/>
        </w:rPr>
        <w:t>进行更新</w:t>
      </w:r>
      <w:r>
        <w:rPr>
          <w:rFonts w:hint="eastAsia"/>
          <w:szCs w:val="24"/>
        </w:rPr>
        <w:t>发布。</w:t>
      </w:r>
    </w:p>
    <w:p w14:paraId="19028182" w14:textId="77777777" w:rsidR="00730270" w:rsidRDefault="00730270" w:rsidP="00730270">
      <w:pPr>
        <w:ind w:firstLine="480"/>
        <w:rPr>
          <w:szCs w:val="24"/>
        </w:rPr>
      </w:pPr>
      <w:r>
        <w:rPr>
          <w:rFonts w:hint="eastAsia"/>
          <w:szCs w:val="24"/>
        </w:rPr>
        <w:t>根据原则二，为了达到高效的应用，临床决策</w:t>
      </w:r>
      <w:r w:rsidRPr="00101CF5">
        <w:rPr>
          <w:rFonts w:hint="eastAsia"/>
          <w:szCs w:val="24"/>
        </w:rPr>
        <w:t>使得地域上分布性很广的社区也能真正享受到决策支持的服务</w:t>
      </w:r>
      <w:r>
        <w:rPr>
          <w:rFonts w:hint="eastAsia"/>
          <w:szCs w:val="24"/>
        </w:rPr>
        <w:t>，</w:t>
      </w:r>
      <w:r w:rsidRPr="00101CF5">
        <w:rPr>
          <w:rFonts w:hint="eastAsia"/>
          <w:szCs w:val="24"/>
        </w:rPr>
        <w:t>而社区医生通过获取决策支持，给患者提供更好的医疗服务</w:t>
      </w:r>
      <w:r>
        <w:rPr>
          <w:rFonts w:hint="eastAsia"/>
          <w:szCs w:val="24"/>
        </w:rPr>
        <w:t>。</w:t>
      </w:r>
    </w:p>
    <w:p w14:paraId="102F130C" w14:textId="77777777" w:rsidR="00730270" w:rsidRDefault="00730270" w:rsidP="00730270">
      <w:pPr>
        <w:ind w:firstLine="480"/>
        <w:rPr>
          <w:szCs w:val="24"/>
        </w:rPr>
      </w:pPr>
      <w:r>
        <w:rPr>
          <w:rFonts w:hint="eastAsia"/>
          <w:szCs w:val="24"/>
        </w:rPr>
        <w:t>根据原则三，</w:t>
      </w:r>
      <w:r w:rsidRPr="00101CF5">
        <w:rPr>
          <w:rFonts w:hint="eastAsia"/>
          <w:szCs w:val="24"/>
        </w:rPr>
        <w:t>通过社区日常诊疗数据的收集，在这个过程中患者的数据最终汇集为临床数据，为临床专家提供临床研究分析的数据来源</w:t>
      </w:r>
      <w:r>
        <w:rPr>
          <w:rFonts w:hint="eastAsia"/>
          <w:szCs w:val="24"/>
        </w:rPr>
        <w:t>，</w:t>
      </w:r>
      <w:r w:rsidRPr="00101CF5">
        <w:rPr>
          <w:rFonts w:hint="eastAsia"/>
          <w:szCs w:val="24"/>
        </w:rPr>
        <w:t>促进新知识新技术的研究，支持知识的持续更新和应用</w:t>
      </w:r>
      <w:r>
        <w:rPr>
          <w:rFonts w:hint="eastAsia"/>
          <w:szCs w:val="24"/>
        </w:rPr>
        <w:t>。</w:t>
      </w:r>
    </w:p>
    <w:p w14:paraId="78FA7D63" w14:textId="6681B2ED" w:rsidR="00730270" w:rsidRPr="00111E19" w:rsidRDefault="00730270" w:rsidP="00730270">
      <w:pPr>
        <w:ind w:firstLine="480"/>
        <w:rPr>
          <w:szCs w:val="24"/>
        </w:rPr>
      </w:pPr>
      <w:r w:rsidRPr="00111E19">
        <w:rPr>
          <w:rFonts w:hint="eastAsia"/>
          <w:szCs w:val="24"/>
        </w:rPr>
        <w:t>由分析得到在社区应用决策支持系统的服务模式如</w:t>
      </w:r>
      <w:commentRangeStart w:id="12"/>
      <w:r w:rsidR="00BD0BDB">
        <w:rPr>
          <w:rFonts w:hint="eastAsia"/>
          <w:szCs w:val="24"/>
        </w:rPr>
        <w:t>图</w:t>
      </w:r>
      <w:r w:rsidR="00BD0BDB">
        <w:rPr>
          <w:rFonts w:hint="eastAsia"/>
          <w:szCs w:val="24"/>
        </w:rPr>
        <w:t>1-2</w:t>
      </w:r>
      <w:commentRangeEnd w:id="12"/>
      <w:r w:rsidR="00BD0BDB">
        <w:rPr>
          <w:rStyle w:val="af4"/>
        </w:rPr>
        <w:commentReference w:id="12"/>
      </w:r>
      <w:r w:rsidR="00D156E5">
        <w:rPr>
          <w:rFonts w:hint="eastAsia"/>
          <w:szCs w:val="24"/>
        </w:rPr>
        <w:t>。</w:t>
      </w:r>
      <w:r w:rsidR="00666351">
        <w:rPr>
          <w:rFonts w:hint="eastAsia"/>
          <w:szCs w:val="24"/>
        </w:rPr>
        <w:t>服务模式面向的</w:t>
      </w:r>
      <w:r w:rsidR="00666351">
        <w:rPr>
          <w:rFonts w:hint="eastAsia"/>
          <w:szCs w:val="24"/>
        </w:rPr>
        <w:lastRenderedPageBreak/>
        <w:t>对象包括中心医院、社区医院及患者：</w:t>
      </w:r>
      <w:r w:rsidR="00BA22E1">
        <w:rPr>
          <w:rFonts w:hint="eastAsia"/>
          <w:szCs w:val="24"/>
        </w:rPr>
        <w:t>一方面</w:t>
      </w:r>
      <w:r w:rsidR="00666351">
        <w:rPr>
          <w:rFonts w:hint="eastAsia"/>
          <w:szCs w:val="24"/>
        </w:rPr>
        <w:t>临床决策支持系统向社区医院提供决策辅助，</w:t>
      </w:r>
      <w:r w:rsidR="00BA22E1">
        <w:rPr>
          <w:rFonts w:hint="eastAsia"/>
          <w:szCs w:val="24"/>
        </w:rPr>
        <w:t>为患者提供更高质量的医疗服务，另一方面系统</w:t>
      </w:r>
      <w:r w:rsidR="00666351">
        <w:rPr>
          <w:rFonts w:hint="eastAsia"/>
          <w:szCs w:val="24"/>
        </w:rPr>
        <w:t>将收集的临床数据汇集中心医院</w:t>
      </w:r>
      <w:r w:rsidR="00D156E5" w:rsidRPr="00111E19">
        <w:rPr>
          <w:szCs w:val="24"/>
        </w:rPr>
        <w:t xml:space="preserve"> </w:t>
      </w:r>
      <w:r w:rsidR="00BA22E1">
        <w:rPr>
          <w:rFonts w:hint="eastAsia"/>
          <w:szCs w:val="24"/>
        </w:rPr>
        <w:t>，由中心医院负责知识库的构建和维护工作。</w:t>
      </w:r>
    </w:p>
    <w:p w14:paraId="3CA92A7D" w14:textId="77777777" w:rsidR="006F7537" w:rsidRDefault="00730270" w:rsidP="006F7537">
      <w:pPr>
        <w:keepNext/>
        <w:ind w:firstLine="480"/>
        <w:jc w:val="center"/>
      </w:pPr>
      <w:r>
        <w:rPr>
          <w:noProof/>
        </w:rPr>
        <w:drawing>
          <wp:inline distT="0" distB="0" distL="0" distR="0" wp14:anchorId="58E89BD7" wp14:editId="6EAF5B8C">
            <wp:extent cx="3568890" cy="2872039"/>
            <wp:effectExtent l="0" t="0" r="0" b="508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569129" cy="2872231"/>
                    </a:xfrm>
                    <a:prstGeom prst="rect">
                      <a:avLst/>
                    </a:prstGeom>
                    <a:noFill/>
                    <a:ln>
                      <a:noFill/>
                    </a:ln>
                  </pic:spPr>
                </pic:pic>
              </a:graphicData>
            </a:graphic>
          </wp:inline>
        </w:drawing>
      </w:r>
    </w:p>
    <w:p w14:paraId="40CFCA10" w14:textId="77777777" w:rsidR="00730270" w:rsidRDefault="006F7537" w:rsidP="006F7537">
      <w:pPr>
        <w:pStyle w:val="af0"/>
        <w:ind w:firstLine="420"/>
      </w:pPr>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sidR="0075093A">
        <w:rPr>
          <w:noProof/>
        </w:rPr>
        <w:t>2</w:t>
      </w:r>
      <w:r>
        <w:fldChar w:fldCharType="end"/>
      </w:r>
      <w:r>
        <w:rPr>
          <w:rFonts w:hint="eastAsia"/>
        </w:rPr>
        <w:t>社区医疗决策支持服务模式</w:t>
      </w:r>
    </w:p>
    <w:p w14:paraId="7E879AAE" w14:textId="77777777" w:rsidR="00730270" w:rsidRPr="00585DE2" w:rsidRDefault="00730270" w:rsidP="00BF1BF2">
      <w:pPr>
        <w:ind w:firstLineChars="0" w:firstLine="420"/>
        <w:rPr>
          <w:szCs w:val="24"/>
        </w:rPr>
      </w:pPr>
      <w:r w:rsidRPr="00111E19">
        <w:rPr>
          <w:rFonts w:hint="eastAsia"/>
          <w:szCs w:val="24"/>
        </w:rPr>
        <w:t>通过此服务模式，由中心医院负责知识的表达与更新，通过决策支持系统为社区提供诊疗辅助的服务，社区医生在需要的时候获取决策支持服务，而知识本身也在不断的更新中。从临床角度来看，社区医生在需要获取知识的时候通过系统获取了当前由专家提供的最新的知识，提高了医疗水平，保障了医疗质量；从科研角度来看，系统提供便捷的病历存储、检索和浏览功能，领域专家可以及时准确统计、分析和处理临床信息，从而发现问题和获取新的知识，通过更新决策支持系统的知识库，进一步修正和完善疾病的诊疗规范。</w:t>
      </w:r>
    </w:p>
    <w:p w14:paraId="3346015E" w14:textId="77777777" w:rsidR="006F6F4A" w:rsidRPr="002B168D" w:rsidRDefault="006F6F4A" w:rsidP="00BD2016">
      <w:pPr>
        <w:pStyle w:val="2"/>
        <w:numPr>
          <w:ilvl w:val="1"/>
          <w:numId w:val="30"/>
        </w:numPr>
        <w:ind w:left="142" w:hanging="142"/>
        <w:rPr>
          <w:rFonts w:cs="Times New Roman"/>
        </w:rPr>
      </w:pPr>
      <w:bookmarkStart w:id="13" w:name="_Toc377104173"/>
      <w:r w:rsidRPr="002B168D">
        <w:rPr>
          <w:rFonts w:cs="Times New Roman" w:hint="eastAsia"/>
        </w:rPr>
        <w:t>关键技术问题</w:t>
      </w:r>
      <w:bookmarkEnd w:id="13"/>
    </w:p>
    <w:p w14:paraId="1FAF4C3E" w14:textId="5D289E3D" w:rsidR="006F6F4A" w:rsidRDefault="006F6F4A" w:rsidP="00BF1BF2">
      <w:pPr>
        <w:ind w:firstLineChars="0" w:firstLine="420"/>
      </w:pPr>
      <w:r>
        <w:rPr>
          <w:rFonts w:hint="eastAsia"/>
        </w:rPr>
        <w:t>典型的临床决策支持系统一般由推理引擎、知识库、解释器、工作存储以及人机交互五个部分组成，结构如</w:t>
      </w:r>
      <w:commentRangeStart w:id="14"/>
      <w:r>
        <w:rPr>
          <w:rFonts w:hint="eastAsia"/>
        </w:rPr>
        <w:t>图</w:t>
      </w:r>
      <w:commentRangeEnd w:id="14"/>
      <w:r w:rsidR="00BD0BDB">
        <w:rPr>
          <w:rStyle w:val="af4"/>
        </w:rPr>
        <w:commentReference w:id="14"/>
      </w:r>
      <w:r w:rsidR="000529C9">
        <w:rPr>
          <w:rFonts w:hint="eastAsia"/>
        </w:rPr>
        <w:t>1-3</w:t>
      </w:r>
      <w:r>
        <w:rPr>
          <w:rFonts w:hint="eastAsia"/>
        </w:rPr>
        <w:t>所示：</w:t>
      </w:r>
      <w:r w:rsidR="00BA22E1" w:rsidRPr="00BA22E1">
        <w:rPr>
          <w:rFonts w:hint="eastAsia"/>
        </w:rPr>
        <w:t>知识库（</w:t>
      </w:r>
      <w:r w:rsidR="00BA22E1" w:rsidRPr="00BA22E1">
        <w:rPr>
          <w:rFonts w:hint="eastAsia"/>
        </w:rPr>
        <w:t>Knowledge base, KB</w:t>
      </w:r>
      <w:r w:rsidR="00BA22E1" w:rsidRPr="00BA22E1">
        <w:rPr>
          <w:rFonts w:hint="eastAsia"/>
        </w:rPr>
        <w:t>）是医学决策支持系统的基础，用于存放各种专家诊断知识，包括医学事实和可行的操作与诊断规则等；推理引擎（</w:t>
      </w:r>
      <w:r w:rsidR="00BA22E1" w:rsidRPr="00BA22E1">
        <w:rPr>
          <w:rFonts w:hint="eastAsia"/>
        </w:rPr>
        <w:t>Inference Engine</w:t>
      </w:r>
      <w:r w:rsidR="00BA22E1" w:rsidRPr="00BA22E1">
        <w:rPr>
          <w:rFonts w:hint="eastAsia"/>
        </w:rPr>
        <w:t>，</w:t>
      </w:r>
      <w:r w:rsidR="00BA22E1" w:rsidRPr="00BA22E1">
        <w:rPr>
          <w:rFonts w:hint="eastAsia"/>
        </w:rPr>
        <w:t>IE</w:t>
      </w:r>
      <w:r w:rsidR="00BA22E1" w:rsidRPr="00BA22E1">
        <w:rPr>
          <w:rFonts w:hint="eastAsia"/>
        </w:rPr>
        <w:t>）是知识规则应用于问题求解的载体，利用知识库中的规则，按照一定的推理策略，去解决当前的问题。人</w:t>
      </w:r>
      <w:r w:rsidR="00BA22E1" w:rsidRPr="00BA22E1">
        <w:rPr>
          <w:rFonts w:hint="eastAsia"/>
        </w:rPr>
        <w:lastRenderedPageBreak/>
        <w:t>机接口（</w:t>
      </w:r>
      <w:r w:rsidR="00BA22E1" w:rsidRPr="00BA22E1">
        <w:rPr>
          <w:rFonts w:hint="eastAsia"/>
        </w:rPr>
        <w:t>Man-Machine interface</w:t>
      </w:r>
      <w:r w:rsidR="00BA22E1" w:rsidRPr="00BA22E1">
        <w:rPr>
          <w:rFonts w:hint="eastAsia"/>
        </w:rPr>
        <w:t>）是系统与用户进行对话的界面。</w:t>
      </w:r>
      <w:r>
        <w:rPr>
          <w:rFonts w:hint="eastAsia"/>
        </w:rPr>
        <w:t xml:space="preserve"> </w:t>
      </w:r>
    </w:p>
    <w:p w14:paraId="230C98E1" w14:textId="77777777" w:rsidR="00215948" w:rsidRDefault="00CD3FCA" w:rsidP="00215948">
      <w:pPr>
        <w:keepNext/>
        <w:ind w:firstLine="480"/>
        <w:jc w:val="center"/>
      </w:pPr>
      <w:r>
        <w:rPr>
          <w:noProof/>
        </w:rPr>
        <w:drawing>
          <wp:inline distT="0" distB="0" distL="0" distR="0" wp14:anchorId="58580A5C" wp14:editId="4492590B">
            <wp:extent cx="3686175" cy="1766387"/>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688002" cy="1767263"/>
                    </a:xfrm>
                    <a:prstGeom prst="rect">
                      <a:avLst/>
                    </a:prstGeom>
                    <a:noFill/>
                  </pic:spPr>
                </pic:pic>
              </a:graphicData>
            </a:graphic>
          </wp:inline>
        </w:drawing>
      </w:r>
    </w:p>
    <w:p w14:paraId="3551A59D" w14:textId="77777777" w:rsidR="00CD3FCA" w:rsidRDefault="00215948" w:rsidP="00215948">
      <w:pPr>
        <w:pStyle w:val="af0"/>
        <w:ind w:firstLine="420"/>
      </w:pPr>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sidR="0075093A">
        <w:rPr>
          <w:noProof/>
        </w:rPr>
        <w:t>3</w:t>
      </w:r>
      <w:r>
        <w:fldChar w:fldCharType="end"/>
      </w:r>
      <w:r>
        <w:rPr>
          <w:rFonts w:hint="eastAsia"/>
        </w:rPr>
        <w:t>临床决策支持系统架构</w:t>
      </w:r>
    </w:p>
    <w:p w14:paraId="1A438A90" w14:textId="77777777" w:rsidR="006F6F4A" w:rsidRDefault="006F6F4A" w:rsidP="00CD3FCA">
      <w:pPr>
        <w:ind w:firstLineChars="0" w:firstLine="420"/>
      </w:pPr>
      <w:r>
        <w:rPr>
          <w:rFonts w:hint="eastAsia"/>
        </w:rPr>
        <w:t>由于社区医疗的特殊性，面向社区疾病诊断决策支持系统需要解决以下问题：</w:t>
      </w:r>
    </w:p>
    <w:p w14:paraId="2C276A2A" w14:textId="482EDA88" w:rsidR="006F6F4A" w:rsidRDefault="006F6F4A" w:rsidP="00CD3FCA">
      <w:pPr>
        <w:ind w:firstLineChars="0" w:firstLine="420"/>
      </w:pPr>
      <w:r>
        <w:rPr>
          <w:rFonts w:hint="eastAsia"/>
        </w:rPr>
        <w:t>系统的用户数量规模大。随着生活水平的不断提高，人们对于医疗的需求量也在不断增高。自</w:t>
      </w:r>
      <w:r>
        <w:t>2008</w:t>
      </w:r>
      <w:r>
        <w:rPr>
          <w:rFonts w:hint="eastAsia"/>
        </w:rPr>
        <w:t>年以来我国社区医疗机构数目在不断增长中</w:t>
      </w:r>
      <w:r w:rsidR="009508B6">
        <w:rPr>
          <w:rFonts w:hint="eastAsia"/>
        </w:rPr>
        <w:t>（图</w:t>
      </w:r>
      <w:r w:rsidR="009508B6">
        <w:rPr>
          <w:rFonts w:hint="eastAsia"/>
        </w:rPr>
        <w:t>1-4</w:t>
      </w:r>
      <w:r w:rsidR="009508B6">
        <w:rPr>
          <w:rFonts w:hint="eastAsia"/>
        </w:rPr>
        <w:t>）</w:t>
      </w:r>
      <w:r>
        <w:rPr>
          <w:rFonts w:hint="eastAsia"/>
        </w:rPr>
        <w:t>，而社区医疗服务人员也在不断增加，至</w:t>
      </w:r>
      <w:r>
        <w:t xml:space="preserve">2011 </w:t>
      </w:r>
      <w:r>
        <w:rPr>
          <w:rFonts w:hint="eastAsia"/>
        </w:rPr>
        <w:t>年底，我国已建立社区医疗服务中心（站）</w:t>
      </w:r>
      <w:r>
        <w:t>32 860</w:t>
      </w:r>
      <w:r>
        <w:rPr>
          <w:rFonts w:hint="eastAsia"/>
        </w:rPr>
        <w:t>个，社区医疗服务中心人员</w:t>
      </w:r>
      <w:r>
        <w:t xml:space="preserve">32.9 </w:t>
      </w:r>
      <w:r>
        <w:rPr>
          <w:rFonts w:hint="eastAsia"/>
        </w:rPr>
        <w:t>万人，社区医疗服务站人员</w:t>
      </w:r>
      <w:r>
        <w:t xml:space="preserve">10.4 </w:t>
      </w:r>
      <w:r>
        <w:rPr>
          <w:rFonts w:hint="eastAsia"/>
        </w:rPr>
        <w:t>万人。</w:t>
      </w:r>
    </w:p>
    <w:p w14:paraId="7F209B68" w14:textId="77777777" w:rsidR="006F7537" w:rsidRDefault="006F7537" w:rsidP="006F7537">
      <w:pPr>
        <w:keepNext/>
        <w:ind w:firstLine="480"/>
        <w:jc w:val="center"/>
      </w:pPr>
      <w:r>
        <w:rPr>
          <w:noProof/>
        </w:rPr>
        <w:drawing>
          <wp:inline distT="0" distB="0" distL="0" distR="0" wp14:anchorId="3D6ECADF" wp14:editId="5E69989D">
            <wp:extent cx="3228975" cy="2200275"/>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228975" cy="2200275"/>
                    </a:xfrm>
                    <a:prstGeom prst="rect">
                      <a:avLst/>
                    </a:prstGeom>
                    <a:noFill/>
                    <a:ln>
                      <a:noFill/>
                    </a:ln>
                  </pic:spPr>
                </pic:pic>
              </a:graphicData>
            </a:graphic>
          </wp:inline>
        </w:drawing>
      </w:r>
    </w:p>
    <w:p w14:paraId="20F6CFEE" w14:textId="77777777" w:rsidR="006F7537" w:rsidRDefault="006F7537" w:rsidP="006F7537">
      <w:pPr>
        <w:pStyle w:val="af0"/>
        <w:ind w:firstLine="420"/>
      </w:pPr>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sidR="0075093A">
        <w:rPr>
          <w:noProof/>
        </w:rPr>
        <w:t>4</w:t>
      </w:r>
      <w:r>
        <w:fldChar w:fldCharType="end"/>
      </w:r>
      <w:r>
        <w:rPr>
          <w:rFonts w:hint="eastAsia"/>
        </w:rPr>
        <w:t>历年社区卫生机构数目</w:t>
      </w:r>
    </w:p>
    <w:p w14:paraId="3793ADB6" w14:textId="77777777" w:rsidR="006F6F4A" w:rsidRDefault="006F6F4A" w:rsidP="006F6F4A">
      <w:pPr>
        <w:ind w:firstLine="480"/>
      </w:pPr>
      <w:r>
        <w:rPr>
          <w:rFonts w:hint="eastAsia"/>
        </w:rPr>
        <w:t>系统的数据存储量庞大。由于社区覆盖的范围广，人口基数庞大，每天在社区诊疗中将产生大量的医疗数据，这些数据包含了不同科室的治疗、检查检验和护理等信息，如医嘱单、处方、检查检验报告、病历和病程记录以及其他诊疗相关的信息，涵盖了病人整个诊疗过程中产生的信息。这些数据种类多样、格式复杂，而且存储量巨大。</w:t>
      </w:r>
    </w:p>
    <w:p w14:paraId="377BE733" w14:textId="77777777" w:rsidR="006F6F4A" w:rsidRDefault="006F6F4A" w:rsidP="006F6F4A">
      <w:pPr>
        <w:ind w:firstLine="480"/>
      </w:pPr>
      <w:r>
        <w:rPr>
          <w:rFonts w:hint="eastAsia"/>
        </w:rPr>
        <w:t>系统的决策支持的内容涵盖常见疾病。由于社区医疗的职责在于对于居民的</w:t>
      </w:r>
      <w:r>
        <w:rPr>
          <w:rFonts w:hint="eastAsia"/>
        </w:rPr>
        <w:lastRenderedPageBreak/>
        <w:t>一般的常见病、多发病进行首诊的工作，面向社区的疾病诊断决策支持系统需要提供覆盖常见疾病的决策支持服务。但是不同疾病的诊疗过程有着巨大的差异，例如头痛诊断主要依据患者对于头痛症状的主观描述，如头痛时间、头痛程度，而老年痴呆症的诊断是通过标准化量表来评估患者的记忆力等因素再综合考虑。</w:t>
      </w:r>
    </w:p>
    <w:p w14:paraId="27615F54" w14:textId="77777777" w:rsidR="006F6F4A" w:rsidRDefault="006F6F4A" w:rsidP="006F6F4A">
      <w:pPr>
        <w:ind w:firstLine="480"/>
      </w:pPr>
      <w:r>
        <w:rPr>
          <w:rFonts w:hint="eastAsia"/>
        </w:rPr>
        <w:t>如果从典型的临床决策支持系统的结构出发，构建面向社区的疾病诊断决策支持系统，很难满足以上需求。因此，需要对于典型的临床决策支持系统框架进行扩展，必须建立一种可扩展、具有开放性的系统架构，支持高速增长又具有多样性的医疗数据的管理以及多种疾病的诊断的决策支持服务的动态添加和更新。</w:t>
      </w:r>
    </w:p>
    <w:p w14:paraId="5D92DE26" w14:textId="77777777" w:rsidR="00705089" w:rsidRDefault="00705089" w:rsidP="006F6F4A">
      <w:pPr>
        <w:ind w:firstLine="480"/>
      </w:pPr>
      <w:r>
        <w:rPr>
          <w:rFonts w:hint="eastAsia"/>
        </w:rPr>
        <w:t>首先</w:t>
      </w:r>
      <w:r w:rsidR="006F6F4A">
        <w:rPr>
          <w:rFonts w:hint="eastAsia"/>
        </w:rPr>
        <w:t>，</w:t>
      </w:r>
      <w:r w:rsidRPr="00705089">
        <w:rPr>
          <w:rFonts w:hint="eastAsia"/>
        </w:rPr>
        <w:t>数据存储部分，面对结构复杂多变、存储量巨大的各类疾病的医疗数据，系统应该提供可扩展的高性能数据存储解决方案。因此数据存储方面，应该能够应对疾病的数据模型的变化以及数据高速增长带来的水平扩展需求。</w:t>
      </w:r>
    </w:p>
    <w:p w14:paraId="66614054" w14:textId="77777777" w:rsidR="006F6F4A" w:rsidRDefault="00705089" w:rsidP="006F6F4A">
      <w:pPr>
        <w:ind w:firstLine="480"/>
      </w:pPr>
      <w:r>
        <w:rPr>
          <w:rFonts w:hint="eastAsia"/>
        </w:rPr>
        <w:t>然后，</w:t>
      </w:r>
      <w:r w:rsidR="006F6F4A">
        <w:rPr>
          <w:rFonts w:hint="eastAsia"/>
        </w:rPr>
        <w:t>人机交互部分，由于不同疾病医生问诊的方法不同，因此界面上的诊疗流程需要根据不同的疾病进行调整，但是界面的其他部分可保持不变。因此根据软件工程对改变开放的原则，应该将诊断流程的界面作为系统的配置项，适应疾病的多样性。</w:t>
      </w:r>
    </w:p>
    <w:p w14:paraId="3BEDBF44" w14:textId="77777777" w:rsidR="006F6F4A" w:rsidRDefault="00705089" w:rsidP="006F6F4A">
      <w:pPr>
        <w:ind w:firstLine="480"/>
      </w:pPr>
      <w:r>
        <w:rPr>
          <w:rFonts w:hint="eastAsia"/>
        </w:rPr>
        <w:t>其次</w:t>
      </w:r>
      <w:r w:rsidR="006F6F4A">
        <w:rPr>
          <w:rFonts w:hint="eastAsia"/>
        </w:rPr>
        <w:t>，推理引擎部分，由于疾病诊断的知识来源各异，有些疾病领域已经存在规范性的来源于专家经验和知识的临床指南，而有些疾病的诊疗方法目前没有统一或公认的规范，已有的可能只是专家诊断的一些典型案例，作为诊疗的参考。因此，不同的疾病很难通过一种推理方法满足诊断需求，这就要求系统的推理引擎部分具有扩展性，可以在不影响系统其他部分的情况下添加新的推理方法。</w:t>
      </w:r>
    </w:p>
    <w:p w14:paraId="2ACF6AFF" w14:textId="77777777" w:rsidR="00705089" w:rsidRDefault="00705089" w:rsidP="006F6F4A">
      <w:pPr>
        <w:ind w:firstLine="480"/>
      </w:pPr>
      <w:r>
        <w:rPr>
          <w:rFonts w:hint="eastAsia"/>
        </w:rPr>
        <w:t>最后</w:t>
      </w:r>
      <w:r w:rsidRPr="00705089">
        <w:rPr>
          <w:rFonts w:hint="eastAsia"/>
        </w:rPr>
        <w:t>，随着疾病种类的增加和参与社区医疗的数目增多，需要存储容量和计算资源具有扩展性，因此系统需要建立于存储和计算性能可伸缩的平台上</w:t>
      </w:r>
      <w:r>
        <w:rPr>
          <w:rFonts w:hint="eastAsia"/>
        </w:rPr>
        <w:t>。</w:t>
      </w:r>
    </w:p>
    <w:p w14:paraId="72488390" w14:textId="30EBBA8F" w:rsidR="00AE0A01" w:rsidRDefault="006F6F4A" w:rsidP="00AE0A01">
      <w:pPr>
        <w:ind w:firstLine="480"/>
      </w:pPr>
      <w:r>
        <w:rPr>
          <w:rFonts w:hint="eastAsia"/>
        </w:rPr>
        <w:t>基于以上分析，论文</w:t>
      </w:r>
      <w:r w:rsidR="009B4CE7">
        <w:rPr>
          <w:rFonts w:hint="eastAsia"/>
        </w:rPr>
        <w:t>形成了面向社区疾病诊断决策支持系统的框架的研究目标，</w:t>
      </w:r>
      <w:r w:rsidR="00BA22E1">
        <w:rPr>
          <w:rFonts w:hint="eastAsia"/>
        </w:rPr>
        <w:t>系统框架</w:t>
      </w:r>
      <w:r w:rsidR="00117DC4">
        <w:rPr>
          <w:rFonts w:hint="eastAsia"/>
        </w:rPr>
        <w:t>基于云计算平台并</w:t>
      </w:r>
      <w:r w:rsidR="00BA22E1">
        <w:rPr>
          <w:rFonts w:hint="eastAsia"/>
        </w:rPr>
        <w:t>包含以下部分：</w:t>
      </w:r>
      <w:r w:rsidR="00117DC4">
        <w:rPr>
          <w:rFonts w:hint="eastAsia"/>
        </w:rPr>
        <w:t>扩展高性能的数据操作模块；问诊界面可配置的人机交互模块；</w:t>
      </w:r>
      <w:r w:rsidR="009508B6">
        <w:rPr>
          <w:rFonts w:hint="eastAsia"/>
        </w:rPr>
        <w:t>基于可扩充的知识库和推理引擎库的</w:t>
      </w:r>
      <w:r w:rsidR="00117DC4" w:rsidRPr="00117DC4">
        <w:rPr>
          <w:rFonts w:hint="eastAsia"/>
        </w:rPr>
        <w:t>推理引擎接口</w:t>
      </w:r>
      <w:r w:rsidR="00117DC4">
        <w:rPr>
          <w:rFonts w:hint="eastAsia"/>
        </w:rPr>
        <w:t>，</w:t>
      </w:r>
      <w:r w:rsidR="009508B6">
        <w:rPr>
          <w:rFonts w:hint="eastAsia"/>
        </w:rPr>
        <w:t>通过这样的框架解决面向社区的决策支持系统面临的问题。</w:t>
      </w:r>
      <w:r w:rsidR="009B4CE7">
        <w:rPr>
          <w:rFonts w:hint="eastAsia"/>
        </w:rPr>
        <w:t>框架的概念</w:t>
      </w:r>
      <w:r>
        <w:rPr>
          <w:rFonts w:hint="eastAsia"/>
        </w:rPr>
        <w:t>如</w:t>
      </w:r>
      <w:r w:rsidR="009B4CE7">
        <w:rPr>
          <w:rFonts w:hint="eastAsia"/>
        </w:rPr>
        <w:t>图</w:t>
      </w:r>
      <w:r w:rsidR="009B4CE7">
        <w:rPr>
          <w:rFonts w:hint="eastAsia"/>
        </w:rPr>
        <w:t>1-5</w:t>
      </w:r>
      <w:r w:rsidR="009B4CE7">
        <w:rPr>
          <w:rFonts w:hint="eastAsia"/>
        </w:rPr>
        <w:t>所示</w:t>
      </w:r>
      <w:r>
        <w:rPr>
          <w:rFonts w:hint="eastAsia"/>
        </w:rPr>
        <w:t>：</w:t>
      </w:r>
    </w:p>
    <w:p w14:paraId="62EC1DBA" w14:textId="77777777" w:rsidR="006F7537" w:rsidRDefault="00D71CCE" w:rsidP="006F7537">
      <w:pPr>
        <w:keepNext/>
        <w:ind w:firstLine="480"/>
        <w:jc w:val="center"/>
      </w:pPr>
      <w:r>
        <w:rPr>
          <w:rFonts w:hint="eastAsia"/>
          <w:noProof/>
        </w:rPr>
        <w:lastRenderedPageBreak/>
        <w:drawing>
          <wp:inline distT="0" distB="0" distL="0" distR="0" wp14:anchorId="1410A371" wp14:editId="5D5AE8CF">
            <wp:extent cx="3143250" cy="191452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145596" cy="1915954"/>
                    </a:xfrm>
                    <a:prstGeom prst="rect">
                      <a:avLst/>
                    </a:prstGeom>
                    <a:noFill/>
                    <a:ln>
                      <a:noFill/>
                    </a:ln>
                  </pic:spPr>
                </pic:pic>
              </a:graphicData>
            </a:graphic>
          </wp:inline>
        </w:drawing>
      </w:r>
    </w:p>
    <w:p w14:paraId="173D5080" w14:textId="77777777" w:rsidR="00D71CCE" w:rsidRPr="00730270" w:rsidRDefault="006F7537" w:rsidP="006F7537">
      <w:pPr>
        <w:pStyle w:val="af0"/>
        <w:ind w:firstLine="420"/>
      </w:pPr>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sidR="0075093A">
        <w:rPr>
          <w:noProof/>
        </w:rPr>
        <w:t>5</w:t>
      </w:r>
      <w:r>
        <w:fldChar w:fldCharType="end"/>
      </w:r>
      <w:r>
        <w:rPr>
          <w:rFonts w:hint="eastAsia"/>
        </w:rPr>
        <w:t>面向社区的疾病诊断决策支持系统概念图</w:t>
      </w:r>
    </w:p>
    <w:p w14:paraId="2645EF81" w14:textId="77777777" w:rsidR="004F0892" w:rsidRPr="00370433" w:rsidRDefault="004F0892" w:rsidP="009B4CE7">
      <w:pPr>
        <w:pStyle w:val="2"/>
        <w:numPr>
          <w:ilvl w:val="1"/>
          <w:numId w:val="30"/>
        </w:numPr>
        <w:ind w:leftChars="-4" w:left="142" w:hangingChars="54" w:hanging="152"/>
        <w:rPr>
          <w:rFonts w:cs="Times New Roman"/>
        </w:rPr>
      </w:pPr>
      <w:bookmarkStart w:id="15" w:name="_Toc377104174"/>
      <w:r w:rsidRPr="00370433">
        <w:rPr>
          <w:rFonts w:cs="Times New Roman"/>
        </w:rPr>
        <w:t>论文</w:t>
      </w:r>
      <w:r w:rsidR="00260488">
        <w:rPr>
          <w:rFonts w:cs="Times New Roman" w:hint="eastAsia"/>
        </w:rPr>
        <w:t>研究目标和内容</w:t>
      </w:r>
      <w:bookmarkEnd w:id="15"/>
    </w:p>
    <w:p w14:paraId="6401F9C2" w14:textId="46FEABC5" w:rsidR="00D71CCE" w:rsidRDefault="00D71CCE" w:rsidP="00E23683">
      <w:pPr>
        <w:ind w:firstLineChars="0" w:firstLine="420"/>
      </w:pPr>
      <w:r>
        <w:rPr>
          <w:rFonts w:hint="eastAsia"/>
        </w:rPr>
        <w:t>基于以上分析，结合国外对于应用</w:t>
      </w:r>
      <w:r>
        <w:rPr>
          <w:rFonts w:hint="eastAsia"/>
        </w:rPr>
        <w:t>CDS</w:t>
      </w:r>
      <w:r>
        <w:rPr>
          <w:rFonts w:hint="eastAsia"/>
        </w:rPr>
        <w:t>的建议以及社区医疗的需求，</w:t>
      </w:r>
      <w:r w:rsidR="00BD0BDB">
        <w:rPr>
          <w:rFonts w:hint="eastAsia"/>
        </w:rPr>
        <w:t>提出了</w:t>
      </w:r>
      <w:r>
        <w:rPr>
          <w:rFonts w:hint="eastAsia"/>
        </w:rPr>
        <w:t>中心医院</w:t>
      </w:r>
      <w:r>
        <w:rPr>
          <w:rFonts w:hint="eastAsia"/>
        </w:rPr>
        <w:t>-</w:t>
      </w:r>
      <w:r>
        <w:rPr>
          <w:rFonts w:hint="eastAsia"/>
        </w:rPr>
        <w:t>社区医生</w:t>
      </w:r>
      <w:r>
        <w:rPr>
          <w:rFonts w:hint="eastAsia"/>
        </w:rPr>
        <w:t>-</w:t>
      </w:r>
      <w:r>
        <w:rPr>
          <w:rFonts w:hint="eastAsia"/>
        </w:rPr>
        <w:t>患者的三级决策服务模式。并以社区的疾病诊断决策支持系统为出发点，研究系统面临的关键问题，并以此构建可扩展、开放性的社区疾病诊断决策支持系统框架，为社区疾病诊断系统提供了构建的方案。</w:t>
      </w:r>
    </w:p>
    <w:p w14:paraId="3AD775C6" w14:textId="77777777" w:rsidR="00D71CCE" w:rsidRDefault="00D71CCE" w:rsidP="00637DFF">
      <w:pPr>
        <w:ind w:firstLineChars="0" w:firstLine="420"/>
      </w:pPr>
      <w:r>
        <w:rPr>
          <w:rFonts w:hint="eastAsia"/>
        </w:rPr>
        <w:t>研究内容包括：分析社区医疗问题，提出满足社区医疗需求的临床决策支持系统的服务模式，基于此模式分析研究社区疾病诊断决策支持系统的关键问题，针对以上关键问题，设计面向社区的临床决策系统的总体架构。以头痛和</w:t>
      </w:r>
      <w:r w:rsidR="0064409B">
        <w:rPr>
          <w:rFonts w:hint="eastAsia"/>
        </w:rPr>
        <w:t>阿尔兹海默症</w:t>
      </w:r>
      <w:r>
        <w:rPr>
          <w:rFonts w:hint="eastAsia"/>
        </w:rPr>
        <w:t>两种疾病为例，设计并实现原发性头痛的临床诊断决策支持系统和老年痴呆症诊断决策支持系统，并对系统框架的可扩展进行验证和讨论。</w:t>
      </w:r>
    </w:p>
    <w:p w14:paraId="76CDEECA" w14:textId="77777777" w:rsidR="00D71CCE" w:rsidRPr="00D71CCE" w:rsidRDefault="00D71CCE" w:rsidP="009B4CE7">
      <w:pPr>
        <w:pStyle w:val="2"/>
        <w:numPr>
          <w:ilvl w:val="1"/>
          <w:numId w:val="30"/>
        </w:numPr>
        <w:ind w:leftChars="-4" w:left="142" w:hangingChars="54" w:hanging="152"/>
        <w:rPr>
          <w:rFonts w:cs="Times New Roman"/>
        </w:rPr>
      </w:pPr>
      <w:bookmarkStart w:id="16" w:name="_Toc377104175"/>
      <w:r w:rsidRPr="00D71CCE">
        <w:rPr>
          <w:rFonts w:cs="Times New Roman" w:hint="eastAsia"/>
        </w:rPr>
        <w:t>章节编排</w:t>
      </w:r>
      <w:bookmarkEnd w:id="16"/>
      <w:r w:rsidRPr="00D71CCE">
        <w:rPr>
          <w:rFonts w:cs="Times New Roman" w:hint="eastAsia"/>
        </w:rPr>
        <w:t xml:space="preserve">   </w:t>
      </w:r>
    </w:p>
    <w:p w14:paraId="554EAE9F" w14:textId="77777777" w:rsidR="00D71CCE" w:rsidRDefault="00D71CCE" w:rsidP="00637DFF">
      <w:pPr>
        <w:ind w:firstLineChars="0" w:firstLine="420"/>
      </w:pPr>
      <w:r>
        <w:rPr>
          <w:rFonts w:hint="eastAsia"/>
        </w:rPr>
        <w:t>本文一共分五章对面向社区的疾病诊断决策支持系统进行了研究，文章结构如下：</w:t>
      </w:r>
    </w:p>
    <w:p w14:paraId="468DF1B0" w14:textId="77777777" w:rsidR="00D71CCE" w:rsidRDefault="00D71CCE" w:rsidP="00637DFF">
      <w:pPr>
        <w:ind w:firstLineChars="0" w:firstLine="420"/>
      </w:pPr>
      <w:r>
        <w:rPr>
          <w:rFonts w:hint="eastAsia"/>
        </w:rPr>
        <w:t>第一章：简述了研究背景，介绍研究目的与意义，最后提出了构建具有开放性可扩展的面向社区的疾病诊断决策支持系统的框架</w:t>
      </w:r>
    </w:p>
    <w:p w14:paraId="4E7DC44E" w14:textId="77777777" w:rsidR="00D71CCE" w:rsidRDefault="00D71CCE" w:rsidP="00637DFF">
      <w:pPr>
        <w:ind w:firstLineChars="0" w:firstLine="420"/>
      </w:pPr>
      <w:r>
        <w:rPr>
          <w:rFonts w:hint="eastAsia"/>
        </w:rPr>
        <w:t>第二章：研究面向社区疾病诊断决策支持系统的框架设计的关键问题与技术，简介框架的实现和基于本框架的疾病诊断决策支持系统的开发方案</w:t>
      </w:r>
    </w:p>
    <w:p w14:paraId="49E0B63B" w14:textId="77777777" w:rsidR="00D71CCE" w:rsidRDefault="00D71CCE" w:rsidP="00637DFF">
      <w:pPr>
        <w:ind w:firstLineChars="0" w:firstLine="420"/>
      </w:pPr>
      <w:r>
        <w:rPr>
          <w:rFonts w:hint="eastAsia"/>
        </w:rPr>
        <w:lastRenderedPageBreak/>
        <w:t>第三章：选取头痛作为目标疾病，基于框架开发原发性头痛诊断决策支持系统，并分析验证系统框架</w:t>
      </w:r>
    </w:p>
    <w:p w14:paraId="4CBBE3BA" w14:textId="77777777" w:rsidR="00D71CCE" w:rsidRDefault="00D71CCE" w:rsidP="00637DFF">
      <w:pPr>
        <w:ind w:firstLineChars="0" w:firstLine="420"/>
      </w:pPr>
      <w:r>
        <w:rPr>
          <w:rFonts w:hint="eastAsia"/>
        </w:rPr>
        <w:t>第四章：选取老年痴呆症作为目标疾病，基于框架开发老年痴呆症诊断决策支持系统，并分析验证系统框架</w:t>
      </w:r>
    </w:p>
    <w:p w14:paraId="5F1C3ECB" w14:textId="77777777" w:rsidR="004F0892" w:rsidRPr="00F04A86" w:rsidRDefault="00D71CCE" w:rsidP="00637DFF">
      <w:pPr>
        <w:ind w:firstLineChars="0" w:firstLine="420"/>
        <w:sectPr w:rsidR="004F0892" w:rsidRPr="00F04A86" w:rsidSect="002D1265">
          <w:headerReference w:type="default" r:id="rId39"/>
          <w:footerReference w:type="default" r:id="rId40"/>
          <w:endnotePr>
            <w:numFmt w:val="decimal"/>
          </w:endnotePr>
          <w:pgSz w:w="11906" w:h="16838"/>
          <w:pgMar w:top="1440" w:right="1800" w:bottom="1440" w:left="1800" w:header="851" w:footer="992" w:gutter="0"/>
          <w:pgNumType w:start="1"/>
          <w:cols w:space="425"/>
          <w:docGrid w:type="lines" w:linePitch="326"/>
        </w:sectPr>
      </w:pPr>
      <w:r>
        <w:rPr>
          <w:rFonts w:hint="eastAsia"/>
        </w:rPr>
        <w:t>第五章：</w:t>
      </w:r>
      <w:r>
        <w:rPr>
          <w:rFonts w:hint="eastAsia"/>
        </w:rPr>
        <w:t xml:space="preserve"> </w:t>
      </w:r>
      <w:r>
        <w:rPr>
          <w:rFonts w:hint="eastAsia"/>
        </w:rPr>
        <w:t>总结全文，提出展望。</w:t>
      </w:r>
    </w:p>
    <w:p w14:paraId="59A1E4FC" w14:textId="77777777" w:rsidR="004F0892" w:rsidRDefault="00F93894" w:rsidP="00D05353">
      <w:pPr>
        <w:pStyle w:val="1"/>
        <w:numPr>
          <w:ilvl w:val="0"/>
          <w:numId w:val="30"/>
        </w:numPr>
      </w:pPr>
      <w:bookmarkStart w:id="17" w:name="_Toc377104176"/>
      <w:r>
        <w:rPr>
          <w:rFonts w:hint="eastAsia"/>
        </w:rPr>
        <w:lastRenderedPageBreak/>
        <w:t>关键技术研究与系统框架实现</w:t>
      </w:r>
      <w:bookmarkEnd w:id="17"/>
    </w:p>
    <w:p w14:paraId="32DA7F53" w14:textId="77777777" w:rsidR="00D05353" w:rsidRPr="00D05353" w:rsidRDefault="00F93894" w:rsidP="00D05353">
      <w:pPr>
        <w:ind w:firstLine="480"/>
      </w:pPr>
      <w:r w:rsidRPr="00F93894">
        <w:rPr>
          <w:rFonts w:hint="eastAsia"/>
        </w:rPr>
        <w:t>面向社区疾病诊断决策支持系统是应用于社区的临床决策支持系统，由于社区</w:t>
      </w:r>
      <w:r w:rsidR="000F42FE">
        <w:rPr>
          <w:rFonts w:hint="eastAsia"/>
        </w:rPr>
        <w:t>特殊的应用</w:t>
      </w:r>
      <w:r w:rsidRPr="00F93894">
        <w:rPr>
          <w:rFonts w:hint="eastAsia"/>
        </w:rPr>
        <w:t>环境和需求，需要构建具有良好开放性和扩展性的系统架构。因此，本章首先分析临床决策系统在社区应用面临的问题，然后研究解决问题需要的关键技术，并以此为基础分析得到系统框的设计，最后实现系统框架，并介绍基于该框架的社区临床疾病诊断决策支持系统的开发方法</w:t>
      </w:r>
      <w:r w:rsidR="000F42FE">
        <w:rPr>
          <w:rFonts w:hint="eastAsia"/>
        </w:rPr>
        <w:t>。</w:t>
      </w:r>
    </w:p>
    <w:p w14:paraId="03535C96" w14:textId="77777777" w:rsidR="004F0892" w:rsidRPr="006C7E38" w:rsidRDefault="003D249A" w:rsidP="00DF60E1">
      <w:pPr>
        <w:pStyle w:val="2"/>
        <w:numPr>
          <w:ilvl w:val="1"/>
          <w:numId w:val="30"/>
        </w:numPr>
        <w:ind w:left="142" w:hanging="142"/>
      </w:pPr>
      <w:bookmarkStart w:id="18" w:name="_Toc377104177"/>
      <w:r w:rsidRPr="00D05353">
        <w:rPr>
          <w:rFonts w:hint="eastAsia"/>
        </w:rPr>
        <w:t>关键技术研究</w:t>
      </w:r>
      <w:bookmarkEnd w:id="18"/>
    </w:p>
    <w:p w14:paraId="0769FB51" w14:textId="339B4A88" w:rsidR="000E2473" w:rsidRDefault="00F10C8D" w:rsidP="00F93894">
      <w:pPr>
        <w:ind w:firstLine="480"/>
      </w:pPr>
      <w:r>
        <w:rPr>
          <w:rFonts w:hint="eastAsia"/>
        </w:rPr>
        <w:t>面向社区的临床决策支持系统相对于专科的决策支持系统</w:t>
      </w:r>
      <w:r w:rsidR="00B71627">
        <w:rPr>
          <w:rFonts w:hint="eastAsia"/>
        </w:rPr>
        <w:t>，</w:t>
      </w:r>
      <w:r>
        <w:rPr>
          <w:rFonts w:hint="eastAsia"/>
        </w:rPr>
        <w:t>决策支持</w:t>
      </w:r>
      <w:r w:rsidR="00B71627">
        <w:rPr>
          <w:rFonts w:hint="eastAsia"/>
        </w:rPr>
        <w:t>的疾病种类多样</w:t>
      </w:r>
      <w:r>
        <w:rPr>
          <w:rFonts w:hint="eastAsia"/>
        </w:rPr>
        <w:t>，而且系统的</w:t>
      </w:r>
      <w:r w:rsidR="00B71627">
        <w:rPr>
          <w:rFonts w:hint="eastAsia"/>
        </w:rPr>
        <w:t>应用对象广泛</w:t>
      </w:r>
      <w:r>
        <w:rPr>
          <w:rFonts w:hint="eastAsia"/>
        </w:rPr>
        <w:t>。</w:t>
      </w:r>
      <w:r w:rsidR="000A7DE8">
        <w:rPr>
          <w:rFonts w:hint="eastAsia"/>
        </w:rPr>
        <w:t>因而，系统面临着数据结构复杂多样的数据存储、动态变化的数据录入、不同平台的推理引擎这些问题。因此需要结合相应的技术建立解决方案。</w:t>
      </w:r>
    </w:p>
    <w:p w14:paraId="30139A45" w14:textId="77777777" w:rsidR="00F93894" w:rsidRDefault="00F93894" w:rsidP="00F93894">
      <w:pPr>
        <w:ind w:firstLine="480"/>
      </w:pPr>
      <w:commentRangeStart w:id="19"/>
      <w:r>
        <w:rPr>
          <w:rFonts w:hint="eastAsia"/>
        </w:rPr>
        <w:t>在上一章节已经提到，由于面向社区的疾病诊断决策支持系统面向大规模数量的社区医生，并且需要庞大的系统数据的存储量，然后决策支持的范围要求覆盖常见疾病，这些需求对于原有的临床决策支持系统的框架来说存在很大的局限性，因此，必须对于原框架各模块进行一定的扩展，并设计具有开放性和扩展性的系统框架，下面对于</w:t>
      </w:r>
      <w:r w:rsidR="008F7393">
        <w:rPr>
          <w:rFonts w:hint="eastAsia"/>
        </w:rPr>
        <w:t>各个</w:t>
      </w:r>
      <w:r>
        <w:rPr>
          <w:rFonts w:hint="eastAsia"/>
        </w:rPr>
        <w:t>问题进行详细分析</w:t>
      </w:r>
      <w:r w:rsidR="008F7393">
        <w:rPr>
          <w:rFonts w:hint="eastAsia"/>
        </w:rPr>
        <w:t>。</w:t>
      </w:r>
      <w:commentRangeEnd w:id="19"/>
      <w:r w:rsidR="00947C2A">
        <w:rPr>
          <w:rStyle w:val="af4"/>
        </w:rPr>
        <w:commentReference w:id="19"/>
      </w:r>
    </w:p>
    <w:p w14:paraId="7B12103F" w14:textId="4AD5002F" w:rsidR="0052399E" w:rsidRPr="00CD709C" w:rsidRDefault="004A2E87" w:rsidP="00692DD4">
      <w:pPr>
        <w:pStyle w:val="3"/>
        <w:numPr>
          <w:ilvl w:val="2"/>
          <w:numId w:val="30"/>
        </w:numPr>
        <w:ind w:left="567"/>
        <w:rPr>
          <w:rFonts w:cs="Times New Roman"/>
          <w:b w:val="0"/>
        </w:rPr>
      </w:pPr>
      <w:bookmarkStart w:id="20" w:name="_Toc377104178"/>
      <w:commentRangeStart w:id="21"/>
      <w:r>
        <w:rPr>
          <w:rFonts w:cs="Times New Roman" w:hint="eastAsia"/>
          <w:b w:val="0"/>
        </w:rPr>
        <w:t>面向复杂多样化医疗数据</w:t>
      </w:r>
      <w:r w:rsidR="0052399E" w:rsidRPr="00CD709C">
        <w:rPr>
          <w:rFonts w:cs="Times New Roman" w:hint="eastAsia"/>
          <w:b w:val="0"/>
        </w:rPr>
        <w:t>的数据</w:t>
      </w:r>
      <w:r w:rsidR="0052399E">
        <w:rPr>
          <w:rFonts w:cs="Times New Roman" w:hint="eastAsia"/>
          <w:b w:val="0"/>
        </w:rPr>
        <w:t>存储</w:t>
      </w:r>
      <w:r w:rsidR="00692DD4">
        <w:rPr>
          <w:rFonts w:cs="Times New Roman" w:hint="eastAsia"/>
          <w:b w:val="0"/>
        </w:rPr>
        <w:t>管理</w:t>
      </w:r>
      <w:bookmarkEnd w:id="20"/>
      <w:commentRangeEnd w:id="21"/>
      <w:r w:rsidR="00947C2A">
        <w:rPr>
          <w:rStyle w:val="af4"/>
          <w:rFonts w:cs="Times New Roman"/>
          <w:b w:val="0"/>
          <w:bCs w:val="0"/>
        </w:rPr>
        <w:commentReference w:id="21"/>
      </w:r>
      <w:r w:rsidR="00B348D8">
        <w:rPr>
          <w:rFonts w:cs="Times New Roman" w:hint="eastAsia"/>
          <w:b w:val="0"/>
        </w:rPr>
        <w:t>技术</w:t>
      </w:r>
    </w:p>
    <w:p w14:paraId="7F064728" w14:textId="77777777" w:rsidR="0052399E" w:rsidRPr="005163FA" w:rsidRDefault="0052399E" w:rsidP="0052399E">
      <w:pPr>
        <w:pStyle w:val="4"/>
        <w:numPr>
          <w:ilvl w:val="3"/>
          <w:numId w:val="30"/>
        </w:numPr>
        <w:ind w:left="0" w:firstLine="482"/>
        <w:rPr>
          <w:b w:val="0"/>
        </w:rPr>
      </w:pPr>
      <w:commentRangeStart w:id="22"/>
      <w:r>
        <w:rPr>
          <w:rFonts w:hint="eastAsia"/>
          <w:b w:val="0"/>
        </w:rPr>
        <w:t>问题分析</w:t>
      </w:r>
      <w:commentRangeEnd w:id="22"/>
      <w:r w:rsidR="00947C2A">
        <w:rPr>
          <w:rStyle w:val="af4"/>
          <w:b w:val="0"/>
          <w:bCs w:val="0"/>
        </w:rPr>
        <w:commentReference w:id="22"/>
      </w:r>
    </w:p>
    <w:p w14:paraId="79F92A64" w14:textId="07D5638D" w:rsidR="00210776" w:rsidRDefault="00EB09CB" w:rsidP="0052399E">
      <w:pPr>
        <w:ind w:firstLine="480"/>
      </w:pPr>
      <w:r>
        <w:rPr>
          <w:rFonts w:hint="eastAsia"/>
        </w:rPr>
        <w:t>临床决策支持系统处理的数据往往设计患者的病情相关的医疗数据，例如病情描述、病史信息、用药史等等。这些</w:t>
      </w:r>
      <w:r w:rsidRPr="00EB09CB">
        <w:rPr>
          <w:rFonts w:hint="eastAsia"/>
        </w:rPr>
        <w:t>医疗数据由于本身的复杂性，往往不是典型的关系型数据，数据类型繁杂且具有较多的层级结构</w:t>
      </w:r>
      <w:r>
        <w:rPr>
          <w:rFonts w:hint="eastAsia"/>
        </w:rPr>
        <w:t>。采用关系型数据模型表达的话，往往无法直接表达。如果拆分过细的话，表的数目庞大造成数据库性能损失；如果</w:t>
      </w:r>
      <w:r w:rsidR="00015193">
        <w:rPr>
          <w:rFonts w:hint="eastAsia"/>
        </w:rPr>
        <w:t>合并过多的话，字段的经常性的空缺会导致数据库存储空间浪费。</w:t>
      </w:r>
    </w:p>
    <w:p w14:paraId="2058CF39" w14:textId="3EB19801" w:rsidR="00015193" w:rsidRDefault="00015193" w:rsidP="0052399E">
      <w:pPr>
        <w:ind w:firstLine="480"/>
      </w:pPr>
      <w:r>
        <w:rPr>
          <w:rFonts w:hint="eastAsia"/>
        </w:rPr>
        <w:lastRenderedPageBreak/>
        <w:t>另一方面，</w:t>
      </w:r>
      <w:r w:rsidRPr="00015193">
        <w:rPr>
          <w:rFonts w:hint="eastAsia"/>
        </w:rPr>
        <w:t>由于决策支持系统的实施和评估本身存在一个决策模型构建、系统构建应用、有效性评估、结果反馈、系统更新完善的循环过程。随着系统的不断更新，临床数据采集和存储的种类和数量随着知识的更新也会不断变更。这对于数据模型需要事先精确定义的关系型数据库，哪怕是对数据模型的很小的变更，也需要数据库的重新设计实施</w:t>
      </w:r>
      <w:r>
        <w:rPr>
          <w:rFonts w:hint="eastAsia"/>
        </w:rPr>
        <w:t>。</w:t>
      </w:r>
    </w:p>
    <w:p w14:paraId="66DC4918" w14:textId="3E405E6B" w:rsidR="00210776" w:rsidRDefault="00015193" w:rsidP="0052399E">
      <w:pPr>
        <w:ind w:firstLine="480"/>
      </w:pPr>
      <w:r>
        <w:rPr>
          <w:rFonts w:hint="eastAsia"/>
        </w:rPr>
        <w:t>为了解决以上问题，引入非关系数据库</w:t>
      </w:r>
      <w:proofErr w:type="spellStart"/>
      <w:r>
        <w:rPr>
          <w:rFonts w:hint="eastAsia"/>
        </w:rPr>
        <w:t>MongoDB</w:t>
      </w:r>
      <w:proofErr w:type="spellEnd"/>
      <w:r>
        <w:rPr>
          <w:rFonts w:hint="eastAsia"/>
        </w:rPr>
        <w:t>。首先</w:t>
      </w:r>
      <w:proofErr w:type="spellStart"/>
      <w:r w:rsidRPr="00015193">
        <w:rPr>
          <w:rFonts w:hint="eastAsia"/>
        </w:rPr>
        <w:t>MongoDB</w:t>
      </w:r>
      <w:proofErr w:type="spellEnd"/>
      <w:r w:rsidRPr="00015193">
        <w:rPr>
          <w:rFonts w:hint="eastAsia"/>
        </w:rPr>
        <w:t>的“文档（</w:t>
      </w:r>
      <w:r w:rsidRPr="00015193">
        <w:rPr>
          <w:rFonts w:hint="eastAsia"/>
        </w:rPr>
        <w:t>Document</w:t>
      </w:r>
      <w:r w:rsidRPr="00015193">
        <w:rPr>
          <w:rFonts w:hint="eastAsia"/>
        </w:rPr>
        <w:t>）”模型灵活可变，通过内嵌文档或者数组的方式可表达复杂的层次关系</w:t>
      </w:r>
      <w:r>
        <w:rPr>
          <w:rFonts w:hint="eastAsia"/>
        </w:rPr>
        <w:t>，相对于关系型数据库更能表达医疗数据。另一方面，</w:t>
      </w:r>
      <w:r w:rsidRPr="00015193">
        <w:rPr>
          <w:rFonts w:hint="eastAsia"/>
        </w:rPr>
        <w:t>而数据模型的限制这一点上，</w:t>
      </w:r>
      <w:proofErr w:type="spellStart"/>
      <w:r w:rsidRPr="00015193">
        <w:rPr>
          <w:rFonts w:hint="eastAsia"/>
        </w:rPr>
        <w:t>NoSQL</w:t>
      </w:r>
      <w:proofErr w:type="spellEnd"/>
      <w:r w:rsidRPr="00015193">
        <w:rPr>
          <w:rFonts w:hint="eastAsia"/>
        </w:rPr>
        <w:t>数据库要宽松的多，或者完全不存在，</w:t>
      </w:r>
      <w:proofErr w:type="spellStart"/>
      <w:r w:rsidRPr="00015193">
        <w:rPr>
          <w:rFonts w:hint="eastAsia"/>
        </w:rPr>
        <w:t>MongoDB</w:t>
      </w:r>
      <w:proofErr w:type="spellEnd"/>
      <w:r w:rsidRPr="00015193">
        <w:rPr>
          <w:rFonts w:hint="eastAsia"/>
        </w:rPr>
        <w:t>允许应用在一个数据单元中存入需要的任何结构，减少数据模型修改带来的麻烦，能够应对快速变化的数据需求。</w:t>
      </w:r>
      <w:r>
        <w:rPr>
          <w:rFonts w:hint="eastAsia"/>
        </w:rPr>
        <w:t>而且，</w:t>
      </w:r>
      <w:proofErr w:type="spellStart"/>
      <w:r w:rsidRPr="00015193">
        <w:rPr>
          <w:rFonts w:hint="eastAsia"/>
        </w:rPr>
        <w:t>MongoDB</w:t>
      </w:r>
      <w:proofErr w:type="spellEnd"/>
      <w:r w:rsidRPr="00015193">
        <w:rPr>
          <w:rFonts w:hint="eastAsia"/>
        </w:rPr>
        <w:t>在文档的查询上，支持通用的辅助索引和复合索引，能够提供快速方便的查询；而统计分析方面，</w:t>
      </w:r>
      <w:proofErr w:type="spellStart"/>
      <w:r w:rsidRPr="00015193">
        <w:rPr>
          <w:rFonts w:hint="eastAsia"/>
        </w:rPr>
        <w:t>MongoDB</w:t>
      </w:r>
      <w:proofErr w:type="spellEnd"/>
      <w:r w:rsidRPr="00015193">
        <w:rPr>
          <w:rFonts w:hint="eastAsia"/>
        </w:rPr>
        <w:t>支持</w:t>
      </w:r>
      <w:proofErr w:type="spellStart"/>
      <w:r w:rsidRPr="00015193">
        <w:rPr>
          <w:rFonts w:hint="eastAsia"/>
        </w:rPr>
        <w:t>MapReduce</w:t>
      </w:r>
      <w:proofErr w:type="spellEnd"/>
      <w:r w:rsidRPr="00015193">
        <w:rPr>
          <w:rFonts w:hint="eastAsia"/>
        </w:rPr>
        <w:t>和其他聚合工具，对于</w:t>
      </w:r>
      <w:r>
        <w:rPr>
          <w:rFonts w:hint="eastAsia"/>
        </w:rPr>
        <w:t>满足</w:t>
      </w:r>
      <w:r w:rsidRPr="00015193">
        <w:rPr>
          <w:rFonts w:hint="eastAsia"/>
        </w:rPr>
        <w:t>临床研究对于医疗数据进行有效的检索及统计分析</w:t>
      </w:r>
      <w:r>
        <w:rPr>
          <w:rFonts w:hint="eastAsia"/>
        </w:rPr>
        <w:t>的需求</w:t>
      </w:r>
      <w:r w:rsidRPr="00015193">
        <w:rPr>
          <w:rFonts w:hint="eastAsia"/>
        </w:rPr>
        <w:t>。</w:t>
      </w:r>
    </w:p>
    <w:p w14:paraId="173C2427" w14:textId="77777777" w:rsidR="0052399E" w:rsidRPr="00AF7F67" w:rsidRDefault="0052399E" w:rsidP="0052399E">
      <w:pPr>
        <w:pStyle w:val="4"/>
        <w:numPr>
          <w:ilvl w:val="3"/>
          <w:numId w:val="30"/>
        </w:numPr>
        <w:ind w:left="0" w:firstLine="482"/>
        <w:rPr>
          <w:b w:val="0"/>
        </w:rPr>
      </w:pPr>
      <w:proofErr w:type="spellStart"/>
      <w:r w:rsidRPr="00AF7F67">
        <w:rPr>
          <w:rFonts w:hint="eastAsia"/>
          <w:b w:val="0"/>
        </w:rPr>
        <w:t>MongoDB</w:t>
      </w:r>
      <w:proofErr w:type="spellEnd"/>
      <w:r w:rsidRPr="00AF7F67">
        <w:rPr>
          <w:rFonts w:hint="eastAsia"/>
          <w:b w:val="0"/>
        </w:rPr>
        <w:t>概述</w:t>
      </w:r>
    </w:p>
    <w:p w14:paraId="7943B957" w14:textId="77777777" w:rsidR="0052399E" w:rsidRDefault="0052399E" w:rsidP="0052399E">
      <w:pPr>
        <w:ind w:firstLine="480"/>
      </w:pPr>
      <w:r w:rsidRPr="002E014E">
        <w:rPr>
          <w:rFonts w:hint="eastAsia"/>
        </w:rPr>
        <w:t>随着信息技术的发展，网</w:t>
      </w:r>
      <w:r>
        <w:rPr>
          <w:rFonts w:hint="eastAsia"/>
        </w:rPr>
        <w:t>络</w:t>
      </w:r>
      <w:r w:rsidRPr="002E014E">
        <w:rPr>
          <w:rFonts w:hint="eastAsia"/>
        </w:rPr>
        <w:t>数据越来越偏向非结构化，数据并发读写要求高，且要求数据有一定的可扩展性。针对这类数据的特点，</w:t>
      </w:r>
      <w:proofErr w:type="spellStart"/>
      <w:r w:rsidRPr="002E014E">
        <w:rPr>
          <w:rFonts w:hint="eastAsia"/>
        </w:rPr>
        <w:t>NoSQL</w:t>
      </w:r>
      <w:proofErr w:type="spellEnd"/>
      <w:r w:rsidRPr="002E014E">
        <w:rPr>
          <w:rFonts w:hint="eastAsia"/>
        </w:rPr>
        <w:t>应运而生。</w:t>
      </w:r>
      <w:proofErr w:type="spellStart"/>
      <w:r w:rsidRPr="002E014E">
        <w:rPr>
          <w:rFonts w:hint="eastAsia"/>
        </w:rPr>
        <w:t>NoSQL</w:t>
      </w:r>
      <w:proofErr w:type="spellEnd"/>
      <w:r w:rsidRPr="002E014E">
        <w:rPr>
          <w:rFonts w:hint="eastAsia"/>
        </w:rPr>
        <w:t>是</w:t>
      </w:r>
      <w:r w:rsidRPr="002E014E">
        <w:rPr>
          <w:rFonts w:hint="eastAsia"/>
        </w:rPr>
        <w:t>Not Only SQL</w:t>
      </w:r>
      <w:r w:rsidRPr="002E014E">
        <w:rPr>
          <w:rFonts w:hint="eastAsia"/>
        </w:rPr>
        <w:t>的缩写，是对传统关系型数据库以外的数据库的统称，他们不完全遵循经典的</w:t>
      </w:r>
      <w:r w:rsidRPr="002E014E">
        <w:rPr>
          <w:rFonts w:hint="eastAsia"/>
        </w:rPr>
        <w:t>RMDBS</w:t>
      </w:r>
      <w:r w:rsidRPr="002E014E">
        <w:rPr>
          <w:rFonts w:hint="eastAsia"/>
        </w:rPr>
        <w:t>原理，且常与</w:t>
      </w:r>
      <w:r w:rsidRPr="002E014E">
        <w:rPr>
          <w:rFonts w:hint="eastAsia"/>
        </w:rPr>
        <w:t>Web</w:t>
      </w:r>
      <w:r w:rsidRPr="002E014E">
        <w:rPr>
          <w:rFonts w:hint="eastAsia"/>
        </w:rPr>
        <w:t>规模的大型数据库相关。</w:t>
      </w:r>
      <w:proofErr w:type="spellStart"/>
      <w:r w:rsidRPr="002E014E">
        <w:rPr>
          <w:rFonts w:hint="eastAsia"/>
        </w:rPr>
        <w:t>NoSQL</w:t>
      </w:r>
      <w:proofErr w:type="spellEnd"/>
      <w:r w:rsidRPr="002E014E">
        <w:rPr>
          <w:rFonts w:hint="eastAsia"/>
        </w:rPr>
        <w:t>数据库不需要特定的表结构，通常不支持表的连接操作，不支持完整的</w:t>
      </w:r>
      <w:r w:rsidRPr="002E014E">
        <w:rPr>
          <w:rFonts w:hint="eastAsia"/>
        </w:rPr>
        <w:t>ACID</w:t>
      </w:r>
      <w:r w:rsidRPr="002E014E">
        <w:rPr>
          <w:rFonts w:hint="eastAsia"/>
        </w:rPr>
        <w:t>属性，而且一般拥有强大的可扩展性。计算机学家</w:t>
      </w:r>
      <w:proofErr w:type="spellStart"/>
      <w:r w:rsidRPr="002E014E">
        <w:rPr>
          <w:rFonts w:hint="eastAsia"/>
        </w:rPr>
        <w:t>Sourav</w:t>
      </w:r>
      <w:proofErr w:type="spellEnd"/>
      <w:r w:rsidRPr="002E014E">
        <w:rPr>
          <w:rFonts w:hint="eastAsia"/>
        </w:rPr>
        <w:t xml:space="preserve"> </w:t>
      </w:r>
      <w:proofErr w:type="spellStart"/>
      <w:r w:rsidRPr="002E014E">
        <w:rPr>
          <w:rFonts w:hint="eastAsia"/>
        </w:rPr>
        <w:t>Mazumder</w:t>
      </w:r>
      <w:proofErr w:type="spellEnd"/>
      <w:r w:rsidRPr="002E014E">
        <w:rPr>
          <w:rFonts w:hint="eastAsia"/>
        </w:rPr>
        <w:t>对</w:t>
      </w:r>
      <w:proofErr w:type="spellStart"/>
      <w:r w:rsidRPr="002E014E">
        <w:rPr>
          <w:rFonts w:hint="eastAsia"/>
        </w:rPr>
        <w:t>NoSQL</w:t>
      </w:r>
      <w:proofErr w:type="spellEnd"/>
      <w:r w:rsidRPr="002E014E">
        <w:rPr>
          <w:rFonts w:hint="eastAsia"/>
        </w:rPr>
        <w:t>数据库的一个比较严谨的描述</w:t>
      </w:r>
      <w:r>
        <w:fldChar w:fldCharType="begin"/>
      </w:r>
      <w:r>
        <w:instrText xml:space="preserve"> ADDIN EN.CITE &lt;EndNote&gt;&lt;Cite&gt;&lt;Author&gt;Stonebraker&lt;/Author&gt;&lt;Year&gt;2010&lt;/Year&gt;&lt;RecNum&gt;26&lt;/RecNum&gt;&lt;DisplayText&gt;&lt;style face="superscript"&gt;[18]&lt;/style&gt;&lt;/DisplayText&gt;&lt;record&gt;&lt;rec-number&gt;26&lt;/rec-number&gt;&lt;foreign-keys&gt;&lt;key app="EN" db-id="5dzfeds9afa20pepxd95ep9jpa0easz5p5fz"&gt;26&lt;/key&gt;&lt;/foreign-keys&gt;&lt;ref-type name="Journal Article"&gt;17&lt;/ref-type&gt;&lt;contributors&gt;&lt;authors&gt;&lt;author&gt;Stonebraker, Michael&lt;/author&gt;&lt;/authors&gt;&lt;/contributors&gt;&lt;titles&gt;&lt;title&gt;SQL databases v. NoSQL databases&lt;/title&gt;&lt;secondary-title&gt;Communications of the ACM&lt;/secondary-title&gt;&lt;/titles&gt;&lt;pages&gt;10-11&lt;/pages&gt;&lt;volume&gt;53&lt;/volume&gt;&lt;number&gt;4&lt;/number&gt;&lt;dates&gt;&lt;year&gt;2010&lt;/year&gt;&lt;/dates&gt;&lt;isbn&gt;0001-0782&lt;/isbn&gt;&lt;urls&gt;&lt;/urls&gt;&lt;/record&gt;&lt;/Cite&gt;&lt;/EndNote&gt;</w:instrText>
      </w:r>
      <w:r>
        <w:fldChar w:fldCharType="separate"/>
      </w:r>
      <w:r w:rsidRPr="00115EFC">
        <w:rPr>
          <w:noProof/>
          <w:vertAlign w:val="superscript"/>
        </w:rPr>
        <w:t>[</w:t>
      </w:r>
      <w:hyperlink w:anchor="_ENREF_18" w:tooltip="Stonebraker, 2010 #26" w:history="1">
        <w:r w:rsidR="00174A38" w:rsidRPr="00115EFC">
          <w:rPr>
            <w:noProof/>
            <w:vertAlign w:val="superscript"/>
          </w:rPr>
          <w:t>18</w:t>
        </w:r>
      </w:hyperlink>
      <w:r w:rsidRPr="00115EFC">
        <w:rPr>
          <w:noProof/>
          <w:vertAlign w:val="superscript"/>
        </w:rPr>
        <w:t>]</w:t>
      </w:r>
      <w:r>
        <w:fldChar w:fldCharType="end"/>
      </w:r>
      <w:r>
        <w:rPr>
          <w:rFonts w:hint="eastAsia"/>
        </w:rPr>
        <w:t>：</w:t>
      </w:r>
    </w:p>
    <w:p w14:paraId="362A4241" w14:textId="6874DC38" w:rsidR="0052399E" w:rsidRDefault="0052399E" w:rsidP="0052399E">
      <w:pPr>
        <w:ind w:firstLine="480"/>
      </w:pPr>
      <w:r>
        <w:rPr>
          <w:rFonts w:hint="eastAsia"/>
        </w:rPr>
        <w:t>（</w:t>
      </w:r>
      <w:r>
        <w:rPr>
          <w:rFonts w:hint="eastAsia"/>
        </w:rPr>
        <w:t>1</w:t>
      </w:r>
      <w:r>
        <w:rPr>
          <w:rFonts w:hint="eastAsia"/>
        </w:rPr>
        <w:t>）会建立一个松散的、易扩展的数据模型来进行数据建模，比如文档、列形式，而不像关系数据库会建立一个固定的关系模式。</w:t>
      </w:r>
    </w:p>
    <w:p w14:paraId="0E3C9700" w14:textId="77777777" w:rsidR="0052399E" w:rsidRDefault="0052399E" w:rsidP="0052399E">
      <w:pPr>
        <w:ind w:firstLine="480"/>
      </w:pPr>
      <w:r>
        <w:rPr>
          <w:rFonts w:hint="eastAsia"/>
        </w:rPr>
        <w:t>（</w:t>
      </w:r>
      <w:r>
        <w:rPr>
          <w:rFonts w:hint="eastAsia"/>
        </w:rPr>
        <w:t>2</w:t>
      </w:r>
      <w:r>
        <w:rPr>
          <w:rFonts w:hint="eastAsia"/>
        </w:rPr>
        <w:t>）系统设计会按照</w:t>
      </w:r>
      <w:r>
        <w:rPr>
          <w:rFonts w:hint="eastAsia"/>
        </w:rPr>
        <w:t>CAP</w:t>
      </w:r>
      <w:r>
        <w:fldChar w:fldCharType="begin"/>
      </w:r>
      <w:r>
        <w:instrText xml:space="preserve"> ADDIN EN.CITE &lt;EndNote&gt;&lt;Cite&gt;&lt;Author&gt;Pritchett&lt;/Author&gt;&lt;Year&gt;2008&lt;/Year&gt;&lt;RecNum&gt;27&lt;/RecNum&gt;&lt;DisplayText&gt;&lt;style face="superscript"&gt;[19]&lt;/style&gt;&lt;/DisplayText&gt;&lt;record&gt;&lt;rec-number&gt;27&lt;/rec-number&gt;&lt;foreign-keys&gt;&lt;key app="EN" db-id="5dzfeds9afa20pepxd95ep9jpa0easz5p5fz"&gt;27&lt;/key&gt;&lt;/foreign-keys&gt;&lt;ref-type name="Journal Article"&gt;17&lt;/ref-type&gt;&lt;contributors&gt;&lt;authors&gt;&lt;author&gt;Pritchett, Dan&lt;/author&gt;&lt;/authors&gt;&lt;/contributors&gt;&lt;titles&gt;&lt;title&gt;Base: An acid alternative&lt;/title&gt;&lt;secondary-title&gt;Queue&lt;/secondary-title&gt;&lt;/titles&gt;&lt;pages&gt;48-55&lt;/pages&gt;&lt;volume&gt;6&lt;/volume&gt;&lt;number&gt;3&lt;/number&gt;&lt;dates&gt;&lt;year&gt;2008&lt;/year&gt;&lt;/dates&gt;&lt;isbn&gt;1542-7730&lt;/isbn&gt;&lt;urls&gt;&lt;/urls&gt;&lt;/record&gt;&lt;/Cite&gt;&lt;/EndNote&gt;</w:instrText>
      </w:r>
      <w:r>
        <w:fldChar w:fldCharType="separate"/>
      </w:r>
      <w:r w:rsidRPr="00115EFC">
        <w:rPr>
          <w:noProof/>
          <w:vertAlign w:val="superscript"/>
        </w:rPr>
        <w:t>[</w:t>
      </w:r>
      <w:hyperlink w:anchor="_ENREF_19" w:tooltip="Pritchett, 2008 #27" w:history="1">
        <w:r w:rsidR="00174A38" w:rsidRPr="00115EFC">
          <w:rPr>
            <w:noProof/>
            <w:vertAlign w:val="superscript"/>
          </w:rPr>
          <w:t>19</w:t>
        </w:r>
      </w:hyperlink>
      <w:r w:rsidRPr="00115EFC">
        <w:rPr>
          <w:noProof/>
          <w:vertAlign w:val="superscript"/>
        </w:rPr>
        <w:t>]</w:t>
      </w:r>
      <w:r>
        <w:fldChar w:fldCharType="end"/>
      </w:r>
      <w:r>
        <w:rPr>
          <w:rFonts w:hint="eastAsia"/>
        </w:rPr>
        <w:t>原则，在跨多个节点之间建立数据分布式模型，使系统具有较强的水平扩展特性。</w:t>
      </w:r>
      <w:r>
        <w:rPr>
          <w:rFonts w:hint="eastAsia"/>
        </w:rPr>
        <w:t xml:space="preserve"> </w:t>
      </w:r>
    </w:p>
    <w:p w14:paraId="4579973E" w14:textId="77777777" w:rsidR="0052399E" w:rsidRDefault="0052399E" w:rsidP="0052399E">
      <w:pPr>
        <w:ind w:firstLine="480"/>
      </w:pPr>
      <w:r>
        <w:rPr>
          <w:rFonts w:hint="eastAsia"/>
        </w:rPr>
        <w:t>（</w:t>
      </w:r>
      <w:r>
        <w:rPr>
          <w:rFonts w:hint="eastAsia"/>
        </w:rPr>
        <w:t>3</w:t>
      </w:r>
      <w:r>
        <w:rPr>
          <w:rFonts w:hint="eastAsia"/>
        </w:rPr>
        <w:t>）具备在磁盘以及内存中持久化数据的能力。</w:t>
      </w:r>
      <w:r>
        <w:rPr>
          <w:rFonts w:hint="eastAsia"/>
        </w:rPr>
        <w:t xml:space="preserve"> </w:t>
      </w:r>
    </w:p>
    <w:p w14:paraId="64AC00DC" w14:textId="77777777" w:rsidR="0052399E" w:rsidRDefault="0052399E" w:rsidP="0052399E">
      <w:pPr>
        <w:ind w:firstLine="480"/>
      </w:pPr>
      <w:r>
        <w:rPr>
          <w:rFonts w:hint="eastAsia"/>
        </w:rPr>
        <w:lastRenderedPageBreak/>
        <w:t>（</w:t>
      </w:r>
      <w:r>
        <w:rPr>
          <w:rFonts w:hint="eastAsia"/>
        </w:rPr>
        <w:t>4</w:t>
      </w:r>
      <w:r>
        <w:rPr>
          <w:rFonts w:hint="eastAsia"/>
        </w:rPr>
        <w:t>）能够支持多种</w:t>
      </w:r>
      <w:proofErr w:type="spellStart"/>
      <w:r>
        <w:rPr>
          <w:rFonts w:hint="eastAsia"/>
        </w:rPr>
        <w:t>NoSQL</w:t>
      </w:r>
      <w:proofErr w:type="spellEnd"/>
      <w:r>
        <w:rPr>
          <w:rFonts w:hint="eastAsia"/>
        </w:rPr>
        <w:t>数据访问接口。</w:t>
      </w:r>
    </w:p>
    <w:p w14:paraId="35A9E1DF" w14:textId="77777777" w:rsidR="0052399E" w:rsidRDefault="0052399E" w:rsidP="0052399E">
      <w:pPr>
        <w:ind w:firstLine="480"/>
      </w:pPr>
      <w:r>
        <w:rPr>
          <w:rFonts w:hint="eastAsia"/>
        </w:rPr>
        <w:t>根据特定场景和应用需求，</w:t>
      </w:r>
      <w:proofErr w:type="spellStart"/>
      <w:r>
        <w:rPr>
          <w:rFonts w:hint="eastAsia"/>
        </w:rPr>
        <w:t>NoSQL</w:t>
      </w:r>
      <w:proofErr w:type="spellEnd"/>
      <w:r>
        <w:rPr>
          <w:rFonts w:hint="eastAsia"/>
        </w:rPr>
        <w:t>主要分为三类：一是面向高性能并发读写的</w:t>
      </w:r>
      <w:r>
        <w:rPr>
          <w:rFonts w:hint="eastAsia"/>
        </w:rPr>
        <w:t>Key-Value</w:t>
      </w:r>
      <w:r>
        <w:rPr>
          <w:rFonts w:hint="eastAsia"/>
        </w:rPr>
        <w:t>数据库，</w:t>
      </w:r>
      <w:r>
        <w:rPr>
          <w:rFonts w:hint="eastAsia"/>
        </w:rPr>
        <w:t>Key-Value</w:t>
      </w:r>
      <w:r>
        <w:rPr>
          <w:rFonts w:hint="eastAsia"/>
        </w:rPr>
        <w:t>类型的数据库其主要特点是具有极高的并发读写性能，典型代表有</w:t>
      </w:r>
      <w:proofErr w:type="spellStart"/>
      <w:r>
        <w:rPr>
          <w:rFonts w:hint="eastAsia"/>
        </w:rPr>
        <w:t>Redis</w:t>
      </w:r>
      <w:proofErr w:type="spellEnd"/>
      <w:r>
        <w:rPr>
          <w:rFonts w:hint="eastAsia"/>
        </w:rPr>
        <w:t>、</w:t>
      </w:r>
      <w:r>
        <w:rPr>
          <w:rFonts w:hint="eastAsia"/>
        </w:rPr>
        <w:t>Tokyo Cabinet</w:t>
      </w:r>
      <w:r>
        <w:rPr>
          <w:rFonts w:hint="eastAsia"/>
        </w:rPr>
        <w:t>等；二是面向海量数据访问的面向文档数据库（</w:t>
      </w:r>
      <w:r>
        <w:rPr>
          <w:rFonts w:hint="eastAsia"/>
        </w:rPr>
        <w:t>Document Store</w:t>
      </w:r>
      <w:r>
        <w:rPr>
          <w:rFonts w:hint="eastAsia"/>
        </w:rPr>
        <w:t>），这类数据库的特点是可以在海量数据中快速查询数据，如</w:t>
      </w:r>
      <w:proofErr w:type="spellStart"/>
      <w:r>
        <w:rPr>
          <w:rFonts w:hint="eastAsia"/>
        </w:rPr>
        <w:t>MongoDB</w:t>
      </w:r>
      <w:proofErr w:type="spellEnd"/>
      <w:r>
        <w:rPr>
          <w:rFonts w:hint="eastAsia"/>
        </w:rPr>
        <w:t>、</w:t>
      </w:r>
      <w:proofErr w:type="spellStart"/>
      <w:r>
        <w:rPr>
          <w:rFonts w:hint="eastAsia"/>
        </w:rPr>
        <w:t>CouthDB</w:t>
      </w:r>
      <w:proofErr w:type="spellEnd"/>
      <w:r>
        <w:rPr>
          <w:rFonts w:hint="eastAsia"/>
        </w:rPr>
        <w:t>等；三是面向可扩展的分布式数据库（</w:t>
      </w:r>
      <w:r>
        <w:rPr>
          <w:rFonts w:hint="eastAsia"/>
        </w:rPr>
        <w:t>Object Store</w:t>
      </w:r>
      <w:r>
        <w:rPr>
          <w:rFonts w:hint="eastAsia"/>
        </w:rPr>
        <w:t>），这种数据库解决了传统数据库的缺陷，可以适应数据量的增加及数据结构的变化。</w:t>
      </w:r>
    </w:p>
    <w:p w14:paraId="514AFBB5" w14:textId="77777777" w:rsidR="0052399E" w:rsidRDefault="0052399E" w:rsidP="0052399E">
      <w:pPr>
        <w:ind w:firstLine="480"/>
      </w:pPr>
      <w:proofErr w:type="spellStart"/>
      <w:r>
        <w:rPr>
          <w:rFonts w:hint="eastAsia"/>
        </w:rPr>
        <w:t>MongoDB</w:t>
      </w:r>
      <w:proofErr w:type="spellEnd"/>
      <w:r>
        <w:rPr>
          <w:rFonts w:hint="eastAsia"/>
        </w:rPr>
        <w:t>就是这样一种典型的</w:t>
      </w:r>
      <w:proofErr w:type="spellStart"/>
      <w:r>
        <w:rPr>
          <w:rFonts w:hint="eastAsia"/>
        </w:rPr>
        <w:t>NoSQL</w:t>
      </w:r>
      <w:proofErr w:type="spellEnd"/>
      <w:r>
        <w:rPr>
          <w:rFonts w:hint="eastAsia"/>
        </w:rPr>
        <w:t>数据库，它由</w:t>
      </w:r>
      <w:r>
        <w:rPr>
          <w:rFonts w:hint="eastAsia"/>
        </w:rPr>
        <w:t>C++</w:t>
      </w:r>
      <w:r>
        <w:rPr>
          <w:rFonts w:hint="eastAsia"/>
        </w:rPr>
        <w:t>语言编写，是开源的一个基于分布式文件存储的数据库，旨在为</w:t>
      </w:r>
      <w:r>
        <w:rPr>
          <w:rFonts w:hint="eastAsia"/>
        </w:rPr>
        <w:t>WEB</w:t>
      </w:r>
      <w:r>
        <w:rPr>
          <w:rFonts w:hint="eastAsia"/>
        </w:rPr>
        <w:t>应用提供可扩展的高性能数据存储解决方案。</w:t>
      </w:r>
      <w:proofErr w:type="spellStart"/>
      <w:r>
        <w:rPr>
          <w:rFonts w:hint="eastAsia"/>
        </w:rPr>
        <w:t>MongoDB</w:t>
      </w:r>
      <w:proofErr w:type="spellEnd"/>
      <w:r>
        <w:rPr>
          <w:rFonts w:hint="eastAsia"/>
        </w:rPr>
        <w:t>具有以下主要特性</w:t>
      </w:r>
      <w:r>
        <w:rPr>
          <w:rFonts w:hint="eastAsia"/>
        </w:rPr>
        <w:t xml:space="preserve">: </w:t>
      </w:r>
    </w:p>
    <w:p w14:paraId="44A72479" w14:textId="77777777" w:rsidR="0052399E" w:rsidRDefault="0052399E" w:rsidP="0052399E">
      <w:pPr>
        <w:ind w:firstLine="480"/>
      </w:pPr>
      <w:r>
        <w:rPr>
          <w:rFonts w:hint="eastAsia"/>
        </w:rPr>
        <w:t>（</w:t>
      </w:r>
      <w:r>
        <w:rPr>
          <w:rFonts w:hint="eastAsia"/>
        </w:rPr>
        <w:t>1</w:t>
      </w:r>
      <w:r>
        <w:rPr>
          <w:rFonts w:hint="eastAsia"/>
        </w:rPr>
        <w:t>）文档数据类型</w:t>
      </w:r>
      <w:r>
        <w:rPr>
          <w:rFonts w:hint="eastAsia"/>
        </w:rPr>
        <w:t xml:space="preserve"> </w:t>
      </w:r>
      <w:r>
        <w:rPr>
          <w:rFonts w:hint="eastAsia"/>
        </w:rPr>
        <w:t>文档存储为</w:t>
      </w:r>
      <w:r>
        <w:rPr>
          <w:rFonts w:hint="eastAsia"/>
        </w:rPr>
        <w:t>BSON</w:t>
      </w:r>
      <w:r>
        <w:rPr>
          <w:rFonts w:hint="eastAsia"/>
        </w:rPr>
        <w:t>格式。</w:t>
      </w:r>
      <w:r>
        <w:rPr>
          <w:rFonts w:hint="eastAsia"/>
        </w:rPr>
        <w:t>BSON</w:t>
      </w:r>
      <w:r>
        <w:rPr>
          <w:rFonts w:hint="eastAsia"/>
        </w:rPr>
        <w:t>是</w:t>
      </w:r>
      <w:r>
        <w:rPr>
          <w:rFonts w:hint="eastAsia"/>
        </w:rPr>
        <w:t>JSON</w:t>
      </w:r>
      <w:r>
        <w:rPr>
          <w:rFonts w:hint="eastAsia"/>
        </w:rPr>
        <w:t>的二进制编码形式，结构类似嵌套键</w:t>
      </w:r>
      <w:r>
        <w:rPr>
          <w:rFonts w:hint="eastAsia"/>
        </w:rPr>
        <w:t>/</w:t>
      </w:r>
      <w:r>
        <w:rPr>
          <w:rFonts w:hint="eastAsia"/>
        </w:rPr>
        <w:t>值对。</w:t>
      </w:r>
      <w:r>
        <w:rPr>
          <w:rFonts w:hint="eastAsia"/>
        </w:rPr>
        <w:t>BSON</w:t>
      </w:r>
      <w:r>
        <w:rPr>
          <w:rFonts w:hint="eastAsia"/>
        </w:rPr>
        <w:t>是</w:t>
      </w:r>
      <w:r>
        <w:rPr>
          <w:rFonts w:hint="eastAsia"/>
        </w:rPr>
        <w:t>JSON</w:t>
      </w:r>
      <w:r>
        <w:rPr>
          <w:rFonts w:hint="eastAsia"/>
        </w:rPr>
        <w:t>的超集，额外支出一些类型，比如正则表达式、二进制数据和日期。每个文档都有唯一的标示符，如果数据在插入文档之前没有添加唯一标示符，则由</w:t>
      </w:r>
      <w:proofErr w:type="spellStart"/>
      <w:r>
        <w:rPr>
          <w:rFonts w:hint="eastAsia"/>
        </w:rPr>
        <w:t>MongoDB</w:t>
      </w:r>
      <w:proofErr w:type="spellEnd"/>
      <w:r>
        <w:rPr>
          <w:rFonts w:hint="eastAsia"/>
        </w:rPr>
        <w:t>自动生成一个标示符</w:t>
      </w:r>
      <w:r>
        <w:rPr>
          <w:rFonts w:hint="eastAsia"/>
        </w:rPr>
        <w:t>ID</w:t>
      </w:r>
      <w:r>
        <w:rPr>
          <w:rFonts w:hint="eastAsia"/>
        </w:rPr>
        <w:t>。类似的存储格式如下：</w:t>
      </w:r>
    </w:p>
    <w:p w14:paraId="5B2F0801" w14:textId="417B509F" w:rsidR="0052399E" w:rsidRDefault="006042A6" w:rsidP="0052399E">
      <w:pPr>
        <w:ind w:firstLine="480"/>
      </w:pPr>
      <w:r>
        <w:rPr>
          <w:rFonts w:hint="eastAsia"/>
        </w:rPr>
        <w:t>表示的是一个文档中的存储数据。数据的逻辑结构如</w:t>
      </w:r>
      <w:r w:rsidR="0052399E">
        <w:rPr>
          <w:rFonts w:hint="eastAsia"/>
        </w:rPr>
        <w:t>图</w:t>
      </w:r>
      <w:r>
        <w:rPr>
          <w:rFonts w:hint="eastAsia"/>
        </w:rPr>
        <w:t>2-1</w:t>
      </w:r>
      <w:r>
        <w:rPr>
          <w:rFonts w:hint="eastAsia"/>
        </w:rPr>
        <w:t>，数据库的结构有三级</w:t>
      </w:r>
      <w:r w:rsidR="0052399E">
        <w:rPr>
          <w:rFonts w:hint="eastAsia"/>
        </w:rPr>
        <w:t>：</w:t>
      </w:r>
      <w:r>
        <w:rPr>
          <w:rFonts w:hint="eastAsia"/>
        </w:rPr>
        <w:t>database</w:t>
      </w:r>
      <w:r>
        <w:rPr>
          <w:rFonts w:hint="eastAsia"/>
        </w:rPr>
        <w:t>，</w:t>
      </w:r>
      <w:r>
        <w:rPr>
          <w:rFonts w:hint="eastAsia"/>
        </w:rPr>
        <w:t>collection</w:t>
      </w:r>
      <w:r>
        <w:rPr>
          <w:rFonts w:hint="eastAsia"/>
        </w:rPr>
        <w:t>，</w:t>
      </w:r>
      <w:r>
        <w:rPr>
          <w:rFonts w:hint="eastAsia"/>
        </w:rPr>
        <w:t xml:space="preserve"> document.</w:t>
      </w:r>
      <w:r>
        <w:rPr>
          <w:rFonts w:hint="eastAsia"/>
        </w:rPr>
        <w:t>而</w:t>
      </w:r>
      <w:r>
        <w:rPr>
          <w:rFonts w:hint="eastAsia"/>
        </w:rPr>
        <w:t>database</w:t>
      </w:r>
      <w:r>
        <w:rPr>
          <w:rFonts w:hint="eastAsia"/>
        </w:rPr>
        <w:t>包含多个</w:t>
      </w:r>
      <w:r>
        <w:rPr>
          <w:rFonts w:hint="eastAsia"/>
        </w:rPr>
        <w:t>collection</w:t>
      </w:r>
      <w:r>
        <w:rPr>
          <w:rFonts w:hint="eastAsia"/>
        </w:rPr>
        <w:t>，</w:t>
      </w:r>
      <w:r>
        <w:rPr>
          <w:rFonts w:hint="eastAsia"/>
        </w:rPr>
        <w:t>collection</w:t>
      </w:r>
      <w:r>
        <w:rPr>
          <w:rFonts w:hint="eastAsia"/>
        </w:rPr>
        <w:t>包含多个</w:t>
      </w:r>
      <w:r>
        <w:rPr>
          <w:rFonts w:hint="eastAsia"/>
        </w:rPr>
        <w:t>document</w:t>
      </w:r>
      <w:r>
        <w:rPr>
          <w:rFonts w:hint="eastAsia"/>
        </w:rPr>
        <w:t>，</w:t>
      </w:r>
      <w:r>
        <w:rPr>
          <w:rFonts w:hint="eastAsia"/>
        </w:rPr>
        <w:t>document</w:t>
      </w:r>
      <w:r>
        <w:rPr>
          <w:rFonts w:hint="eastAsia"/>
        </w:rPr>
        <w:t>还存在嵌套或者包含的关系。</w:t>
      </w:r>
    </w:p>
    <w:p w14:paraId="3652E43B" w14:textId="77777777" w:rsidR="0052399E" w:rsidRDefault="006C53E8" w:rsidP="0052399E">
      <w:pPr>
        <w:keepNext/>
        <w:ind w:firstLine="480"/>
        <w:jc w:val="center"/>
      </w:pPr>
      <w:r>
        <w:pict w14:anchorId="03A24756">
          <v:shape id="_x0000_i1025" type="#_x0000_t75" style="width:138.55pt;height:133.15pt">
            <v:imagedata r:id="rId41" o:title=""/>
          </v:shape>
        </w:pict>
      </w:r>
    </w:p>
    <w:p w14:paraId="250A8B6B" w14:textId="77777777" w:rsidR="0052399E" w:rsidRDefault="0052399E" w:rsidP="0052399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75093A">
        <w:rPr>
          <w:noProof/>
        </w:rPr>
        <w:t>1</w:t>
      </w:r>
      <w:r>
        <w:fldChar w:fldCharType="end"/>
      </w:r>
      <w:r>
        <w:rPr>
          <w:rFonts w:hint="eastAsia"/>
        </w:rPr>
        <w:t>MongoDB</w:t>
      </w:r>
      <w:r>
        <w:rPr>
          <w:rFonts w:hint="eastAsia"/>
        </w:rPr>
        <w:t>数据结构</w:t>
      </w:r>
    </w:p>
    <w:p w14:paraId="20935580" w14:textId="77777777" w:rsidR="0052399E" w:rsidRDefault="0052399E" w:rsidP="0052399E">
      <w:pPr>
        <w:ind w:firstLine="480"/>
      </w:pPr>
      <w:r>
        <w:rPr>
          <w:rFonts w:hint="eastAsia"/>
        </w:rPr>
        <w:t>（</w:t>
      </w:r>
      <w:r>
        <w:rPr>
          <w:rFonts w:hint="eastAsia"/>
        </w:rPr>
        <w:t>2</w:t>
      </w:r>
      <w:r>
        <w:rPr>
          <w:rFonts w:hint="eastAsia"/>
        </w:rPr>
        <w:t>）即时查询</w:t>
      </w:r>
      <w:r>
        <w:rPr>
          <w:rFonts w:hint="eastAsia"/>
        </w:rPr>
        <w:t xml:space="preserve"> </w:t>
      </w:r>
      <w:r>
        <w:rPr>
          <w:rFonts w:hint="eastAsia"/>
        </w:rPr>
        <w:t>一个系统的即时查询即系统无需预先定义系统接收的查询类型。关系数据库拥有这个能力，能够严格遵照指示执行任何完备的</w:t>
      </w:r>
      <w:proofErr w:type="spellStart"/>
      <w:r>
        <w:rPr>
          <w:rFonts w:hint="eastAsia"/>
        </w:rPr>
        <w:t>sql</w:t>
      </w:r>
      <w:proofErr w:type="spellEnd"/>
      <w:r>
        <w:rPr>
          <w:rFonts w:hint="eastAsia"/>
        </w:rPr>
        <w:t>查询，无论有多少条件。虽然这个在关系数据库里面是理所当然的功能，但是在</w:t>
      </w:r>
      <w:proofErr w:type="spellStart"/>
      <w:r>
        <w:rPr>
          <w:rFonts w:hint="eastAsia"/>
        </w:rPr>
        <w:t>NoSQL</w:t>
      </w:r>
      <w:proofErr w:type="spellEnd"/>
      <w:r>
        <w:rPr>
          <w:rFonts w:hint="eastAsia"/>
        </w:rPr>
        <w:lastRenderedPageBreak/>
        <w:t>中并非如此。比如键值存储数据库只能按照一个维度</w:t>
      </w:r>
      <w:r>
        <w:rPr>
          <w:rFonts w:hint="eastAsia"/>
        </w:rPr>
        <w:t>-</w:t>
      </w:r>
      <w:r>
        <w:rPr>
          <w:rFonts w:hint="eastAsia"/>
        </w:rPr>
        <w:t>键来进行查询。</w:t>
      </w:r>
    </w:p>
    <w:p w14:paraId="4F43C9DE" w14:textId="77777777" w:rsidR="0052399E" w:rsidRDefault="0052399E" w:rsidP="0052399E">
      <w:pPr>
        <w:ind w:firstLine="480"/>
      </w:pPr>
      <w:r>
        <w:rPr>
          <w:rFonts w:hint="eastAsia"/>
        </w:rPr>
        <w:t>（</w:t>
      </w:r>
      <w:r>
        <w:rPr>
          <w:rFonts w:hint="eastAsia"/>
        </w:rPr>
        <w:t>3</w:t>
      </w:r>
      <w:r>
        <w:rPr>
          <w:rFonts w:hint="eastAsia"/>
        </w:rPr>
        <w:t>）复制</w:t>
      </w:r>
      <w:r>
        <w:rPr>
          <w:rFonts w:hint="eastAsia"/>
        </w:rPr>
        <w:t xml:space="preserve"> </w:t>
      </w:r>
      <w:proofErr w:type="spellStart"/>
      <w:r>
        <w:rPr>
          <w:rFonts w:hint="eastAsia"/>
        </w:rPr>
        <w:t>MongoDB</w:t>
      </w:r>
      <w:proofErr w:type="spellEnd"/>
      <w:r>
        <w:rPr>
          <w:rFonts w:hint="eastAsia"/>
        </w:rPr>
        <w:t>通过称为副本集（</w:t>
      </w:r>
      <w:r>
        <w:rPr>
          <w:rFonts w:hint="eastAsia"/>
        </w:rPr>
        <w:t>replica set</w:t>
      </w:r>
      <w:r>
        <w:rPr>
          <w:rFonts w:hint="eastAsia"/>
        </w:rPr>
        <w:t>）的拓扑结构提供复制功能。副本集将数据分布在多台机器上以实现冗余，在服务器和网络故障的时候，能提供自动故障转移。另外，复制功能还能用于扩展数据库的读能力，如一个读密集型的应用程序，可以把数据库的读操作分散到副本集群中的各台机器上。</w:t>
      </w:r>
    </w:p>
    <w:p w14:paraId="76A43697" w14:textId="77777777" w:rsidR="0052399E" w:rsidRDefault="0052399E" w:rsidP="0052399E">
      <w:pPr>
        <w:ind w:firstLine="480"/>
      </w:pPr>
      <w:r>
        <w:rPr>
          <w:rFonts w:hint="eastAsia"/>
        </w:rPr>
        <w:t>（</w:t>
      </w:r>
      <w:r>
        <w:rPr>
          <w:rFonts w:hint="eastAsia"/>
        </w:rPr>
        <w:t>4</w:t>
      </w:r>
      <w:r>
        <w:rPr>
          <w:rFonts w:hint="eastAsia"/>
        </w:rPr>
        <w:t>）数据库扩展</w:t>
      </w:r>
      <w:r>
        <w:rPr>
          <w:rFonts w:hint="eastAsia"/>
        </w:rPr>
        <w:t xml:space="preserve"> </w:t>
      </w:r>
      <w:proofErr w:type="spellStart"/>
      <w:r>
        <w:rPr>
          <w:rFonts w:hint="eastAsia"/>
        </w:rPr>
        <w:t>MongoDB</w:t>
      </w:r>
      <w:proofErr w:type="spellEnd"/>
      <w:r>
        <w:rPr>
          <w:rFonts w:hint="eastAsia"/>
        </w:rPr>
        <w:t>的水平扩展非常易于管理，它通过基于范围的分区机制，即自动分片来实现这一设计目标，该机制会自动管理各个节点之间的数据分布。另外，分片系统会自动处理节点的增加，帮助系统进行自动故障转移。</w:t>
      </w:r>
    </w:p>
    <w:p w14:paraId="14CF431B" w14:textId="672E8EC8" w:rsidR="0052399E" w:rsidRPr="00AF7F67" w:rsidRDefault="0052399E" w:rsidP="0052399E">
      <w:pPr>
        <w:pStyle w:val="4"/>
        <w:numPr>
          <w:ilvl w:val="3"/>
          <w:numId w:val="30"/>
        </w:numPr>
        <w:ind w:left="0" w:firstLine="482"/>
        <w:rPr>
          <w:b w:val="0"/>
        </w:rPr>
      </w:pPr>
      <w:r w:rsidRPr="00AF7F67">
        <w:rPr>
          <w:rFonts w:hint="eastAsia"/>
          <w:b w:val="0"/>
        </w:rPr>
        <w:t>基于</w:t>
      </w:r>
      <w:proofErr w:type="spellStart"/>
      <w:r w:rsidRPr="00AF7F67">
        <w:rPr>
          <w:rFonts w:hint="eastAsia"/>
          <w:b w:val="0"/>
        </w:rPr>
        <w:t>MongoDB</w:t>
      </w:r>
      <w:proofErr w:type="spellEnd"/>
      <w:r w:rsidRPr="00AF7F67">
        <w:rPr>
          <w:rFonts w:hint="eastAsia"/>
          <w:b w:val="0"/>
        </w:rPr>
        <w:t>的</w:t>
      </w:r>
      <w:r w:rsidR="00947C2A">
        <w:rPr>
          <w:rFonts w:hint="eastAsia"/>
          <w:b w:val="0"/>
        </w:rPr>
        <w:t>疾病诊断决策支持</w:t>
      </w:r>
      <w:r w:rsidRPr="00AF7F67">
        <w:rPr>
          <w:rFonts w:hint="eastAsia"/>
          <w:b w:val="0"/>
        </w:rPr>
        <w:t>数据</w:t>
      </w:r>
      <w:r w:rsidR="00947C2A">
        <w:rPr>
          <w:rFonts w:hint="eastAsia"/>
          <w:b w:val="0"/>
        </w:rPr>
        <w:t>存储方案</w:t>
      </w:r>
      <w:r w:rsidRPr="00AF7F67">
        <w:rPr>
          <w:rFonts w:hint="eastAsia"/>
          <w:b w:val="0"/>
        </w:rPr>
        <w:t>设计</w:t>
      </w:r>
    </w:p>
    <w:p w14:paraId="6E4E2D36" w14:textId="1C74B76A" w:rsidR="0052399E" w:rsidRDefault="0052399E" w:rsidP="0052399E">
      <w:pPr>
        <w:ind w:firstLineChars="0" w:firstLine="420"/>
      </w:pPr>
      <w:r>
        <w:rPr>
          <w:rFonts w:hint="eastAsia"/>
        </w:rPr>
        <w:t>为了充分发挥</w:t>
      </w:r>
      <w:proofErr w:type="spellStart"/>
      <w:r>
        <w:rPr>
          <w:rFonts w:hint="eastAsia"/>
        </w:rPr>
        <w:t>MongoDB</w:t>
      </w:r>
      <w:proofErr w:type="spellEnd"/>
      <w:r>
        <w:rPr>
          <w:rFonts w:hint="eastAsia"/>
        </w:rPr>
        <w:t>的模式自由和扩展性，论文对于疾病诊断决策支持系统的医疗数据需求进行抽象后定义了基础信息类，各疾病可以进一步围绕这些基础信息类，对它内部结构进行扩展或者外部添加进行建模以满足各异的数据需求。基础信息类如图</w:t>
      </w:r>
      <w:r w:rsidR="00A81CC4">
        <w:rPr>
          <w:rFonts w:hint="eastAsia"/>
        </w:rPr>
        <w:t>2-2</w:t>
      </w:r>
      <w:r w:rsidR="006042A6">
        <w:rPr>
          <w:rFonts w:hint="eastAsia"/>
        </w:rPr>
        <w:t>所示，主要由病人基本信息类、问诊信息类及病史信息类组成，后两个类与第一个都是引用的关系。问诊信息类包含观察类、诊断结论类、诊疗方案类；病史信息类包含个人史、家族史等。</w:t>
      </w:r>
    </w:p>
    <w:p w14:paraId="4829589E" w14:textId="77777777" w:rsidR="0052399E" w:rsidRDefault="0052399E" w:rsidP="0052399E">
      <w:pPr>
        <w:keepNext/>
        <w:ind w:firstLine="480"/>
        <w:jc w:val="center"/>
      </w:pPr>
      <w:r w:rsidRPr="005823FA">
        <w:rPr>
          <w:rFonts w:ascii="Calibri" w:eastAsia="宋体" w:hAnsi="Calibri"/>
          <w:noProof/>
        </w:rPr>
        <w:drawing>
          <wp:inline distT="0" distB="0" distL="0" distR="0" wp14:anchorId="03976492" wp14:editId="61F9DC99">
            <wp:extent cx="3339182" cy="2390775"/>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367201" cy="2410836"/>
                    </a:xfrm>
                    <a:prstGeom prst="rect">
                      <a:avLst/>
                    </a:prstGeom>
                    <a:noFill/>
                    <a:ln>
                      <a:noFill/>
                    </a:ln>
                  </pic:spPr>
                </pic:pic>
              </a:graphicData>
            </a:graphic>
          </wp:inline>
        </w:drawing>
      </w:r>
    </w:p>
    <w:p w14:paraId="753983BB" w14:textId="77777777" w:rsidR="0052399E" w:rsidRDefault="0052399E" w:rsidP="0052399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75093A">
        <w:rPr>
          <w:noProof/>
        </w:rPr>
        <w:t>2</w:t>
      </w:r>
      <w:r>
        <w:fldChar w:fldCharType="end"/>
      </w:r>
      <w:r>
        <w:rPr>
          <w:rFonts w:hint="eastAsia"/>
        </w:rPr>
        <w:t>基本信息类型</w:t>
      </w:r>
    </w:p>
    <w:p w14:paraId="3A7F9113" w14:textId="77777777" w:rsidR="0052399E" w:rsidRDefault="0052399E" w:rsidP="0052399E">
      <w:pPr>
        <w:ind w:firstLineChars="0" w:firstLine="420"/>
      </w:pPr>
      <w:r>
        <w:rPr>
          <w:rFonts w:hint="eastAsia"/>
        </w:rPr>
        <w:t>病人基本信息类：描述患者的人口统计学信息，作为信息的主体，支持“以病人为中心”的信息管理。</w:t>
      </w:r>
    </w:p>
    <w:p w14:paraId="4AED4E5C" w14:textId="77777777" w:rsidR="0052399E" w:rsidRDefault="0052399E" w:rsidP="0052399E">
      <w:pPr>
        <w:ind w:firstLineChars="0" w:firstLine="420"/>
      </w:pPr>
      <w:r>
        <w:rPr>
          <w:rFonts w:hint="eastAsia"/>
        </w:rPr>
        <w:t>问诊信息类：描述患者某次就诊的相关信息，将就诊相关信息分成一般性概</w:t>
      </w:r>
      <w:r>
        <w:rPr>
          <w:rFonts w:hint="eastAsia"/>
        </w:rPr>
        <w:lastRenderedPageBreak/>
        <w:t>念的三类：观察：指对于患者健康相关的客观描述和测量数据，代表医生问诊获取的信息；诊断结论：包含</w:t>
      </w:r>
      <w:r>
        <w:t>CDSS</w:t>
      </w:r>
      <w:r>
        <w:rPr>
          <w:rFonts w:hint="eastAsia"/>
        </w:rPr>
        <w:t>诊断的建议和医生的确定性的诊断结论；诊疗方案：指根据患者当前情况采取的医疗行为。</w:t>
      </w:r>
    </w:p>
    <w:p w14:paraId="0CE3EBB4" w14:textId="77777777" w:rsidR="0052399E" w:rsidRDefault="0052399E" w:rsidP="0052399E">
      <w:pPr>
        <w:ind w:firstLine="480"/>
      </w:pPr>
      <w:r>
        <w:rPr>
          <w:rFonts w:hint="eastAsia"/>
        </w:rPr>
        <w:t>病史信息类：指不随就诊次序变化的个人史、家族史等病史信息。反映病人以往的健康状况。为医生的诊断提供全面的信息。</w:t>
      </w:r>
    </w:p>
    <w:p w14:paraId="1ED6086C" w14:textId="24752ADF" w:rsidR="0052399E" w:rsidRDefault="0052399E" w:rsidP="0052399E">
      <w:pPr>
        <w:ind w:firstLine="480"/>
      </w:pPr>
      <w:r>
        <w:rPr>
          <w:rFonts w:hint="eastAsia"/>
        </w:rPr>
        <w:t>根据以上抽象类的定义，设计</w:t>
      </w:r>
      <w:proofErr w:type="spellStart"/>
      <w:r>
        <w:rPr>
          <w:rFonts w:hint="eastAsia"/>
        </w:rPr>
        <w:t>MongoDB</w:t>
      </w:r>
      <w:proofErr w:type="spellEnd"/>
      <w:r>
        <w:rPr>
          <w:rFonts w:hint="eastAsia"/>
        </w:rPr>
        <w:t>的存储方案如图</w:t>
      </w:r>
      <w:r w:rsidR="00A81CC4">
        <w:rPr>
          <w:rFonts w:hint="eastAsia"/>
        </w:rPr>
        <w:t>2-3</w:t>
      </w:r>
      <w:r>
        <w:rPr>
          <w:rFonts w:hint="eastAsia"/>
        </w:rPr>
        <w:t>所示</w:t>
      </w:r>
      <w:r w:rsidR="006042A6">
        <w:rPr>
          <w:rFonts w:hint="eastAsia"/>
        </w:rPr>
        <w:t>，从顶至下分为应用层、服务层、通信层、存储层</w:t>
      </w:r>
      <w:r w:rsidR="00770FD0">
        <w:rPr>
          <w:rFonts w:hint="eastAsia"/>
        </w:rPr>
        <w:t>四个层次。</w:t>
      </w:r>
    </w:p>
    <w:p w14:paraId="140DDB46" w14:textId="77777777" w:rsidR="0052399E" w:rsidRDefault="006C53E8" w:rsidP="0052399E">
      <w:pPr>
        <w:keepNext/>
        <w:ind w:firstLine="480"/>
        <w:jc w:val="center"/>
      </w:pPr>
      <w:r>
        <w:pict w14:anchorId="4990D630">
          <v:shape id="_x0000_i1026" type="#_x0000_t75" style="width:264.25pt;height:150.8pt">
            <v:imagedata r:id="rId43" o:title=""/>
          </v:shape>
        </w:pict>
      </w:r>
    </w:p>
    <w:p w14:paraId="72A1BD35" w14:textId="77777777" w:rsidR="0052399E" w:rsidRDefault="0052399E" w:rsidP="0052399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75093A">
        <w:rPr>
          <w:noProof/>
        </w:rPr>
        <w:t>3</w:t>
      </w:r>
      <w:r>
        <w:fldChar w:fldCharType="end"/>
      </w:r>
      <w:r>
        <w:rPr>
          <w:rFonts w:hint="eastAsia"/>
        </w:rPr>
        <w:t>MongoDB</w:t>
      </w:r>
      <w:r>
        <w:rPr>
          <w:rFonts w:hint="eastAsia"/>
        </w:rPr>
        <w:t>存储方案</w:t>
      </w:r>
    </w:p>
    <w:p w14:paraId="41E47D9C" w14:textId="77777777" w:rsidR="0052399E" w:rsidRDefault="0052399E" w:rsidP="0052399E">
      <w:pPr>
        <w:ind w:firstLineChars="0" w:firstLine="420"/>
      </w:pPr>
      <w:r>
        <w:rPr>
          <w:rFonts w:hint="eastAsia"/>
        </w:rPr>
        <w:t>接口层提供对于各个基本信息类的操作访问接口，包括增删查改基本操作。服务层向上层提供索引服务，由于患者就医的过程中，医生往往根据姓名或结合就诊日期查询已有的病人信息，因此建立指定字段的索引可以提高查询速度，缩短系统反应时间，不影响医生的工作流程。通信层完成</w:t>
      </w:r>
      <w:r>
        <w:rPr>
          <w:rFonts w:hint="eastAsia"/>
        </w:rPr>
        <w:t xml:space="preserve"> </w:t>
      </w:r>
      <w:proofErr w:type="spellStart"/>
      <w:r>
        <w:rPr>
          <w:rFonts w:hint="eastAsia"/>
        </w:rPr>
        <w:t>MongoDB</w:t>
      </w:r>
      <w:proofErr w:type="spellEnd"/>
      <w:r>
        <w:rPr>
          <w:rFonts w:hint="eastAsia"/>
        </w:rPr>
        <w:t>客户端与</w:t>
      </w:r>
      <w:proofErr w:type="spellStart"/>
      <w:r>
        <w:rPr>
          <w:rFonts w:hint="eastAsia"/>
        </w:rPr>
        <w:t>MongoDB</w:t>
      </w:r>
      <w:proofErr w:type="spellEnd"/>
      <w:r>
        <w:rPr>
          <w:rFonts w:hint="eastAsia"/>
        </w:rPr>
        <w:t>服务的通信。存储层提供数据的分布式存储结构，利用主从复制构建自动故障转移的存储节点，通过自动分片集群简化数据存储水平扩展的管理。</w:t>
      </w:r>
    </w:p>
    <w:p w14:paraId="75B39E1D" w14:textId="00287E61" w:rsidR="0052399E" w:rsidRPr="00CD709C" w:rsidRDefault="004A2E87" w:rsidP="00692DD4">
      <w:pPr>
        <w:pStyle w:val="3"/>
        <w:numPr>
          <w:ilvl w:val="2"/>
          <w:numId w:val="30"/>
        </w:numPr>
        <w:ind w:left="567"/>
        <w:rPr>
          <w:rFonts w:cs="Times New Roman"/>
          <w:b w:val="0"/>
        </w:rPr>
      </w:pPr>
      <w:bookmarkStart w:id="23" w:name="_Toc377104179"/>
      <w:r>
        <w:rPr>
          <w:rFonts w:cs="Times New Roman" w:hint="eastAsia"/>
          <w:b w:val="0"/>
        </w:rPr>
        <w:t>针对不同疾病</w:t>
      </w:r>
      <w:r w:rsidR="0052399E" w:rsidRPr="00CD709C">
        <w:rPr>
          <w:rFonts w:cs="Times New Roman" w:hint="eastAsia"/>
          <w:b w:val="0"/>
        </w:rPr>
        <w:t>的</w:t>
      </w:r>
      <w:r w:rsidR="00947C2A">
        <w:rPr>
          <w:rFonts w:cs="Times New Roman" w:hint="eastAsia"/>
          <w:b w:val="0"/>
        </w:rPr>
        <w:t>数据录入界面</w:t>
      </w:r>
      <w:r>
        <w:rPr>
          <w:rFonts w:cs="Times New Roman" w:hint="eastAsia"/>
          <w:b w:val="0"/>
        </w:rPr>
        <w:t>动态配置</w:t>
      </w:r>
      <w:bookmarkEnd w:id="23"/>
      <w:r w:rsidR="00947C2A">
        <w:rPr>
          <w:rFonts w:cs="Times New Roman" w:hint="eastAsia"/>
          <w:b w:val="0"/>
        </w:rPr>
        <w:t>技术</w:t>
      </w:r>
    </w:p>
    <w:p w14:paraId="06C5B394" w14:textId="77777777" w:rsidR="0052399E" w:rsidRPr="007C6036" w:rsidRDefault="0052399E" w:rsidP="0052399E">
      <w:pPr>
        <w:pStyle w:val="4"/>
        <w:numPr>
          <w:ilvl w:val="3"/>
          <w:numId w:val="30"/>
        </w:numPr>
        <w:ind w:left="0" w:firstLine="482"/>
        <w:rPr>
          <w:b w:val="0"/>
        </w:rPr>
      </w:pPr>
      <w:r>
        <w:rPr>
          <w:rFonts w:hint="eastAsia"/>
          <w:b w:val="0"/>
        </w:rPr>
        <w:t>问题分析</w:t>
      </w:r>
    </w:p>
    <w:p w14:paraId="6986DDC0" w14:textId="77777777" w:rsidR="0052399E" w:rsidRDefault="0052399E" w:rsidP="0052399E">
      <w:pPr>
        <w:ind w:firstLineChars="0" w:firstLine="420"/>
      </w:pPr>
      <w:r>
        <w:rPr>
          <w:rFonts w:hint="eastAsia"/>
        </w:rPr>
        <w:t>在疾病诊断过程中，医生是对于病人的信息进行综合处理，这个过程是由三个阶段的循环来表示的：观察（</w:t>
      </w:r>
      <w:r>
        <w:rPr>
          <w:rFonts w:hint="eastAsia"/>
        </w:rPr>
        <w:t>Observation</w:t>
      </w:r>
      <w:r>
        <w:rPr>
          <w:rFonts w:hint="eastAsia"/>
        </w:rPr>
        <w:t>）</w:t>
      </w:r>
      <w:r>
        <w:rPr>
          <w:rFonts w:hint="eastAsia"/>
        </w:rPr>
        <w:t>,</w:t>
      </w:r>
      <w:r>
        <w:rPr>
          <w:rFonts w:hint="eastAsia"/>
        </w:rPr>
        <w:t>诊断（</w:t>
      </w:r>
      <w:r>
        <w:rPr>
          <w:rFonts w:hint="eastAsia"/>
        </w:rPr>
        <w:t>Diagnosis</w:t>
      </w:r>
      <w:r>
        <w:rPr>
          <w:rFonts w:hint="eastAsia"/>
        </w:rPr>
        <w:t>）和治疗（</w:t>
      </w:r>
      <w:r>
        <w:rPr>
          <w:rFonts w:hint="eastAsia"/>
        </w:rPr>
        <w:t>Therapy</w:t>
      </w:r>
      <w:r>
        <w:rPr>
          <w:rFonts w:hint="eastAsia"/>
        </w:rPr>
        <w:t>），如下图所示。在过程中，医生通过回忆或搜索相关的医学知识和经验，向病人询问他</w:t>
      </w:r>
      <w:r>
        <w:rPr>
          <w:rFonts w:hint="eastAsia"/>
        </w:rPr>
        <w:t>/</w:t>
      </w:r>
      <w:r>
        <w:rPr>
          <w:rFonts w:hint="eastAsia"/>
        </w:rPr>
        <w:t>她相关的问题，如临床症状、相关病史、疾病诱发原因、疾病发作情况以</w:t>
      </w:r>
      <w:r>
        <w:rPr>
          <w:rFonts w:hint="eastAsia"/>
        </w:rPr>
        <w:lastRenderedPageBreak/>
        <w:t>及病患家族史等，搜集信息后集合疾病的知识进行诊断推理，并得出一个结论，然后给出治疗的方案。</w:t>
      </w:r>
    </w:p>
    <w:p w14:paraId="75F5F64C" w14:textId="77777777" w:rsidR="0052399E" w:rsidRDefault="0052399E" w:rsidP="0052399E">
      <w:pPr>
        <w:ind w:firstLineChars="0" w:firstLine="420"/>
      </w:pPr>
      <w:r>
        <w:rPr>
          <w:rFonts w:hint="eastAsia"/>
        </w:rPr>
        <w:t>在这个过程中，诊断决策的准确性往往取决于问诊过程中信息的获取程度。然而不同疾病对于病人的信息获取有着相当大的差异，对于系统来说，也就是疾病问诊流程部分的数据获取必须随着疾病的需求而变化，否则不能起到辅助决策的作用。</w:t>
      </w:r>
    </w:p>
    <w:p w14:paraId="77F6C2DC" w14:textId="77777777" w:rsidR="0052399E" w:rsidRPr="007C6036" w:rsidRDefault="0052399E" w:rsidP="0052399E">
      <w:pPr>
        <w:ind w:firstLineChars="0" w:firstLine="420"/>
      </w:pPr>
      <w:r>
        <w:rPr>
          <w:rFonts w:hint="eastAsia"/>
        </w:rPr>
        <w:t>因此，针对疾病流程的动态性，采用可视化组件将可变的界面存为配置文件，并通过数据交互模块完成数据的传输功能。</w:t>
      </w:r>
    </w:p>
    <w:p w14:paraId="509E587F" w14:textId="77777777" w:rsidR="0052399E" w:rsidRPr="00532E95" w:rsidRDefault="0052399E" w:rsidP="0052399E">
      <w:pPr>
        <w:pStyle w:val="4"/>
        <w:numPr>
          <w:ilvl w:val="3"/>
          <w:numId w:val="30"/>
        </w:numPr>
        <w:ind w:left="0" w:firstLine="482"/>
        <w:rPr>
          <w:b w:val="0"/>
        </w:rPr>
      </w:pPr>
      <w:commentRangeStart w:id="24"/>
      <w:r>
        <w:rPr>
          <w:rFonts w:hint="eastAsia"/>
          <w:b w:val="0"/>
        </w:rPr>
        <w:t>结构化医疗文档系统</w:t>
      </w:r>
      <w:r w:rsidRPr="00532E95">
        <w:rPr>
          <w:rFonts w:hint="eastAsia"/>
          <w:b w:val="0"/>
        </w:rPr>
        <w:t>概述</w:t>
      </w:r>
      <w:commentRangeEnd w:id="24"/>
      <w:r w:rsidR="00947C2A">
        <w:rPr>
          <w:rStyle w:val="af4"/>
          <w:b w:val="0"/>
          <w:bCs w:val="0"/>
        </w:rPr>
        <w:commentReference w:id="24"/>
      </w:r>
    </w:p>
    <w:p w14:paraId="22CD4795" w14:textId="77777777" w:rsidR="000F2F9A" w:rsidRDefault="0052399E" w:rsidP="0052399E">
      <w:pPr>
        <w:ind w:firstLine="480"/>
      </w:pPr>
      <w:r>
        <w:rPr>
          <w:rFonts w:hint="eastAsia"/>
        </w:rPr>
        <w:t>随着信息技术在医疗领域的应用逐渐广泛，在诊疗过程中产生的诊疗数据</w:t>
      </w:r>
      <w:r w:rsidR="004C7FDB">
        <w:rPr>
          <w:rFonts w:hint="eastAsia"/>
        </w:rPr>
        <w:t>往往以电子化医疗文档的形式存在于医疗信息系统中。</w:t>
      </w:r>
      <w:r w:rsidR="00681216">
        <w:rPr>
          <w:rFonts w:hint="eastAsia"/>
        </w:rPr>
        <w:t>医疗文档</w:t>
      </w:r>
      <w:r w:rsidR="00410631">
        <w:rPr>
          <w:rFonts w:hint="eastAsia"/>
        </w:rPr>
        <w:t>包含大量来自不同科室的检查、护理和治疗等信息，这些信息涉及的数据类型多样，结构复杂，而且在形式和内容上差异很大。传统的医疗信息系统采用</w:t>
      </w:r>
      <w:r w:rsidR="00410631">
        <w:rPr>
          <w:rFonts w:hint="eastAsia"/>
        </w:rPr>
        <w:t>MS WORD</w:t>
      </w:r>
      <w:r w:rsidR="0022478F">
        <w:rPr>
          <w:rFonts w:hint="eastAsia"/>
        </w:rPr>
        <w:t>等文字处理软件编辑医疗文档，虽然能满足排版需求，但是数据无法结构化处理；国外已有的结构化数据编辑的医疗文档系统无法满足样式的精确性要求。并且，医疗文档由于数据和诊疗活动的变化往往需要不断修改。</w:t>
      </w:r>
    </w:p>
    <w:p w14:paraId="65B5F399" w14:textId="383FE8A2" w:rsidR="0052399E" w:rsidRDefault="0022478F" w:rsidP="0052399E">
      <w:pPr>
        <w:ind w:firstLine="480"/>
      </w:pPr>
      <w:r>
        <w:rPr>
          <w:rFonts w:hint="eastAsia"/>
        </w:rPr>
        <w:t>针对上述问题</w:t>
      </w:r>
      <w:r w:rsidR="004C7FDB">
        <w:rPr>
          <w:rFonts w:hint="eastAsia"/>
        </w:rPr>
        <w:t>，</w:t>
      </w:r>
      <w:r w:rsidR="004C7FDB">
        <w:rPr>
          <w:rFonts w:hint="eastAsia"/>
        </w:rPr>
        <w:t xml:space="preserve"> </w:t>
      </w:r>
      <w:r>
        <w:rPr>
          <w:rFonts w:hint="eastAsia"/>
        </w:rPr>
        <w:t>国内有研究了一种</w:t>
      </w:r>
      <w:r w:rsidR="0052399E">
        <w:rPr>
          <w:rFonts w:hint="eastAsia"/>
        </w:rPr>
        <w:t>“所见即所得”的结构化医疗文档系统，</w:t>
      </w:r>
      <w:r w:rsidR="000F2F9A">
        <w:rPr>
          <w:rFonts w:hint="eastAsia"/>
        </w:rPr>
        <w:t>不仅能实现样式精确的医疗文档，还可以适应样式的动态更新，</w:t>
      </w:r>
      <w:r w:rsidR="0052399E">
        <w:rPr>
          <w:rFonts w:hint="eastAsia"/>
        </w:rPr>
        <w:t>该系统基于医疗文档的表达方法建立可视化对象，并提供了医疗文档的编辑工具、医疗文档模板的设计工具。该系统的框架图</w:t>
      </w:r>
      <w:r w:rsidR="00A81CC4">
        <w:rPr>
          <w:rFonts w:hint="eastAsia"/>
        </w:rPr>
        <w:t>（图</w:t>
      </w:r>
      <w:r w:rsidR="00A81CC4">
        <w:rPr>
          <w:rFonts w:hint="eastAsia"/>
        </w:rPr>
        <w:t>2-4</w:t>
      </w:r>
      <w:r w:rsidR="00A81CC4">
        <w:rPr>
          <w:rFonts w:hint="eastAsia"/>
        </w:rPr>
        <w:t>）</w:t>
      </w:r>
      <w:r w:rsidR="0052399E">
        <w:rPr>
          <w:rFonts w:hint="eastAsia"/>
        </w:rPr>
        <w:t>所示：</w:t>
      </w:r>
    </w:p>
    <w:p w14:paraId="104F3144" w14:textId="77777777" w:rsidR="0052399E" w:rsidRDefault="0052399E" w:rsidP="0052399E">
      <w:pPr>
        <w:keepNext/>
        <w:ind w:firstLine="480"/>
        <w:jc w:val="center"/>
      </w:pPr>
      <w:r>
        <w:rPr>
          <w:noProof/>
        </w:rPr>
        <w:drawing>
          <wp:inline distT="0" distB="0" distL="0" distR="0" wp14:anchorId="5475CBE6" wp14:editId="461C15F0">
            <wp:extent cx="2365375" cy="189611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365375" cy="1896110"/>
                    </a:xfrm>
                    <a:prstGeom prst="rect">
                      <a:avLst/>
                    </a:prstGeom>
                    <a:noFill/>
                  </pic:spPr>
                </pic:pic>
              </a:graphicData>
            </a:graphic>
          </wp:inline>
        </w:drawing>
      </w:r>
    </w:p>
    <w:p w14:paraId="4921BAC5" w14:textId="77777777" w:rsidR="0052399E" w:rsidRDefault="0052399E" w:rsidP="0052399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75093A">
        <w:rPr>
          <w:noProof/>
        </w:rPr>
        <w:t>4</w:t>
      </w:r>
      <w:r>
        <w:fldChar w:fldCharType="end"/>
      </w:r>
      <w:r>
        <w:rPr>
          <w:rFonts w:hint="eastAsia"/>
        </w:rPr>
        <w:t>结构化医疗文档系统结构</w:t>
      </w:r>
      <w:r>
        <w:fldChar w:fldCharType="begin"/>
      </w:r>
      <w:r>
        <w:rPr>
          <w:rFonts w:hint="eastAsia"/>
        </w:rPr>
        <w:instrText xml:space="preserve"> ADDIN EN.CITE &lt;EndNote&gt;&lt;Cite&gt;&lt;Author&gt;</w:instrText>
      </w:r>
      <w:r>
        <w:rPr>
          <w:rFonts w:hint="eastAsia"/>
        </w:rPr>
        <w:instrText>殷琳</w:instrText>
      </w:r>
      <w:r>
        <w:rPr>
          <w:rFonts w:hint="eastAsia"/>
        </w:rPr>
        <w:instrText>&lt;/Author&gt;&lt;Year&gt;2013&lt;/Year&gt;&lt;RecNum&gt;28&lt;/RecNum&gt;&lt;DisplayText&gt;&lt;style face="superscript"&gt;[20]&lt;/style&gt;&lt;/DisplayText&gt;&lt;record&gt;&lt;rec-number&gt;28&lt;/rec-number&gt;&lt;foreign-keys&gt;&lt;key app="EN" db-id="5dzfeds9afa20pepxd95ep9jpa0easz5p5fz"&gt;28&lt;/key&gt;&lt;/foreign-keys&gt;&lt;ref-type name="Thesis"&gt;32&lt;/ref-type&gt;&lt;contributors&gt;&lt;authors&gt;&lt;author&gt;</w:instrText>
      </w:r>
      <w:r>
        <w:rPr>
          <w:rFonts w:hint="eastAsia"/>
        </w:rPr>
        <w:instrText>殷琳</w:instrText>
      </w:r>
      <w:r>
        <w:rPr>
          <w:rFonts w:hint="eastAsia"/>
        </w:rPr>
        <w:instrText>&lt;/author&gt;&lt;/authors&gt;&lt;/contributors&gt;&lt;titles&gt;&lt;title&gt;</w:instrText>
      </w:r>
      <w:r>
        <w:rPr>
          <w:rFonts w:hint="eastAsia"/>
        </w:rPr>
        <w:instrText>一种所见即所得的结构化医疗文档系统设计与开发</w:instrText>
      </w:r>
      <w:r>
        <w:rPr>
          <w:rFonts w:hint="eastAsia"/>
        </w:rPr>
        <w:instrText>&lt;/title&gt;&lt;/titles&gt;&lt;dates&gt;&lt;year&gt;2013&lt;/year&gt;&lt;/dates&gt;&lt;publisher&gt;</w:instrText>
      </w:r>
      <w:r>
        <w:rPr>
          <w:rFonts w:hint="eastAsia"/>
        </w:rPr>
        <w:instrText>浙江大学</w:instrText>
      </w:r>
      <w:r>
        <w:rPr>
          <w:rFonts w:hint="eastAsia"/>
        </w:rPr>
        <w:instrText>&lt;/publisher&gt;&lt;urls&gt;&lt;/urls</w:instrText>
      </w:r>
      <w:r>
        <w:instrText>&gt;&lt;/record&gt;&lt;/Cite&gt;&lt;/EndNote&gt;</w:instrText>
      </w:r>
      <w:r>
        <w:fldChar w:fldCharType="separate"/>
      </w:r>
      <w:r w:rsidRPr="0052399E">
        <w:rPr>
          <w:noProof/>
          <w:vertAlign w:val="superscript"/>
        </w:rPr>
        <w:t>[</w:t>
      </w:r>
      <w:hyperlink w:anchor="_ENREF_20" w:tooltip="殷琳, 2013 #28" w:history="1">
        <w:r w:rsidR="00174A38" w:rsidRPr="0052399E">
          <w:rPr>
            <w:noProof/>
            <w:vertAlign w:val="superscript"/>
          </w:rPr>
          <w:t>20</w:t>
        </w:r>
      </w:hyperlink>
      <w:r w:rsidRPr="0052399E">
        <w:rPr>
          <w:noProof/>
          <w:vertAlign w:val="superscript"/>
        </w:rPr>
        <w:t>]</w:t>
      </w:r>
      <w:r>
        <w:fldChar w:fldCharType="end"/>
      </w:r>
    </w:p>
    <w:p w14:paraId="06CC6FF6" w14:textId="24C7D7FC" w:rsidR="000F2F9A" w:rsidRDefault="000F2F9A" w:rsidP="0052399E">
      <w:pPr>
        <w:ind w:firstLine="480"/>
        <w:rPr>
          <w:rFonts w:hint="eastAsia"/>
        </w:rPr>
      </w:pPr>
      <w:r>
        <w:rPr>
          <w:rFonts w:hint="eastAsia"/>
        </w:rPr>
        <w:lastRenderedPageBreak/>
        <w:t>该研究首先通过对于常见医疗文档的数量类型进行归纳分析，以可视化对象为核心建立基于样式文件格式、数据文件格式及关联文件格式的医疗文档表达设计方案，然后</w:t>
      </w:r>
      <w:r w:rsidR="008B0706">
        <w:rPr>
          <w:rFonts w:hint="eastAsia"/>
        </w:rPr>
        <w:t>构建以可视化对象为基础的可视化组件库，进一步开发了结构化医疗文档设计器和医疗文档编辑器，最终形成完整的文档系统。</w:t>
      </w:r>
    </w:p>
    <w:p w14:paraId="56689559" w14:textId="189421E5" w:rsidR="00041016" w:rsidRDefault="00041016" w:rsidP="0052399E">
      <w:pPr>
        <w:ind w:firstLine="480"/>
      </w:pPr>
      <w:r w:rsidRPr="00041016">
        <w:rPr>
          <w:rFonts w:hint="eastAsia"/>
        </w:rPr>
        <w:t>利用这套系统，可以在医疗文档模板设计工具编辑诊疗界面，得到文档模板后，再通过医疗文档编辑工具在</w:t>
      </w:r>
      <w:r w:rsidRPr="00041016">
        <w:rPr>
          <w:rFonts w:hint="eastAsia"/>
        </w:rPr>
        <w:t>Web</w:t>
      </w:r>
      <w:r w:rsidRPr="00041016">
        <w:rPr>
          <w:rFonts w:hint="eastAsia"/>
        </w:rPr>
        <w:t>页面显示界面并且提供数据的编辑展示功能。通过这种方式，可以解决诊疗页面需求多样易变带来的工作量大的问题，提高系统的开发效率，缩短更新周期。</w:t>
      </w:r>
    </w:p>
    <w:p w14:paraId="5B9E91FF" w14:textId="77777777" w:rsidR="0052399E" w:rsidRPr="00532E95" w:rsidRDefault="0052399E" w:rsidP="0052399E">
      <w:pPr>
        <w:pStyle w:val="4"/>
        <w:numPr>
          <w:ilvl w:val="3"/>
          <w:numId w:val="30"/>
        </w:numPr>
        <w:ind w:left="0" w:firstLine="482"/>
        <w:rPr>
          <w:b w:val="0"/>
        </w:rPr>
      </w:pPr>
      <w:r w:rsidRPr="00532E95">
        <w:rPr>
          <w:rFonts w:hint="eastAsia"/>
          <w:b w:val="0"/>
        </w:rPr>
        <w:t>数据交互过程设计</w:t>
      </w:r>
    </w:p>
    <w:p w14:paraId="6D53BB73" w14:textId="77777777" w:rsidR="0052399E" w:rsidRDefault="006C53E8" w:rsidP="0052399E">
      <w:pPr>
        <w:keepNext/>
        <w:ind w:firstLine="480"/>
        <w:jc w:val="center"/>
      </w:pPr>
      <w:r>
        <w:rPr>
          <w:rFonts w:ascii="Calibri" w:eastAsia="宋体" w:hAnsi="Calibri"/>
        </w:rPr>
        <w:pict w14:anchorId="3E827ACB">
          <v:shape id="_x0000_i1027" type="#_x0000_t75" style="width:308.4pt;height:133.8pt">
            <v:imagedata r:id="rId45" o:title=""/>
          </v:shape>
        </w:pict>
      </w:r>
    </w:p>
    <w:p w14:paraId="404B267C" w14:textId="77777777" w:rsidR="0052399E" w:rsidRDefault="0052399E" w:rsidP="0052399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75093A">
        <w:rPr>
          <w:noProof/>
        </w:rPr>
        <w:t>5</w:t>
      </w:r>
      <w:r>
        <w:fldChar w:fldCharType="end"/>
      </w:r>
      <w:r>
        <w:rPr>
          <w:rFonts w:hint="eastAsia"/>
        </w:rPr>
        <w:t>数据录入展示模块数据交互图</w:t>
      </w:r>
    </w:p>
    <w:p w14:paraId="1BEE416B" w14:textId="1D109AE8" w:rsidR="00D53D85" w:rsidRDefault="00041016" w:rsidP="0052399E">
      <w:pPr>
        <w:ind w:firstLine="480"/>
      </w:pPr>
      <w:r>
        <w:rPr>
          <w:rFonts w:hint="eastAsia"/>
        </w:rPr>
        <w:t>在系统中，使用医疗文档系统的医疗文档模板文件作为页面配置文件</w:t>
      </w:r>
      <w:r w:rsidR="007B4623">
        <w:rPr>
          <w:rFonts w:hint="eastAsia"/>
        </w:rPr>
        <w:t>，</w:t>
      </w:r>
      <w:r w:rsidR="007B4623">
        <w:rPr>
          <w:rFonts w:hint="eastAsia"/>
        </w:rPr>
        <w:t>Web</w:t>
      </w:r>
      <w:r w:rsidR="007B4623">
        <w:rPr>
          <w:rFonts w:hint="eastAsia"/>
        </w:rPr>
        <w:t>前端采用数据录入展示组件对于页面配置文件进行解析展现问诊页面，数据交互模块负责问诊界面与服务端的数据交互的流程。数据通过界面进入数据录入展示组件，并由数据交互模块传送至服务器端；服务器端的数据通过数据交互模块传送至数据展示录入组件，经解析后展现在界面上。</w:t>
      </w:r>
      <w:bookmarkStart w:id="25" w:name="_GoBack"/>
      <w:bookmarkEnd w:id="25"/>
    </w:p>
    <w:p w14:paraId="1E1038B1" w14:textId="77777777" w:rsidR="0052399E" w:rsidRDefault="0052399E" w:rsidP="0052399E">
      <w:pPr>
        <w:ind w:firstLine="480"/>
      </w:pPr>
      <w:r>
        <w:rPr>
          <w:rFonts w:hint="eastAsia"/>
        </w:rPr>
        <w:t>用户从界面输入数据后，数据交互模块从数据录入展示组件取出数据传送到服务端，服务端传回的数据通过数据交互模块解析后，通过数据录入展示组件显示。数据交互模块主要包含以下两个函数：</w:t>
      </w:r>
    </w:p>
    <w:p w14:paraId="6F5BA960" w14:textId="77777777" w:rsidR="0052399E" w:rsidRDefault="0052399E" w:rsidP="0052399E">
      <w:pPr>
        <w:ind w:firstLine="480"/>
      </w:pPr>
      <w:proofErr w:type="spellStart"/>
      <w:r>
        <w:t>SetDataIntoJson</w:t>
      </w:r>
      <w:proofErr w:type="spellEnd"/>
      <w:r>
        <w:t xml:space="preserve">: </w:t>
      </w:r>
      <w:r>
        <w:rPr>
          <w:rFonts w:hint="eastAsia"/>
        </w:rPr>
        <w:t>将界面数据从组件接口取出转换成</w:t>
      </w:r>
      <w:proofErr w:type="spellStart"/>
      <w:r>
        <w:t>Json</w:t>
      </w:r>
      <w:proofErr w:type="spellEnd"/>
      <w:r>
        <w:rPr>
          <w:rFonts w:hint="eastAsia"/>
        </w:rPr>
        <w:t>数据格式。</w:t>
      </w:r>
    </w:p>
    <w:p w14:paraId="2A7DC83B" w14:textId="77777777" w:rsidR="0052399E" w:rsidRPr="00AE0A01" w:rsidRDefault="0052399E" w:rsidP="0052399E">
      <w:pPr>
        <w:ind w:firstLine="480"/>
      </w:pPr>
      <w:proofErr w:type="spellStart"/>
      <w:r>
        <w:t>GetDataFromJson</w:t>
      </w:r>
      <w:proofErr w:type="spellEnd"/>
      <w:r>
        <w:t xml:space="preserve"> : </w:t>
      </w:r>
      <w:r>
        <w:rPr>
          <w:rFonts w:hint="eastAsia"/>
        </w:rPr>
        <w:t>从服务器传回的</w:t>
      </w:r>
      <w:proofErr w:type="spellStart"/>
      <w:r>
        <w:t>Json</w:t>
      </w:r>
      <w:proofErr w:type="spellEnd"/>
      <w:r>
        <w:rPr>
          <w:rFonts w:hint="eastAsia"/>
        </w:rPr>
        <w:t>解析得到数据，并通过组件接口显示数据。</w:t>
      </w:r>
    </w:p>
    <w:p w14:paraId="367738C1" w14:textId="77777777" w:rsidR="0022247B" w:rsidRPr="00CD709C" w:rsidRDefault="00B70EC2" w:rsidP="00E203F9">
      <w:pPr>
        <w:pStyle w:val="3"/>
        <w:numPr>
          <w:ilvl w:val="2"/>
          <w:numId w:val="30"/>
        </w:numPr>
        <w:ind w:left="567"/>
        <w:rPr>
          <w:rFonts w:cs="Times New Roman"/>
          <w:b w:val="0"/>
        </w:rPr>
      </w:pPr>
      <w:bookmarkStart w:id="26" w:name="_Toc377104180"/>
      <w:r>
        <w:rPr>
          <w:rFonts w:cs="Times New Roman" w:hint="eastAsia"/>
          <w:b w:val="0"/>
        </w:rPr>
        <w:lastRenderedPageBreak/>
        <w:t>针对</w:t>
      </w:r>
      <w:r w:rsidR="004A2E87">
        <w:rPr>
          <w:rFonts w:cs="Times New Roman" w:hint="eastAsia"/>
          <w:b w:val="0"/>
        </w:rPr>
        <w:t>不同</w:t>
      </w:r>
      <w:r>
        <w:rPr>
          <w:rFonts w:cs="Times New Roman" w:hint="eastAsia"/>
          <w:b w:val="0"/>
        </w:rPr>
        <w:t>疾病的</w:t>
      </w:r>
      <w:r w:rsidR="00F93894" w:rsidRPr="00CD709C">
        <w:rPr>
          <w:rFonts w:cs="Times New Roman" w:hint="eastAsia"/>
          <w:b w:val="0"/>
        </w:rPr>
        <w:t>推理引擎</w:t>
      </w:r>
      <w:r w:rsidR="004A2E87">
        <w:rPr>
          <w:rFonts w:cs="Times New Roman" w:hint="eastAsia"/>
          <w:b w:val="0"/>
        </w:rPr>
        <w:t>动态配置</w:t>
      </w:r>
      <w:bookmarkEnd w:id="26"/>
      <w:r w:rsidR="00947C2A">
        <w:rPr>
          <w:rFonts w:cs="Times New Roman" w:hint="eastAsia"/>
          <w:b w:val="0"/>
        </w:rPr>
        <w:t>技术</w:t>
      </w:r>
    </w:p>
    <w:p w14:paraId="16C91C3B" w14:textId="77777777" w:rsidR="00014383" w:rsidRPr="003A7A04" w:rsidRDefault="00014383" w:rsidP="00D05353">
      <w:pPr>
        <w:pStyle w:val="4"/>
        <w:numPr>
          <w:ilvl w:val="3"/>
          <w:numId w:val="30"/>
        </w:numPr>
        <w:ind w:left="0" w:firstLine="482"/>
        <w:rPr>
          <w:b w:val="0"/>
        </w:rPr>
      </w:pPr>
      <w:r w:rsidRPr="003A7A04">
        <w:rPr>
          <w:rFonts w:hint="eastAsia"/>
          <w:b w:val="0"/>
        </w:rPr>
        <w:t>问题分析</w:t>
      </w:r>
    </w:p>
    <w:p w14:paraId="3C4CCE4A" w14:textId="77777777" w:rsidR="00014383" w:rsidRDefault="00014383" w:rsidP="00014383">
      <w:pPr>
        <w:ind w:firstLine="480"/>
      </w:pPr>
      <w:r>
        <w:rPr>
          <w:rFonts w:hint="eastAsia"/>
        </w:rPr>
        <w:t>推理引擎部分是知识规则应用于问题求解的载体，根据系统输入数据的当前内容，利用知识库的内容，按照一定的推理策略，去解决当前的问题。由于系统需要解决的不是使用单个推理引擎解决某种疾病的诊断问题，因此推理引擎模块需要提供多种推理方式的统一的推理引擎接口。然而由于推理方式种类繁多，已有的实现方式多样，基于各种编程语言和平台。</w:t>
      </w:r>
    </w:p>
    <w:p w14:paraId="6992B1F7" w14:textId="77777777" w:rsidR="00014383" w:rsidRDefault="00014383" w:rsidP="00014383">
      <w:pPr>
        <w:ind w:firstLine="480"/>
      </w:pPr>
      <w:r>
        <w:rPr>
          <w:rFonts w:hint="eastAsia"/>
        </w:rPr>
        <w:t>现有的临床决策支持系统大多将推理引擎直接构建于系统内，往往系统开发的平台取决于推理引擎所用的语言或平台，推理引擎的更新或替换都可能会导致系统的重复开发工作。</w:t>
      </w:r>
    </w:p>
    <w:p w14:paraId="3BC23CB4" w14:textId="77777777" w:rsidR="00014383" w:rsidRPr="00014383" w:rsidRDefault="00014383" w:rsidP="00014383">
      <w:pPr>
        <w:ind w:firstLine="480"/>
      </w:pPr>
      <w:r>
        <w:rPr>
          <w:rFonts w:hint="eastAsia"/>
        </w:rPr>
        <w:t>基于</w:t>
      </w:r>
      <w:r>
        <w:rPr>
          <w:rFonts w:hint="eastAsia"/>
        </w:rPr>
        <w:t xml:space="preserve">web service </w:t>
      </w:r>
      <w:r>
        <w:rPr>
          <w:rFonts w:hint="eastAsia"/>
        </w:rPr>
        <w:t>的推理引擎模块将推理的内部实现封装起来，以服务的形式向上层提供推理功能。也就是说，在保</w:t>
      </w:r>
      <w:r w:rsidR="002D1866">
        <w:rPr>
          <w:rFonts w:hint="eastAsia"/>
        </w:rPr>
        <w:t>持</w:t>
      </w:r>
      <w:r>
        <w:rPr>
          <w:rFonts w:hint="eastAsia"/>
        </w:rPr>
        <w:t>接口一致的前提下，推理方法的调换或者更新都可以轻松实现，为简化系统后续的维护和更新的打下了基础。此外，</w:t>
      </w:r>
      <w:r>
        <w:rPr>
          <w:rFonts w:hint="eastAsia"/>
        </w:rPr>
        <w:t>web service</w:t>
      </w:r>
      <w:r>
        <w:rPr>
          <w:rFonts w:hint="eastAsia"/>
        </w:rPr>
        <w:t>的使用和管理都独立于系统其它部分，而且与开发语言无关，可以满足开发人员的协同工作和多样性的需求。</w:t>
      </w:r>
    </w:p>
    <w:p w14:paraId="259F956A" w14:textId="77777777" w:rsidR="00F93894" w:rsidRPr="00151920" w:rsidRDefault="00F93894" w:rsidP="00EB577B">
      <w:pPr>
        <w:pStyle w:val="4"/>
        <w:numPr>
          <w:ilvl w:val="3"/>
          <w:numId w:val="30"/>
        </w:numPr>
        <w:ind w:left="0" w:firstLine="482"/>
        <w:rPr>
          <w:b w:val="0"/>
        </w:rPr>
      </w:pPr>
      <w:r w:rsidRPr="00151920">
        <w:rPr>
          <w:rFonts w:hint="eastAsia"/>
          <w:b w:val="0"/>
        </w:rPr>
        <w:t>Web Service</w:t>
      </w:r>
      <w:r w:rsidRPr="00151920">
        <w:rPr>
          <w:rFonts w:hint="eastAsia"/>
          <w:b w:val="0"/>
        </w:rPr>
        <w:t>概述</w:t>
      </w:r>
    </w:p>
    <w:p w14:paraId="7633DD0B" w14:textId="77777777" w:rsidR="002E014E" w:rsidRDefault="002E014E" w:rsidP="002E014E">
      <w:pPr>
        <w:ind w:firstLine="480"/>
      </w:pPr>
      <w:r>
        <w:rPr>
          <w:rFonts w:hint="eastAsia"/>
        </w:rPr>
        <w:t>Web Service</w:t>
      </w:r>
      <w:r>
        <w:rPr>
          <w:rFonts w:hint="eastAsia"/>
        </w:rPr>
        <w:t>也称为</w:t>
      </w:r>
      <w:r>
        <w:rPr>
          <w:rFonts w:hint="eastAsia"/>
        </w:rPr>
        <w:t>XML Web Service</w:t>
      </w:r>
      <w:r>
        <w:rPr>
          <w:rFonts w:hint="eastAsia"/>
        </w:rPr>
        <w:t>，是一种可以接收从</w:t>
      </w:r>
      <w:r>
        <w:rPr>
          <w:rFonts w:hint="eastAsia"/>
        </w:rPr>
        <w:t>Internet</w:t>
      </w:r>
      <w:r>
        <w:rPr>
          <w:rFonts w:hint="eastAsia"/>
        </w:rPr>
        <w:t>或者</w:t>
      </w:r>
      <w:r>
        <w:rPr>
          <w:rFonts w:hint="eastAsia"/>
        </w:rPr>
        <w:t>Intranet</w:t>
      </w:r>
      <w:r>
        <w:rPr>
          <w:rFonts w:hint="eastAsia"/>
        </w:rPr>
        <w:t>上的其它系统中传递过来的请求，轻量级、独立的通讯技术。通过</w:t>
      </w:r>
      <w:r>
        <w:rPr>
          <w:rFonts w:hint="eastAsia"/>
        </w:rPr>
        <w:t>SOAP</w:t>
      </w:r>
      <w:r>
        <w:rPr>
          <w:rFonts w:hint="eastAsia"/>
        </w:rPr>
        <w:t>在</w:t>
      </w:r>
      <w:r>
        <w:rPr>
          <w:rFonts w:hint="eastAsia"/>
        </w:rPr>
        <w:t>Web</w:t>
      </w:r>
      <w:r>
        <w:rPr>
          <w:rFonts w:hint="eastAsia"/>
        </w:rPr>
        <w:t>上提供的软件服务，使用</w:t>
      </w:r>
      <w:r>
        <w:rPr>
          <w:rFonts w:hint="eastAsia"/>
        </w:rPr>
        <w:t>WSDL</w:t>
      </w:r>
      <w:r>
        <w:rPr>
          <w:rFonts w:hint="eastAsia"/>
        </w:rPr>
        <w:t>文件进行说明，并通过</w:t>
      </w:r>
      <w:r>
        <w:rPr>
          <w:rFonts w:hint="eastAsia"/>
        </w:rPr>
        <w:t>UDDI</w:t>
      </w:r>
      <w:r>
        <w:rPr>
          <w:rFonts w:hint="eastAsia"/>
        </w:rPr>
        <w:t>进行注册。它包含以下关键的技术：</w:t>
      </w:r>
    </w:p>
    <w:p w14:paraId="3EB3F186" w14:textId="77777777" w:rsidR="002E014E" w:rsidRDefault="002E014E" w:rsidP="002E014E">
      <w:pPr>
        <w:ind w:firstLine="480"/>
      </w:pPr>
      <w:r>
        <w:rPr>
          <w:rFonts w:hint="eastAsia"/>
        </w:rPr>
        <w:t>（</w:t>
      </w:r>
      <w:r>
        <w:rPr>
          <w:rFonts w:hint="eastAsia"/>
        </w:rPr>
        <w:t>1</w:t>
      </w:r>
      <w:r>
        <w:rPr>
          <w:rFonts w:hint="eastAsia"/>
        </w:rPr>
        <w:t>）</w:t>
      </w:r>
      <w:r>
        <w:rPr>
          <w:rFonts w:hint="eastAsia"/>
        </w:rPr>
        <w:t>XML(Extensible Markup Language)</w:t>
      </w:r>
      <w:r>
        <w:rPr>
          <w:rFonts w:hint="eastAsia"/>
        </w:rPr>
        <w:t>：可扩展标记语言，被设计用来传输和存储数据。非常适合万维网传输，提供统一的方法来描述和交换独立于应用程序或供应商的结构化数据，是</w:t>
      </w:r>
      <w:r>
        <w:rPr>
          <w:rFonts w:hint="eastAsia"/>
        </w:rPr>
        <w:t>Soap</w:t>
      </w:r>
      <w:r>
        <w:rPr>
          <w:rFonts w:hint="eastAsia"/>
        </w:rPr>
        <w:t>的基础。</w:t>
      </w:r>
    </w:p>
    <w:p w14:paraId="18456558" w14:textId="77777777" w:rsidR="002E014E" w:rsidRDefault="002E014E" w:rsidP="002E014E">
      <w:pPr>
        <w:ind w:firstLine="480"/>
      </w:pPr>
      <w:r>
        <w:rPr>
          <w:rFonts w:hint="eastAsia"/>
        </w:rPr>
        <w:t>（</w:t>
      </w:r>
      <w:r>
        <w:rPr>
          <w:rFonts w:hint="eastAsia"/>
        </w:rPr>
        <w:t>2</w:t>
      </w:r>
      <w:r>
        <w:rPr>
          <w:rFonts w:hint="eastAsia"/>
        </w:rPr>
        <w:t>）</w:t>
      </w:r>
      <w:r>
        <w:rPr>
          <w:rFonts w:hint="eastAsia"/>
        </w:rPr>
        <w:t>Soap(Simple Object Access Protocol)</w:t>
      </w:r>
      <w:r>
        <w:rPr>
          <w:rFonts w:hint="eastAsia"/>
        </w:rPr>
        <w:t>：简单对象存取协议，是</w:t>
      </w:r>
      <w:r>
        <w:rPr>
          <w:rFonts w:hint="eastAsia"/>
        </w:rPr>
        <w:t xml:space="preserve">Web Service </w:t>
      </w:r>
      <w:r>
        <w:rPr>
          <w:rFonts w:hint="eastAsia"/>
        </w:rPr>
        <w:t>的通信协议。当用户通过</w:t>
      </w:r>
      <w:r>
        <w:rPr>
          <w:rFonts w:hint="eastAsia"/>
        </w:rPr>
        <w:t>UDDI</w:t>
      </w:r>
      <w:r>
        <w:rPr>
          <w:rFonts w:hint="eastAsia"/>
        </w:rPr>
        <w:t>找到</w:t>
      </w:r>
      <w:r>
        <w:rPr>
          <w:rFonts w:hint="eastAsia"/>
        </w:rPr>
        <w:t>WSDL</w:t>
      </w:r>
      <w:r>
        <w:rPr>
          <w:rFonts w:hint="eastAsia"/>
        </w:rPr>
        <w:t>描述文档后，可以通过</w:t>
      </w:r>
      <w:r>
        <w:rPr>
          <w:rFonts w:hint="eastAsia"/>
        </w:rPr>
        <w:t>SOAP</w:t>
      </w:r>
      <w:r>
        <w:rPr>
          <w:rFonts w:hint="eastAsia"/>
        </w:rPr>
        <w:t>调用</w:t>
      </w:r>
      <w:r>
        <w:rPr>
          <w:rFonts w:hint="eastAsia"/>
        </w:rPr>
        <w:t>Web Service</w:t>
      </w:r>
      <w:r>
        <w:rPr>
          <w:rFonts w:hint="eastAsia"/>
        </w:rPr>
        <w:t>中的一个或多个操作。</w:t>
      </w:r>
      <w:r>
        <w:rPr>
          <w:rFonts w:hint="eastAsia"/>
        </w:rPr>
        <w:t>SOAP</w:t>
      </w:r>
      <w:r>
        <w:rPr>
          <w:rFonts w:hint="eastAsia"/>
        </w:rPr>
        <w:t>是</w:t>
      </w:r>
      <w:r>
        <w:rPr>
          <w:rFonts w:hint="eastAsia"/>
        </w:rPr>
        <w:t>XML</w:t>
      </w:r>
      <w:r>
        <w:rPr>
          <w:rFonts w:hint="eastAsia"/>
        </w:rPr>
        <w:t>文档形式的调用方法的规范，它可以支持不同的底层接口，像</w:t>
      </w:r>
      <w:r>
        <w:rPr>
          <w:rFonts w:hint="eastAsia"/>
        </w:rPr>
        <w:t>HTTP(S)</w:t>
      </w:r>
      <w:r>
        <w:rPr>
          <w:rFonts w:hint="eastAsia"/>
        </w:rPr>
        <w:t>或者</w:t>
      </w:r>
      <w:r>
        <w:rPr>
          <w:rFonts w:hint="eastAsia"/>
        </w:rPr>
        <w:t>SMTP</w:t>
      </w:r>
      <w:r>
        <w:rPr>
          <w:rFonts w:hint="eastAsia"/>
        </w:rPr>
        <w:t>。</w:t>
      </w:r>
    </w:p>
    <w:p w14:paraId="394D9545" w14:textId="77777777" w:rsidR="002E014E" w:rsidRDefault="002E014E" w:rsidP="002E014E">
      <w:pPr>
        <w:ind w:firstLine="480"/>
      </w:pPr>
      <w:r>
        <w:rPr>
          <w:rFonts w:hint="eastAsia"/>
        </w:rPr>
        <w:lastRenderedPageBreak/>
        <w:t>（</w:t>
      </w:r>
      <w:r>
        <w:rPr>
          <w:rFonts w:hint="eastAsia"/>
        </w:rPr>
        <w:t>3</w:t>
      </w:r>
      <w:r>
        <w:rPr>
          <w:rFonts w:hint="eastAsia"/>
        </w:rPr>
        <w:t>）</w:t>
      </w:r>
      <w:r>
        <w:rPr>
          <w:rFonts w:hint="eastAsia"/>
        </w:rPr>
        <w:t>WSDL(Web Services Description Language)</w:t>
      </w:r>
      <w:r>
        <w:rPr>
          <w:rFonts w:hint="eastAsia"/>
        </w:rPr>
        <w:t>：</w:t>
      </w:r>
      <w:r>
        <w:rPr>
          <w:rFonts w:hint="eastAsia"/>
        </w:rPr>
        <w:t>Web Service</w:t>
      </w:r>
      <w:r>
        <w:rPr>
          <w:rFonts w:hint="eastAsia"/>
        </w:rPr>
        <w:t>描述语言，</w:t>
      </w:r>
      <w:r>
        <w:rPr>
          <w:rFonts w:hint="eastAsia"/>
        </w:rPr>
        <w:t>WSDL</w:t>
      </w:r>
      <w:r>
        <w:rPr>
          <w:rFonts w:hint="eastAsia"/>
        </w:rPr>
        <w:t>文件是一个</w:t>
      </w:r>
      <w:r>
        <w:rPr>
          <w:rFonts w:hint="eastAsia"/>
        </w:rPr>
        <w:t xml:space="preserve"> XML </w:t>
      </w:r>
      <w:r>
        <w:rPr>
          <w:rFonts w:hint="eastAsia"/>
        </w:rPr>
        <w:t>文档，用来描述</w:t>
      </w:r>
      <w:r>
        <w:rPr>
          <w:rFonts w:hint="eastAsia"/>
        </w:rPr>
        <w:t>Web</w:t>
      </w:r>
      <w:r>
        <w:rPr>
          <w:rFonts w:hint="eastAsia"/>
        </w:rPr>
        <w:t>服务和说明如何与</w:t>
      </w:r>
      <w:r>
        <w:rPr>
          <w:rFonts w:hint="eastAsia"/>
        </w:rPr>
        <w:t>Web</w:t>
      </w:r>
      <w:r>
        <w:rPr>
          <w:rFonts w:hint="eastAsia"/>
        </w:rPr>
        <w:t>服务通信的</w:t>
      </w:r>
      <w:r>
        <w:rPr>
          <w:rFonts w:hint="eastAsia"/>
        </w:rPr>
        <w:t>XML</w:t>
      </w:r>
      <w:r>
        <w:rPr>
          <w:rFonts w:hint="eastAsia"/>
        </w:rPr>
        <w:t>语言。大多数情况下由软件自动生成和使用。</w:t>
      </w:r>
    </w:p>
    <w:p w14:paraId="706449A9" w14:textId="77777777" w:rsidR="002E014E" w:rsidRDefault="002E014E" w:rsidP="002E014E">
      <w:pPr>
        <w:ind w:firstLine="480"/>
      </w:pPr>
      <w:r>
        <w:rPr>
          <w:rFonts w:hint="eastAsia"/>
        </w:rPr>
        <w:t>（</w:t>
      </w:r>
      <w:r>
        <w:rPr>
          <w:rFonts w:hint="eastAsia"/>
        </w:rPr>
        <w:t>4</w:t>
      </w:r>
      <w:r>
        <w:rPr>
          <w:rFonts w:hint="eastAsia"/>
        </w:rPr>
        <w:t>）</w:t>
      </w:r>
      <w:r>
        <w:rPr>
          <w:rFonts w:hint="eastAsia"/>
        </w:rPr>
        <w:t>UDDI (Universal Description, Discovery &amp; Integration)</w:t>
      </w:r>
      <w:r>
        <w:rPr>
          <w:rFonts w:hint="eastAsia"/>
        </w:rPr>
        <w:t>：通用描述、发现和集成协议，是一个分布式的互联网服务注册机制，它集描述</w:t>
      </w:r>
      <w:r>
        <w:rPr>
          <w:rFonts w:hint="eastAsia"/>
        </w:rPr>
        <w:t>(Universal Description)</w:t>
      </w:r>
      <w:r>
        <w:rPr>
          <w:rFonts w:hint="eastAsia"/>
        </w:rPr>
        <w:t>、检索</w:t>
      </w:r>
      <w:r>
        <w:rPr>
          <w:rFonts w:hint="eastAsia"/>
        </w:rPr>
        <w:t>(Discovery)</w:t>
      </w:r>
      <w:r>
        <w:rPr>
          <w:rFonts w:hint="eastAsia"/>
        </w:rPr>
        <w:t>与集成</w:t>
      </w:r>
      <w:r>
        <w:rPr>
          <w:rFonts w:hint="eastAsia"/>
        </w:rPr>
        <w:t>(Integration)</w:t>
      </w:r>
      <w:r>
        <w:rPr>
          <w:rFonts w:hint="eastAsia"/>
        </w:rPr>
        <w:t>为一体，其核心是注册机制。</w:t>
      </w:r>
      <w:r>
        <w:rPr>
          <w:rFonts w:hint="eastAsia"/>
        </w:rPr>
        <w:t>UDDI</w:t>
      </w:r>
      <w:r>
        <w:rPr>
          <w:rFonts w:hint="eastAsia"/>
        </w:rPr>
        <w:t>实现了一组可公开访问的接口，通过这些接口，网络服务可以向服务信息库注册其服务信息、服务需求者可以找到分散在世界各地的网络服务。</w:t>
      </w:r>
      <w:r>
        <w:rPr>
          <w:rFonts w:hint="eastAsia"/>
        </w:rPr>
        <w:t>UDDI</w:t>
      </w:r>
      <w:r>
        <w:rPr>
          <w:rFonts w:hint="eastAsia"/>
        </w:rPr>
        <w:t>利用</w:t>
      </w:r>
      <w:r>
        <w:rPr>
          <w:rFonts w:hint="eastAsia"/>
        </w:rPr>
        <w:t>SOAP</w:t>
      </w:r>
      <w:r>
        <w:rPr>
          <w:rFonts w:hint="eastAsia"/>
        </w:rPr>
        <w:t>消息机制（标准的</w:t>
      </w:r>
      <w:r>
        <w:rPr>
          <w:rFonts w:hint="eastAsia"/>
        </w:rPr>
        <w:t>XML/HTTP</w:t>
      </w:r>
      <w:r>
        <w:rPr>
          <w:rFonts w:hint="eastAsia"/>
        </w:rPr>
        <w:t>）来发布、编辑、浏览以及查找注册信息，采用</w:t>
      </w:r>
      <w:r>
        <w:rPr>
          <w:rFonts w:hint="eastAsia"/>
        </w:rPr>
        <w:t>XML</w:t>
      </w:r>
      <w:r>
        <w:rPr>
          <w:rFonts w:hint="eastAsia"/>
        </w:rPr>
        <w:t>格式来封装各种不同类型的数据，并且发送到注册中心或者由注册中心来返回需要的数据。</w:t>
      </w:r>
    </w:p>
    <w:p w14:paraId="526AD12E" w14:textId="77777777" w:rsidR="00115EFC" w:rsidRDefault="002E014E" w:rsidP="00115EFC">
      <w:pPr>
        <w:keepNext/>
        <w:ind w:firstLine="480"/>
        <w:jc w:val="center"/>
      </w:pPr>
      <w:r>
        <w:rPr>
          <w:noProof/>
        </w:rPr>
        <w:drawing>
          <wp:inline distT="0" distB="0" distL="0" distR="0" wp14:anchorId="2EAD9916" wp14:editId="54D6A494">
            <wp:extent cx="2686050" cy="2528941"/>
            <wp:effectExtent l="0" t="0" r="0" b="508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682952" cy="2526024"/>
                    </a:xfrm>
                    <a:prstGeom prst="rect">
                      <a:avLst/>
                    </a:prstGeom>
                    <a:noFill/>
                  </pic:spPr>
                </pic:pic>
              </a:graphicData>
            </a:graphic>
          </wp:inline>
        </w:drawing>
      </w:r>
    </w:p>
    <w:p w14:paraId="66E7A40E" w14:textId="77777777" w:rsidR="002E014E" w:rsidRDefault="00115EFC" w:rsidP="00115EFC">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75093A">
        <w:rPr>
          <w:noProof/>
        </w:rPr>
        <w:t>6</w:t>
      </w:r>
      <w:r>
        <w:fldChar w:fldCharType="end"/>
      </w:r>
      <w:r>
        <w:rPr>
          <w:rFonts w:hint="eastAsia"/>
        </w:rPr>
        <w:t>SOA RPC</w:t>
      </w:r>
      <w:r>
        <w:rPr>
          <w:rFonts w:hint="eastAsia"/>
        </w:rPr>
        <w:t>的工作流程图</w:t>
      </w:r>
      <w:r w:rsidR="00174A38">
        <w:fldChar w:fldCharType="begin"/>
      </w:r>
      <w:r w:rsidR="00174A38">
        <w:instrText xml:space="preserve"> ADDIN EN.CITE &lt;EndNote&gt;&lt;Cite&gt;&lt;Author&gt;qjyong&lt;/Author&gt;&lt;RecNum&gt;34&lt;/RecNum&gt;&lt;DisplayText&gt;&lt;style face="superscript"&gt;[21]&lt;/style&gt;&lt;/DisplayText&gt;&lt;record&gt;&lt;rec-number&gt;34&lt;/rec-number&gt;&lt;foreign-keys&gt;&lt;key app="EN" db-id="5dzfeds9afa20pepxd95ep9jpa0easz5p5fz"&gt;34&lt;/key&gt;&lt;/foreign-keys&gt;&lt;ref-type name="Web Page"&gt;12&lt;/ref-type&gt;&lt;contributors&gt;&lt;authors&gt;&lt;author&gt;qjyong&lt;/author&gt;&lt;/authors&gt;&lt;/contributors&gt;&lt;titles&gt;&lt;/titles&gt;&lt;dates&gt;&lt;/dates&gt;&lt;urls&gt;&lt;related-urls&gt;&lt;url&gt;http://blog.csdn.net/qjyong/article/details/2148558&lt;/url&gt;&lt;/related-urls&gt;&lt;/urls&gt;&lt;custom1&gt;2014&lt;/custom1&gt;&lt;/record&gt;&lt;/Cite&gt;&lt;/EndNote&gt;</w:instrText>
      </w:r>
      <w:r w:rsidR="00174A38">
        <w:fldChar w:fldCharType="separate"/>
      </w:r>
      <w:r w:rsidR="00174A38" w:rsidRPr="00174A38">
        <w:rPr>
          <w:noProof/>
          <w:vertAlign w:val="superscript"/>
        </w:rPr>
        <w:t>[</w:t>
      </w:r>
      <w:hyperlink w:anchor="_ENREF_21" w:tooltip="qjyong,  #34" w:history="1">
        <w:r w:rsidR="00174A38" w:rsidRPr="00174A38">
          <w:rPr>
            <w:noProof/>
            <w:vertAlign w:val="superscript"/>
          </w:rPr>
          <w:t>21</w:t>
        </w:r>
      </w:hyperlink>
      <w:r w:rsidR="00174A38" w:rsidRPr="00174A38">
        <w:rPr>
          <w:noProof/>
          <w:vertAlign w:val="superscript"/>
        </w:rPr>
        <w:t>]</w:t>
      </w:r>
      <w:r w:rsidR="00174A38">
        <w:fldChar w:fldCharType="end"/>
      </w:r>
    </w:p>
    <w:p w14:paraId="5F8D9ED3" w14:textId="67478AF6" w:rsidR="00F93894" w:rsidRDefault="00F93894" w:rsidP="002E014E">
      <w:pPr>
        <w:ind w:firstLine="480"/>
      </w:pPr>
      <w:r>
        <w:rPr>
          <w:rFonts w:hint="eastAsia"/>
        </w:rPr>
        <w:t>Web</w:t>
      </w:r>
      <w:r>
        <w:rPr>
          <w:rFonts w:hint="eastAsia"/>
        </w:rPr>
        <w:t>服务的体系结构是基于</w:t>
      </w:r>
      <w:r>
        <w:rPr>
          <w:rFonts w:hint="eastAsia"/>
        </w:rPr>
        <w:t>Web</w:t>
      </w:r>
      <w:r>
        <w:rPr>
          <w:rFonts w:hint="eastAsia"/>
        </w:rPr>
        <w:t>服务提供者、</w:t>
      </w:r>
      <w:r>
        <w:rPr>
          <w:rFonts w:hint="eastAsia"/>
        </w:rPr>
        <w:t>Web</w:t>
      </w:r>
      <w:r>
        <w:rPr>
          <w:rFonts w:hint="eastAsia"/>
        </w:rPr>
        <w:t>服务请求者、</w:t>
      </w:r>
      <w:r>
        <w:rPr>
          <w:rFonts w:hint="eastAsia"/>
        </w:rPr>
        <w:t>Web</w:t>
      </w:r>
      <w:r>
        <w:rPr>
          <w:rFonts w:hint="eastAsia"/>
        </w:rPr>
        <w:t>服务中介者三个角色和发布、发现、绑定三个动作构建的。如图</w:t>
      </w:r>
      <w:r w:rsidR="00770FD0">
        <w:rPr>
          <w:rFonts w:hint="eastAsia"/>
        </w:rPr>
        <w:t>2-7</w:t>
      </w:r>
      <w:r>
        <w:rPr>
          <w:rFonts w:hint="eastAsia"/>
        </w:rPr>
        <w:t>所示</w:t>
      </w:r>
      <w:r>
        <w:rPr>
          <w:rFonts w:hint="eastAsia"/>
        </w:rPr>
        <w:t>:</w:t>
      </w:r>
    </w:p>
    <w:p w14:paraId="5712FA83" w14:textId="77777777" w:rsidR="00045800" w:rsidRDefault="002E014E" w:rsidP="00045800">
      <w:pPr>
        <w:keepNext/>
        <w:ind w:firstLine="480"/>
        <w:jc w:val="center"/>
      </w:pPr>
      <w:r>
        <w:rPr>
          <w:noProof/>
        </w:rPr>
        <w:lastRenderedPageBreak/>
        <w:drawing>
          <wp:inline distT="0" distB="0" distL="0" distR="0" wp14:anchorId="49749576" wp14:editId="1896A596">
            <wp:extent cx="2505075" cy="177165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505075" cy="1771650"/>
                    </a:xfrm>
                    <a:prstGeom prst="rect">
                      <a:avLst/>
                    </a:prstGeom>
                    <a:noFill/>
                    <a:ln>
                      <a:noFill/>
                    </a:ln>
                  </pic:spPr>
                </pic:pic>
              </a:graphicData>
            </a:graphic>
          </wp:inline>
        </w:drawing>
      </w:r>
    </w:p>
    <w:p w14:paraId="0E216915" w14:textId="77777777" w:rsidR="002E014E" w:rsidRDefault="00045800" w:rsidP="00045800">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75093A">
        <w:rPr>
          <w:noProof/>
        </w:rPr>
        <w:t>7</w:t>
      </w:r>
      <w:r>
        <w:fldChar w:fldCharType="end"/>
      </w:r>
      <w:r>
        <w:rPr>
          <w:rFonts w:hint="eastAsia"/>
        </w:rPr>
        <w:t>Web</w:t>
      </w:r>
      <w:r>
        <w:rPr>
          <w:rFonts w:hint="eastAsia"/>
        </w:rPr>
        <w:t>服务体系结构</w:t>
      </w:r>
    </w:p>
    <w:p w14:paraId="32C8F6EA" w14:textId="77777777" w:rsidR="00F93894" w:rsidRDefault="002E014E" w:rsidP="00F93894">
      <w:pPr>
        <w:ind w:firstLine="480"/>
      </w:pPr>
      <w:r w:rsidRPr="002E014E">
        <w:rPr>
          <w:rFonts w:hint="eastAsia"/>
        </w:rPr>
        <w:t>Web</w:t>
      </w:r>
      <w:r w:rsidRPr="002E014E">
        <w:rPr>
          <w:rFonts w:hint="eastAsia"/>
        </w:rPr>
        <w:t>服务提供者是</w:t>
      </w:r>
      <w:r w:rsidRPr="002E014E">
        <w:rPr>
          <w:rFonts w:hint="eastAsia"/>
        </w:rPr>
        <w:t>Web</w:t>
      </w:r>
      <w:r w:rsidRPr="002E014E">
        <w:rPr>
          <w:rFonts w:hint="eastAsia"/>
        </w:rPr>
        <w:t>服务的拥有者，它为其他服务和用户提供自己已有的功能；</w:t>
      </w:r>
      <w:r w:rsidRPr="002E014E">
        <w:rPr>
          <w:rFonts w:hint="eastAsia"/>
        </w:rPr>
        <w:t>Web</w:t>
      </w:r>
      <w:r w:rsidRPr="002E014E">
        <w:rPr>
          <w:rFonts w:hint="eastAsia"/>
        </w:rPr>
        <w:t>服务请求者是</w:t>
      </w:r>
      <w:r w:rsidRPr="002E014E">
        <w:rPr>
          <w:rFonts w:hint="eastAsia"/>
        </w:rPr>
        <w:t>Web</w:t>
      </w:r>
      <w:r w:rsidRPr="002E014E">
        <w:rPr>
          <w:rFonts w:hint="eastAsia"/>
        </w:rPr>
        <w:t>服务功能的使用者，它利用</w:t>
      </w:r>
      <w:r w:rsidRPr="002E014E">
        <w:rPr>
          <w:rFonts w:hint="eastAsia"/>
        </w:rPr>
        <w:t>SOAP</w:t>
      </w:r>
      <w:r w:rsidRPr="002E014E">
        <w:rPr>
          <w:rFonts w:hint="eastAsia"/>
        </w:rPr>
        <w:t>消息向</w:t>
      </w:r>
      <w:r w:rsidRPr="002E014E">
        <w:rPr>
          <w:rFonts w:hint="eastAsia"/>
        </w:rPr>
        <w:t>Web</w:t>
      </w:r>
      <w:r w:rsidRPr="002E014E">
        <w:rPr>
          <w:rFonts w:hint="eastAsia"/>
        </w:rPr>
        <w:t>服务提供者发送请求以获得服务；</w:t>
      </w:r>
      <w:r w:rsidRPr="002E014E">
        <w:rPr>
          <w:rFonts w:hint="eastAsia"/>
        </w:rPr>
        <w:t>Web</w:t>
      </w:r>
      <w:r w:rsidRPr="002E014E">
        <w:rPr>
          <w:rFonts w:hint="eastAsia"/>
        </w:rPr>
        <w:t>服务中介者的作用是把一个</w:t>
      </w:r>
      <w:r w:rsidRPr="002E014E">
        <w:rPr>
          <w:rFonts w:hint="eastAsia"/>
        </w:rPr>
        <w:t>Web</w:t>
      </w:r>
      <w:r w:rsidRPr="002E014E">
        <w:rPr>
          <w:rFonts w:hint="eastAsia"/>
        </w:rPr>
        <w:t>服务请求者与合适的</w:t>
      </w:r>
      <w:r w:rsidRPr="002E014E">
        <w:rPr>
          <w:rFonts w:hint="eastAsia"/>
        </w:rPr>
        <w:t>Web</w:t>
      </w:r>
      <w:r w:rsidRPr="002E014E">
        <w:rPr>
          <w:rFonts w:hint="eastAsia"/>
        </w:rPr>
        <w:t>服务提供者联系在一起，它充当管理者的角色，一般是</w:t>
      </w:r>
      <w:r w:rsidRPr="002E014E">
        <w:rPr>
          <w:rFonts w:hint="eastAsia"/>
        </w:rPr>
        <w:t>UDDI</w:t>
      </w:r>
      <w:r w:rsidRPr="002E014E">
        <w:rPr>
          <w:rFonts w:hint="eastAsia"/>
        </w:rPr>
        <w:t>。。如上图，显示了</w:t>
      </w:r>
      <w:r w:rsidRPr="002E014E">
        <w:rPr>
          <w:rFonts w:hint="eastAsia"/>
        </w:rPr>
        <w:t>Web</w:t>
      </w:r>
      <w:r w:rsidRPr="002E014E">
        <w:rPr>
          <w:rFonts w:hint="eastAsia"/>
        </w:rPr>
        <w:t>服务角色之间的关系：其中，“发布”是为了让用户或其他服务知道某个</w:t>
      </w:r>
      <w:r w:rsidRPr="002E014E">
        <w:rPr>
          <w:rFonts w:hint="eastAsia"/>
        </w:rPr>
        <w:t>Web</w:t>
      </w:r>
      <w:r w:rsidRPr="002E014E">
        <w:rPr>
          <w:rFonts w:hint="eastAsia"/>
        </w:rPr>
        <w:t>服务的存在和相关信息；“查找（发现）”是为了找到合适的</w:t>
      </w:r>
      <w:r w:rsidRPr="002E014E">
        <w:rPr>
          <w:rFonts w:hint="eastAsia"/>
        </w:rPr>
        <w:t>Web</w:t>
      </w:r>
      <w:r w:rsidRPr="002E014E">
        <w:rPr>
          <w:rFonts w:hint="eastAsia"/>
        </w:rPr>
        <w:t>服务；“绑定”则是在提供者与请求者之间建立某种联系</w:t>
      </w:r>
      <w:r w:rsidR="00F93894">
        <w:rPr>
          <w:rFonts w:hint="eastAsia"/>
        </w:rPr>
        <w:t>。</w:t>
      </w:r>
    </w:p>
    <w:p w14:paraId="62B52FE5" w14:textId="323127E0" w:rsidR="00F93894" w:rsidRPr="00151920" w:rsidRDefault="00F93894" w:rsidP="00EB577B">
      <w:pPr>
        <w:pStyle w:val="4"/>
        <w:numPr>
          <w:ilvl w:val="3"/>
          <w:numId w:val="30"/>
        </w:numPr>
        <w:ind w:left="0" w:firstLine="482"/>
        <w:rPr>
          <w:b w:val="0"/>
        </w:rPr>
      </w:pPr>
      <w:commentRangeStart w:id="27"/>
      <w:r w:rsidRPr="00151920">
        <w:rPr>
          <w:rFonts w:hint="eastAsia"/>
          <w:b w:val="0"/>
        </w:rPr>
        <w:t>模块内部流程设计</w:t>
      </w:r>
      <w:commentRangeEnd w:id="27"/>
      <w:r w:rsidR="009B2B5A">
        <w:rPr>
          <w:rStyle w:val="af4"/>
          <w:b w:val="0"/>
          <w:bCs w:val="0"/>
        </w:rPr>
        <w:commentReference w:id="27"/>
      </w:r>
      <w:r w:rsidR="001C05DA">
        <w:rPr>
          <w:rFonts w:hint="eastAsia"/>
          <w:b w:val="0"/>
        </w:rPr>
        <w:t>基于</w:t>
      </w:r>
      <w:r w:rsidR="001C05DA">
        <w:rPr>
          <w:rFonts w:hint="eastAsia"/>
          <w:b w:val="0"/>
        </w:rPr>
        <w:t xml:space="preserve"> </w:t>
      </w:r>
      <w:proofErr w:type="spellStart"/>
      <w:r w:rsidR="00B348D8">
        <w:rPr>
          <w:rFonts w:hint="eastAsia"/>
          <w:b w:val="0"/>
        </w:rPr>
        <w:t>WebService</w:t>
      </w:r>
      <w:proofErr w:type="spellEnd"/>
      <w:r w:rsidR="001C05DA">
        <w:rPr>
          <w:rFonts w:hint="eastAsia"/>
          <w:b w:val="0"/>
        </w:rPr>
        <w:t>的推理引擎</w:t>
      </w:r>
      <w:r w:rsidR="00B348D8">
        <w:rPr>
          <w:rFonts w:hint="eastAsia"/>
          <w:b w:val="0"/>
        </w:rPr>
        <w:t>模块设计</w:t>
      </w:r>
    </w:p>
    <w:p w14:paraId="5BFB4991" w14:textId="01E021CC" w:rsidR="00F93894" w:rsidRDefault="00F93894" w:rsidP="00F93894">
      <w:pPr>
        <w:ind w:firstLine="480"/>
      </w:pPr>
      <w:r>
        <w:rPr>
          <w:rFonts w:hint="eastAsia"/>
        </w:rPr>
        <w:t>为了满足系统的可扩展性需求，需要将推理实现的细节封装在推理模块内部，</w:t>
      </w:r>
      <w:r w:rsidR="00770FD0">
        <w:rPr>
          <w:rFonts w:hint="eastAsia"/>
        </w:rPr>
        <w:t>因此设计了如图</w:t>
      </w:r>
      <w:r w:rsidR="00770FD0">
        <w:rPr>
          <w:rFonts w:hint="eastAsia"/>
        </w:rPr>
        <w:t>2-8</w:t>
      </w:r>
      <w:r>
        <w:rPr>
          <w:rFonts w:hint="eastAsia"/>
        </w:rPr>
        <w:t>的流程，</w:t>
      </w:r>
      <w:r>
        <w:rPr>
          <w:rFonts w:hint="eastAsia"/>
        </w:rPr>
        <w:t xml:space="preserve">Web Service </w:t>
      </w:r>
      <w:r>
        <w:rPr>
          <w:rFonts w:hint="eastAsia"/>
        </w:rPr>
        <w:t>的</w:t>
      </w:r>
      <w:r w:rsidR="009E04D0">
        <w:rPr>
          <w:rFonts w:hint="eastAsia"/>
        </w:rPr>
        <w:t>统一定义的</w:t>
      </w:r>
      <w:r>
        <w:rPr>
          <w:rFonts w:hint="eastAsia"/>
        </w:rPr>
        <w:t>函数接口为</w:t>
      </w:r>
      <w:r>
        <w:rPr>
          <w:rFonts w:hint="eastAsia"/>
        </w:rPr>
        <w:t xml:space="preserve"> </w:t>
      </w:r>
      <w:proofErr w:type="spellStart"/>
      <w:r>
        <w:rPr>
          <w:rFonts w:hint="eastAsia"/>
        </w:rPr>
        <w:t>Json</w:t>
      </w:r>
      <w:proofErr w:type="spellEnd"/>
      <w:r>
        <w:rPr>
          <w:rFonts w:hint="eastAsia"/>
        </w:rPr>
        <w:t xml:space="preserve"> Diagnosis(</w:t>
      </w:r>
      <w:proofErr w:type="spellStart"/>
      <w:r>
        <w:rPr>
          <w:rFonts w:hint="eastAsia"/>
        </w:rPr>
        <w:t>Json</w:t>
      </w:r>
      <w:proofErr w:type="spellEnd"/>
      <w:r>
        <w:rPr>
          <w:rFonts w:hint="eastAsia"/>
        </w:rPr>
        <w:t xml:space="preserve"> Data)</w:t>
      </w:r>
      <w:r>
        <w:rPr>
          <w:rFonts w:hint="eastAsia"/>
        </w:rPr>
        <w:t>。</w:t>
      </w:r>
    </w:p>
    <w:p w14:paraId="524236A9" w14:textId="77777777" w:rsidR="00045800" w:rsidRDefault="006C53E8" w:rsidP="00045800">
      <w:pPr>
        <w:keepNext/>
        <w:ind w:firstLine="480"/>
      </w:pPr>
      <w:r>
        <w:rPr>
          <w:rFonts w:ascii="Calibri" w:eastAsia="宋体" w:hAnsi="Calibri"/>
        </w:rPr>
        <w:pict w14:anchorId="665B3D89">
          <v:shape id="_x0000_i1028" type="#_x0000_t75" style="width:349.8pt;height:159.6pt">
            <v:imagedata r:id="rId48" o:title=""/>
          </v:shape>
        </w:pict>
      </w:r>
    </w:p>
    <w:p w14:paraId="5137DC51" w14:textId="77777777" w:rsidR="00AE0A01" w:rsidRDefault="00045800" w:rsidP="00045800">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75093A">
        <w:rPr>
          <w:noProof/>
        </w:rPr>
        <w:t>8</w:t>
      </w:r>
      <w:r>
        <w:fldChar w:fldCharType="end"/>
      </w:r>
      <w:r>
        <w:rPr>
          <w:rFonts w:hint="eastAsia"/>
        </w:rPr>
        <w:t>推理模块内部流程图</w:t>
      </w:r>
    </w:p>
    <w:p w14:paraId="670BF0FB" w14:textId="77777777" w:rsidR="00F93894" w:rsidRDefault="00F93894" w:rsidP="00F93894">
      <w:pPr>
        <w:ind w:firstLine="480"/>
      </w:pPr>
      <w:r>
        <w:rPr>
          <w:rFonts w:hint="eastAsia"/>
        </w:rPr>
        <w:t>1</w:t>
      </w:r>
      <w:r>
        <w:rPr>
          <w:rFonts w:hint="eastAsia"/>
        </w:rPr>
        <w:t>．</w:t>
      </w:r>
      <w:r w:rsidR="009A404B">
        <w:rPr>
          <w:rFonts w:hint="eastAsia"/>
        </w:rPr>
        <w:t xml:space="preserve"> </w:t>
      </w:r>
      <w:proofErr w:type="spellStart"/>
      <w:r>
        <w:rPr>
          <w:rFonts w:hint="eastAsia"/>
        </w:rPr>
        <w:t>SearchTemp</w:t>
      </w:r>
      <w:proofErr w:type="spellEnd"/>
      <w:r>
        <w:rPr>
          <w:rFonts w:hint="eastAsia"/>
        </w:rPr>
        <w:t xml:space="preserve">: </w:t>
      </w:r>
      <w:r>
        <w:rPr>
          <w:rFonts w:hint="eastAsia"/>
        </w:rPr>
        <w:t>接收到推理请求后，在注册表信息中查找对应疾病诊断的推理的以文件形式存储的知识和数据模型。如果存在该疾病的信息则将相关文件</w:t>
      </w:r>
      <w:r>
        <w:rPr>
          <w:rFonts w:hint="eastAsia"/>
        </w:rPr>
        <w:lastRenderedPageBreak/>
        <w:t>读入引擎，为推理作数据预处理准备；如果不存在则返回错误信息。</w:t>
      </w:r>
    </w:p>
    <w:p w14:paraId="5028BA0E" w14:textId="77777777" w:rsidR="00F93894" w:rsidRDefault="00F93894" w:rsidP="00F93894">
      <w:pPr>
        <w:ind w:firstLine="480"/>
      </w:pPr>
      <w:r>
        <w:rPr>
          <w:rFonts w:hint="eastAsia"/>
        </w:rPr>
        <w:t>2</w:t>
      </w:r>
      <w:r>
        <w:rPr>
          <w:rFonts w:hint="eastAsia"/>
        </w:rPr>
        <w:t>．</w:t>
      </w:r>
      <w:r w:rsidR="009A404B">
        <w:rPr>
          <w:rFonts w:hint="eastAsia"/>
        </w:rPr>
        <w:t xml:space="preserve"> </w:t>
      </w:r>
      <w:proofErr w:type="spellStart"/>
      <w:r>
        <w:rPr>
          <w:rFonts w:hint="eastAsia"/>
        </w:rPr>
        <w:t>DataAdapter</w:t>
      </w:r>
      <w:proofErr w:type="spellEnd"/>
      <w:r>
        <w:rPr>
          <w:rFonts w:hint="eastAsia"/>
        </w:rPr>
        <w:t>：将输入的数据根据推理引擎的需求处理为特定的数据格式传送给</w:t>
      </w:r>
      <w:r>
        <w:rPr>
          <w:rFonts w:hint="eastAsia"/>
        </w:rPr>
        <w:t>Inference</w:t>
      </w:r>
      <w:r>
        <w:rPr>
          <w:rFonts w:hint="eastAsia"/>
        </w:rPr>
        <w:t>进行推理，对于包含无效输入的数据则返回错误信息，中断流程。</w:t>
      </w:r>
    </w:p>
    <w:p w14:paraId="45768201" w14:textId="77777777" w:rsidR="00F93894" w:rsidRDefault="00F93894" w:rsidP="00F93894">
      <w:pPr>
        <w:ind w:firstLine="480"/>
      </w:pPr>
      <w:r>
        <w:rPr>
          <w:rFonts w:hint="eastAsia"/>
        </w:rPr>
        <w:t>3</w:t>
      </w:r>
      <w:r>
        <w:rPr>
          <w:rFonts w:hint="eastAsia"/>
        </w:rPr>
        <w:t>．</w:t>
      </w:r>
      <w:r w:rsidR="009A404B">
        <w:rPr>
          <w:rFonts w:hint="eastAsia"/>
        </w:rPr>
        <w:t xml:space="preserve"> </w:t>
      </w:r>
      <w:r>
        <w:rPr>
          <w:rFonts w:hint="eastAsia"/>
        </w:rPr>
        <w:t>Inference</w:t>
      </w:r>
      <w:r>
        <w:rPr>
          <w:rFonts w:hint="eastAsia"/>
        </w:rPr>
        <w:t>：根据输入的知识和数据根据一定的方法进行推理，推理结束后输出结论，通过</w:t>
      </w:r>
      <w:proofErr w:type="spellStart"/>
      <w:r>
        <w:rPr>
          <w:rFonts w:hint="eastAsia"/>
        </w:rPr>
        <w:t>DataAdapter</w:t>
      </w:r>
      <w:proofErr w:type="spellEnd"/>
      <w:r>
        <w:rPr>
          <w:rFonts w:hint="eastAsia"/>
        </w:rPr>
        <w:t>返回给</w:t>
      </w:r>
      <w:proofErr w:type="spellStart"/>
      <w:r>
        <w:rPr>
          <w:rFonts w:hint="eastAsia"/>
        </w:rPr>
        <w:t>WebService</w:t>
      </w:r>
      <w:proofErr w:type="spellEnd"/>
      <w:r>
        <w:rPr>
          <w:rFonts w:hint="eastAsia"/>
        </w:rPr>
        <w:t>的请求方。</w:t>
      </w:r>
    </w:p>
    <w:p w14:paraId="6E662ED0" w14:textId="7A38E17F" w:rsidR="00F93894" w:rsidRPr="00F93894" w:rsidRDefault="00F93894" w:rsidP="00F93894">
      <w:pPr>
        <w:ind w:firstLine="480"/>
      </w:pPr>
      <w:r>
        <w:rPr>
          <w:rFonts w:hint="eastAsia"/>
        </w:rPr>
        <w:t>通过以上的</w:t>
      </w:r>
      <w:r w:rsidR="001C05DA">
        <w:rPr>
          <w:rFonts w:hint="eastAsia"/>
        </w:rPr>
        <w:t>模块设计</w:t>
      </w:r>
      <w:r>
        <w:rPr>
          <w:rFonts w:hint="eastAsia"/>
        </w:rPr>
        <w:t>，实现了对不同疾病的数据和知识库的开放性，可以添加与系统平台不同的推理引擎，知识库的更新和数据需求的变化都可以通过修改外部文件完成。</w:t>
      </w:r>
    </w:p>
    <w:p w14:paraId="740DC478" w14:textId="57808B01" w:rsidR="00AE0A01" w:rsidRDefault="00AE0A01" w:rsidP="00AE0A01">
      <w:pPr>
        <w:ind w:firstLine="480"/>
      </w:pPr>
      <w:r>
        <w:rPr>
          <w:rFonts w:hint="eastAsia"/>
        </w:rPr>
        <w:t>一个</w:t>
      </w:r>
      <w:proofErr w:type="spellStart"/>
      <w:r>
        <w:rPr>
          <w:rFonts w:hint="eastAsia"/>
        </w:rPr>
        <w:t>Web</w:t>
      </w:r>
      <w:r w:rsidR="000E2473">
        <w:rPr>
          <w:rFonts w:hint="eastAsia"/>
        </w:rPr>
        <w:t>Service</w:t>
      </w:r>
      <w:proofErr w:type="spellEnd"/>
      <w:r w:rsidR="00B348D8">
        <w:rPr>
          <w:rFonts w:hint="eastAsia"/>
        </w:rPr>
        <w:t>的周期主要包括服务的构建和</w:t>
      </w:r>
      <w:r>
        <w:rPr>
          <w:rFonts w:hint="eastAsia"/>
        </w:rPr>
        <w:t>部署、服务的运行以及服务的维护</w:t>
      </w:r>
      <w:r w:rsidR="00B348D8">
        <w:rPr>
          <w:rFonts w:hint="eastAsia"/>
        </w:rPr>
        <w:t>三</w:t>
      </w:r>
      <w:r>
        <w:rPr>
          <w:rFonts w:hint="eastAsia"/>
        </w:rPr>
        <w:t>个阶段。</w:t>
      </w:r>
      <w:r w:rsidR="000E2473">
        <w:rPr>
          <w:rFonts w:hint="eastAsia"/>
        </w:rPr>
        <w:t>基于</w:t>
      </w:r>
      <w:proofErr w:type="spellStart"/>
      <w:r w:rsidR="000E2473">
        <w:rPr>
          <w:rFonts w:hint="eastAsia"/>
        </w:rPr>
        <w:t>WebService</w:t>
      </w:r>
      <w:proofErr w:type="spellEnd"/>
      <w:r w:rsidR="000E2473">
        <w:rPr>
          <w:rFonts w:hint="eastAsia"/>
        </w:rPr>
        <w:t>的</w:t>
      </w:r>
      <w:r>
        <w:rPr>
          <w:rFonts w:hint="eastAsia"/>
        </w:rPr>
        <w:t>推理引擎的创建过程其实与其他任何类型的应用程序的创建过程并没有什么区别，都是经历从应用程序的设计、代码的编写与部署到应用程序的最终使用的一个周期。</w:t>
      </w:r>
    </w:p>
    <w:p w14:paraId="10C1B2FF" w14:textId="0E2BCC27" w:rsidR="00AE0A01" w:rsidRDefault="00AE0A01" w:rsidP="00B348D8">
      <w:pPr>
        <w:ind w:firstLine="480"/>
      </w:pPr>
      <w:r>
        <w:rPr>
          <w:rFonts w:hint="eastAsia"/>
        </w:rPr>
        <w:t>1)</w:t>
      </w:r>
      <w:r>
        <w:rPr>
          <w:rFonts w:hint="eastAsia"/>
        </w:rPr>
        <w:t>服务的构建</w:t>
      </w:r>
      <w:r w:rsidR="00B348D8">
        <w:rPr>
          <w:rFonts w:hint="eastAsia"/>
        </w:rPr>
        <w:t>与部署</w:t>
      </w:r>
      <w:r>
        <w:rPr>
          <w:rFonts w:hint="eastAsia"/>
        </w:rPr>
        <w:t>。服务的构建包括服务的开发和服务的测试、服务接口描述的定义。可以通过根据新的推理需求创建新的推理引擎服务或者可以根据其他的推理引擎服务和应用程序组合成新的推理引擎服务。服务的部署主要是在推理引擎服务实现完后，服务提供者向服务注册中心发布服务接口，并将服务的可执行文件部署在执行环境中。</w:t>
      </w:r>
    </w:p>
    <w:p w14:paraId="71FCAD83" w14:textId="5BA5B50F" w:rsidR="00AE0A01" w:rsidRDefault="00B348D8" w:rsidP="00AE0A01">
      <w:pPr>
        <w:ind w:firstLine="480"/>
      </w:pPr>
      <w:r>
        <w:rPr>
          <w:rFonts w:hint="eastAsia"/>
        </w:rPr>
        <w:t>2</w:t>
      </w:r>
      <w:r w:rsidR="00AE0A01">
        <w:rPr>
          <w:rFonts w:hint="eastAsia"/>
        </w:rPr>
        <w:t>)</w:t>
      </w:r>
      <w:r w:rsidR="00AE0A01">
        <w:rPr>
          <w:rFonts w:hint="eastAsia"/>
        </w:rPr>
        <w:t>服务的运行。在运行阶段，由于服务已经被部署，服务请求者就可以查找服务、调用服务。系统通过动态调用的方式，根据推理的方法的需求，获取相应的推理服务。</w:t>
      </w:r>
    </w:p>
    <w:p w14:paraId="0599625F" w14:textId="080B2C42" w:rsidR="006F0B6C" w:rsidRDefault="00B348D8" w:rsidP="00AE0A01">
      <w:pPr>
        <w:ind w:firstLine="480"/>
      </w:pPr>
      <w:r>
        <w:rPr>
          <w:rFonts w:hint="eastAsia"/>
        </w:rPr>
        <w:t>3</w:t>
      </w:r>
      <w:r w:rsidR="00AE0A01">
        <w:rPr>
          <w:rFonts w:hint="eastAsia"/>
        </w:rPr>
        <w:t>)</w:t>
      </w:r>
      <w:r w:rsidR="00AE0A01">
        <w:rPr>
          <w:rFonts w:hint="eastAsia"/>
        </w:rPr>
        <w:t>服务的维护。维护阶段包括管理和更新推理引擎服务应用程序，主要是对于推理方法或者知识库的改进和更新。</w:t>
      </w:r>
    </w:p>
    <w:p w14:paraId="685F79A7" w14:textId="77777777" w:rsidR="00AE0A01" w:rsidRDefault="00450ABB" w:rsidP="00DF60E1">
      <w:pPr>
        <w:pStyle w:val="2"/>
        <w:numPr>
          <w:ilvl w:val="1"/>
          <w:numId w:val="30"/>
        </w:numPr>
        <w:ind w:left="142" w:hanging="142"/>
        <w:rPr>
          <w:rFonts w:cs="Times New Roman"/>
        </w:rPr>
      </w:pPr>
      <w:bookmarkStart w:id="28" w:name="_Toc377104181"/>
      <w:r>
        <w:rPr>
          <w:rFonts w:cs="Times New Roman" w:hint="eastAsia"/>
        </w:rPr>
        <w:t>系统框架设计</w:t>
      </w:r>
      <w:bookmarkEnd w:id="28"/>
    </w:p>
    <w:p w14:paraId="5322476B" w14:textId="44DD299E" w:rsidR="000E2473" w:rsidRDefault="000E2473" w:rsidP="00FB09A9">
      <w:pPr>
        <w:ind w:firstLineChars="175" w:firstLine="420"/>
      </w:pPr>
      <w:r w:rsidRPr="000E2473">
        <w:rPr>
          <w:rFonts w:hint="eastAsia"/>
        </w:rPr>
        <w:t>在上一章节已经提到，由于面向社区的疾病诊断决策支持系统面向大规模数量的社区医生，并且需要庞大的系统数据的存储量，然后决策支持的范围要求覆</w:t>
      </w:r>
      <w:r w:rsidRPr="000E2473">
        <w:rPr>
          <w:rFonts w:hint="eastAsia"/>
        </w:rPr>
        <w:lastRenderedPageBreak/>
        <w:t>盖常见疾病，这些需求对于原有的临床决策支持系统的框架来说存在很大的局限性，因此，必须对于原</w:t>
      </w:r>
      <w:r w:rsidR="006A6C9C">
        <w:rPr>
          <w:rFonts w:hint="eastAsia"/>
        </w:rPr>
        <w:t>框架各模块进行一定的扩展，并设计具有开放性和扩展性的系统框架</w:t>
      </w:r>
      <w:r>
        <w:rPr>
          <w:rFonts w:hint="eastAsia"/>
        </w:rPr>
        <w:t>。</w:t>
      </w:r>
    </w:p>
    <w:p w14:paraId="31CADCC7" w14:textId="77777777" w:rsidR="005776D3" w:rsidRPr="005776D3" w:rsidRDefault="00FB09A9" w:rsidP="00FB09A9">
      <w:pPr>
        <w:ind w:firstLineChars="175" w:firstLine="420"/>
      </w:pPr>
      <w:r w:rsidRPr="00FB09A9">
        <w:rPr>
          <w:rFonts w:hint="eastAsia"/>
        </w:rPr>
        <w:t>随着疾病种类的增加和参与社区医疗的数目增多，</w:t>
      </w:r>
      <w:r>
        <w:rPr>
          <w:rFonts w:hint="eastAsia"/>
        </w:rPr>
        <w:t>一方面，系统覆盖的用户群体的数目在增加的同时覆盖的区域范围在变广，因而系统需要适应于广域网络坏境的架构模式；另一方面，</w:t>
      </w:r>
      <w:r w:rsidRPr="00FB09A9">
        <w:rPr>
          <w:rFonts w:hint="eastAsia"/>
        </w:rPr>
        <w:t>面向社区的疾病诊断决策支持系统需要存储容量和计算资源具有扩展性，</w:t>
      </w:r>
      <w:r>
        <w:rPr>
          <w:rFonts w:hint="eastAsia"/>
        </w:rPr>
        <w:t>所以</w:t>
      </w:r>
      <w:r w:rsidRPr="00FB09A9">
        <w:rPr>
          <w:rFonts w:hint="eastAsia"/>
        </w:rPr>
        <w:t>系统需要建立于存储和计算性能可伸缩的平台</w:t>
      </w:r>
      <w:r>
        <w:rPr>
          <w:rFonts w:hint="eastAsia"/>
        </w:rPr>
        <w:t>。因此，在本节主要介绍云计算的相关概念以及系统的架构模式的选取</w:t>
      </w:r>
      <w:r w:rsidR="00136864">
        <w:rPr>
          <w:rFonts w:hint="eastAsia"/>
        </w:rPr>
        <w:t>，并基于以上讨论的结论设计面向社区的临床决策支持系统的系统架构。</w:t>
      </w:r>
    </w:p>
    <w:p w14:paraId="4E84815A" w14:textId="77777777" w:rsidR="00AE0A01" w:rsidRPr="00CD709C" w:rsidRDefault="00AE0A01" w:rsidP="00EA4234">
      <w:pPr>
        <w:pStyle w:val="3"/>
        <w:numPr>
          <w:ilvl w:val="2"/>
          <w:numId w:val="30"/>
        </w:numPr>
        <w:ind w:left="567"/>
        <w:rPr>
          <w:rFonts w:cs="Times New Roman"/>
          <w:b w:val="0"/>
        </w:rPr>
      </w:pPr>
      <w:bookmarkStart w:id="29" w:name="_Toc377104182"/>
      <w:r w:rsidRPr="00CD709C">
        <w:rPr>
          <w:rFonts w:cs="Times New Roman" w:hint="eastAsia"/>
          <w:b w:val="0"/>
        </w:rPr>
        <w:t>云计算简介</w:t>
      </w:r>
      <w:bookmarkEnd w:id="29"/>
    </w:p>
    <w:p w14:paraId="4C634957" w14:textId="77777777" w:rsidR="00AE0A01" w:rsidRDefault="0032682F" w:rsidP="0046558D">
      <w:pPr>
        <w:tabs>
          <w:tab w:val="left" w:pos="5670"/>
        </w:tabs>
        <w:ind w:firstLine="480"/>
      </w:pPr>
      <w:r w:rsidRPr="0032682F">
        <w:rPr>
          <w:rFonts w:hint="eastAsia"/>
        </w:rPr>
        <w:t>云计算（</w:t>
      </w:r>
      <w:r w:rsidRPr="0032682F">
        <w:rPr>
          <w:rFonts w:hint="eastAsia"/>
        </w:rPr>
        <w:t>Cloud Computing</w:t>
      </w:r>
      <w:r w:rsidRPr="0032682F">
        <w:rPr>
          <w:rFonts w:hint="eastAsia"/>
        </w:rPr>
        <w:t>）是网格计算（</w:t>
      </w:r>
      <w:r w:rsidRPr="0032682F">
        <w:rPr>
          <w:rFonts w:hint="eastAsia"/>
        </w:rPr>
        <w:t>Grid Computing</w:t>
      </w:r>
      <w:r w:rsidRPr="0032682F">
        <w:rPr>
          <w:rFonts w:hint="eastAsia"/>
        </w:rPr>
        <w:t>）、分布式计算（</w:t>
      </w:r>
      <w:r w:rsidRPr="0032682F">
        <w:rPr>
          <w:rFonts w:hint="eastAsia"/>
        </w:rPr>
        <w:t>Distributed Computing</w:t>
      </w:r>
      <w:r w:rsidRPr="0032682F">
        <w:rPr>
          <w:rFonts w:hint="eastAsia"/>
        </w:rPr>
        <w:t>）、并行计算（</w:t>
      </w:r>
      <w:r w:rsidRPr="0032682F">
        <w:rPr>
          <w:rFonts w:hint="eastAsia"/>
        </w:rPr>
        <w:t>Parallel Computing</w:t>
      </w:r>
      <w:r w:rsidRPr="0032682F">
        <w:rPr>
          <w:rFonts w:hint="eastAsia"/>
        </w:rPr>
        <w:t>）、网络存储（</w:t>
      </w:r>
      <w:r w:rsidRPr="0032682F">
        <w:rPr>
          <w:rFonts w:hint="eastAsia"/>
        </w:rPr>
        <w:t>Network Storage Technologies</w:t>
      </w:r>
      <w:r w:rsidRPr="0032682F">
        <w:rPr>
          <w:rFonts w:hint="eastAsia"/>
        </w:rPr>
        <w:t>）、虚拟化（</w:t>
      </w:r>
      <w:r w:rsidRPr="0032682F">
        <w:rPr>
          <w:rFonts w:hint="eastAsia"/>
        </w:rPr>
        <w:t>Virtualization</w:t>
      </w:r>
      <w:r w:rsidRPr="0032682F">
        <w:rPr>
          <w:rFonts w:hint="eastAsia"/>
        </w:rPr>
        <w:t>）、负载均衡（</w:t>
      </w:r>
      <w:r w:rsidRPr="0032682F">
        <w:rPr>
          <w:rFonts w:hint="eastAsia"/>
        </w:rPr>
        <w:t>Load Balance</w:t>
      </w:r>
      <w:r w:rsidRPr="0032682F">
        <w:rPr>
          <w:rFonts w:hint="eastAsia"/>
        </w:rPr>
        <w:t>）等传统计算机技术与网络技术发展融合发展起来的。云计算的演化过程如下图所示：</w:t>
      </w:r>
      <w:r>
        <w:t xml:space="preserve"> </w:t>
      </w:r>
    </w:p>
    <w:p w14:paraId="18015ACF" w14:textId="77777777" w:rsidR="0032682F" w:rsidRDefault="000B3670" w:rsidP="0032682F">
      <w:pPr>
        <w:keepNext/>
        <w:ind w:firstLine="480"/>
        <w:jc w:val="center"/>
      </w:pPr>
      <w:r>
        <w:rPr>
          <w:noProof/>
        </w:rPr>
        <w:drawing>
          <wp:inline distT="0" distB="0" distL="0" distR="0" wp14:anchorId="5554AD00" wp14:editId="2C7DB8FC">
            <wp:extent cx="3034867" cy="1539215"/>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040031" cy="1541834"/>
                    </a:xfrm>
                    <a:prstGeom prst="rect">
                      <a:avLst/>
                    </a:prstGeom>
                    <a:noFill/>
                    <a:ln>
                      <a:noFill/>
                    </a:ln>
                  </pic:spPr>
                </pic:pic>
              </a:graphicData>
            </a:graphic>
          </wp:inline>
        </w:drawing>
      </w:r>
    </w:p>
    <w:p w14:paraId="070586A1" w14:textId="77777777" w:rsidR="00AE0A01" w:rsidRDefault="0032682F" w:rsidP="0032682F">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75093A">
        <w:rPr>
          <w:noProof/>
        </w:rPr>
        <w:t>9</w:t>
      </w:r>
      <w:r>
        <w:fldChar w:fldCharType="end"/>
      </w:r>
      <w:r>
        <w:rPr>
          <w:rFonts w:hint="eastAsia"/>
        </w:rPr>
        <w:t>云计算演化过程</w:t>
      </w:r>
    </w:p>
    <w:p w14:paraId="7A0A7047" w14:textId="77777777" w:rsidR="006F43D2" w:rsidRDefault="006F43D2" w:rsidP="00AE0A01">
      <w:pPr>
        <w:ind w:firstLine="480"/>
      </w:pPr>
      <w:r w:rsidRPr="006F43D2">
        <w:rPr>
          <w:rFonts w:hint="eastAsia"/>
        </w:rPr>
        <w:t>云计算是一种基于互联网的计算方式，通过这种方式，共享的软硬件资源和信息可以按需提供给计算机和其他设备。从狭义上看，云计算是指</w:t>
      </w:r>
      <w:r w:rsidRPr="006F43D2">
        <w:rPr>
          <w:rFonts w:hint="eastAsia"/>
        </w:rPr>
        <w:t>IT</w:t>
      </w:r>
      <w:r w:rsidRPr="006F43D2">
        <w:rPr>
          <w:rFonts w:hint="eastAsia"/>
        </w:rPr>
        <w:t>基础设施的交付和使用模式，通过网络以按需、易扩展的方式获得所需的资源（硬件、平台、软件）。提供资源的网络被称为“云”。“云”中的资源在使用者看来是可以无限扩展的，并且可以随时获取，按需使用，随时扩展，按使用付费。这种特性经常被称为像水电一样使用</w:t>
      </w:r>
      <w:r w:rsidRPr="006F43D2">
        <w:rPr>
          <w:rFonts w:hint="eastAsia"/>
        </w:rPr>
        <w:t>IT</w:t>
      </w:r>
      <w:r w:rsidRPr="006F43D2">
        <w:rPr>
          <w:rFonts w:hint="eastAsia"/>
        </w:rPr>
        <w:t>基础设施；从广义上看，云计算是指服务的交付</w:t>
      </w:r>
      <w:r w:rsidRPr="006F43D2">
        <w:rPr>
          <w:rFonts w:hint="eastAsia"/>
        </w:rPr>
        <w:lastRenderedPageBreak/>
        <w:t>和使用模式，通过网络以按需、易扩展的方式获得所需的服务。这种服务可以是</w:t>
      </w:r>
      <w:r w:rsidRPr="006F43D2">
        <w:rPr>
          <w:rFonts w:hint="eastAsia"/>
        </w:rPr>
        <w:t>IT</w:t>
      </w:r>
      <w:r w:rsidRPr="006F43D2">
        <w:rPr>
          <w:rFonts w:hint="eastAsia"/>
        </w:rPr>
        <w:t>和软件、互联网相关的，也可以是任意其他的服务。</w:t>
      </w:r>
    </w:p>
    <w:p w14:paraId="7D8250EB" w14:textId="77777777" w:rsidR="00AE0A01" w:rsidRDefault="00AE0A01" w:rsidP="00AE0A01">
      <w:pPr>
        <w:ind w:firstLine="480"/>
      </w:pPr>
      <w:r>
        <w:rPr>
          <w:rFonts w:hint="eastAsia"/>
        </w:rPr>
        <w:t>云计算所具备的特征如下：</w:t>
      </w:r>
    </w:p>
    <w:p w14:paraId="0B6754C4" w14:textId="77777777" w:rsidR="00AE0A01" w:rsidRDefault="001229B1" w:rsidP="00AE0A01">
      <w:pPr>
        <w:ind w:firstLine="480"/>
      </w:pPr>
      <w:r>
        <w:rPr>
          <w:rFonts w:hint="eastAsia"/>
        </w:rPr>
        <w:t>1</w:t>
      </w:r>
      <w:r w:rsidR="00AE0A01">
        <w:rPr>
          <w:rFonts w:hint="eastAsia"/>
        </w:rPr>
        <w:t>)</w:t>
      </w:r>
      <w:r w:rsidR="00AE0A01">
        <w:rPr>
          <w:rFonts w:hint="eastAsia"/>
        </w:rPr>
        <w:t>易于动态扩展</w:t>
      </w:r>
    </w:p>
    <w:p w14:paraId="162B8D64" w14:textId="77777777" w:rsidR="00AE0A01" w:rsidRDefault="00841CC3" w:rsidP="00AE0A01">
      <w:pPr>
        <w:ind w:firstLine="480"/>
      </w:pPr>
      <w:r>
        <w:rPr>
          <w:rFonts w:hint="eastAsia"/>
        </w:rPr>
        <w:t>云计算与传统计算模式相比，可扩展性是最突出的优势。通过云计算可以集成</w:t>
      </w:r>
      <w:r w:rsidR="00AE0A01">
        <w:rPr>
          <w:rFonts w:hint="eastAsia"/>
        </w:rPr>
        <w:t>硬件种类、网络类型、</w:t>
      </w:r>
      <w:r w:rsidR="00A04F37">
        <w:rPr>
          <w:rFonts w:hint="eastAsia"/>
        </w:rPr>
        <w:t>操作系统、软件平台等各不相同的各种计算设备，因此，在需要时</w:t>
      </w:r>
      <w:r w:rsidR="00AE0A01">
        <w:rPr>
          <w:rFonts w:hint="eastAsia"/>
        </w:rPr>
        <w:t>可以得到方便和快速的扩展</w:t>
      </w:r>
      <w:r w:rsidR="00A04F37" w:rsidRPr="00A04F37">
        <w:rPr>
          <w:rFonts w:hint="eastAsia"/>
        </w:rPr>
        <w:t>平台的计算和存储能力</w:t>
      </w:r>
      <w:r w:rsidR="00AE0A01">
        <w:rPr>
          <w:rFonts w:hint="eastAsia"/>
        </w:rPr>
        <w:t>。</w:t>
      </w:r>
      <w:r w:rsidR="00A04F37">
        <w:rPr>
          <w:rFonts w:hint="eastAsia"/>
        </w:rPr>
        <w:t>传统计算平台需要几天甚至几周的</w:t>
      </w:r>
      <w:r w:rsidR="00AE0A01">
        <w:rPr>
          <w:rFonts w:hint="eastAsia"/>
        </w:rPr>
        <w:t>时间</w:t>
      </w:r>
      <w:r w:rsidR="00A04F37">
        <w:rPr>
          <w:rFonts w:hint="eastAsia"/>
        </w:rPr>
        <w:t>进行系统升级</w:t>
      </w:r>
      <w:r w:rsidR="00AE0A01">
        <w:rPr>
          <w:rFonts w:hint="eastAsia"/>
        </w:rPr>
        <w:t>，</w:t>
      </w:r>
      <w:r w:rsidR="00A04F37">
        <w:rPr>
          <w:rFonts w:hint="eastAsia"/>
        </w:rPr>
        <w:t>而</w:t>
      </w:r>
      <w:r w:rsidR="00AE0A01">
        <w:rPr>
          <w:rFonts w:hint="eastAsia"/>
        </w:rPr>
        <w:t>云计算平台的升级可以在不影响系统整体运行的情况下动态进行</w:t>
      </w:r>
      <w:r w:rsidR="00A04F37">
        <w:rPr>
          <w:rFonts w:hint="eastAsia"/>
        </w:rPr>
        <w:t>，且耗时一般可控制在小时以内</w:t>
      </w:r>
      <w:r w:rsidR="00AE0A01">
        <w:rPr>
          <w:rFonts w:hint="eastAsia"/>
        </w:rPr>
        <w:t>。</w:t>
      </w:r>
    </w:p>
    <w:p w14:paraId="1FDBF2EC" w14:textId="77777777" w:rsidR="00AE0A01" w:rsidRDefault="001229B1" w:rsidP="00AE0A01">
      <w:pPr>
        <w:ind w:firstLine="480"/>
      </w:pPr>
      <w:r>
        <w:rPr>
          <w:rFonts w:hint="eastAsia"/>
        </w:rPr>
        <w:t>2</w:t>
      </w:r>
      <w:r w:rsidR="00AE0A01">
        <w:rPr>
          <w:rFonts w:hint="eastAsia"/>
        </w:rPr>
        <w:t>)</w:t>
      </w:r>
      <w:r w:rsidR="00AE0A01">
        <w:rPr>
          <w:rFonts w:hint="eastAsia"/>
        </w:rPr>
        <w:t>虚拟化与服务</w:t>
      </w:r>
    </w:p>
    <w:p w14:paraId="5403070C" w14:textId="77777777" w:rsidR="00AE0A01" w:rsidRDefault="00F5245C" w:rsidP="00AE0A01">
      <w:pPr>
        <w:ind w:firstLine="480"/>
      </w:pPr>
      <w:r>
        <w:rPr>
          <w:rFonts w:hint="eastAsia"/>
        </w:rPr>
        <w:t>对于</w:t>
      </w:r>
      <w:r w:rsidR="00AE0A01">
        <w:rPr>
          <w:rFonts w:hint="eastAsia"/>
        </w:rPr>
        <w:t>用户</w:t>
      </w:r>
      <w:r>
        <w:rPr>
          <w:rFonts w:hint="eastAsia"/>
        </w:rPr>
        <w:t>来说，虚拟化代表着</w:t>
      </w:r>
      <w:r w:rsidRPr="00F5245C">
        <w:rPr>
          <w:rFonts w:hint="eastAsia"/>
        </w:rPr>
        <w:t>获得计算服务的唯一接口</w:t>
      </w:r>
      <w:r>
        <w:rPr>
          <w:rFonts w:hint="eastAsia"/>
        </w:rPr>
        <w:t>，</w:t>
      </w:r>
      <w:r w:rsidRPr="00F5245C">
        <w:rPr>
          <w:rFonts w:hint="eastAsia"/>
        </w:rPr>
        <w:t>无论一个云计算平台实际整合了多少计算设备，</w:t>
      </w:r>
      <w:r w:rsidR="00AE0A01">
        <w:rPr>
          <w:rFonts w:hint="eastAsia"/>
        </w:rPr>
        <w:t>其就是一个单一实体</w:t>
      </w:r>
      <w:r w:rsidR="00B051E6">
        <w:rPr>
          <w:rFonts w:hint="eastAsia"/>
        </w:rPr>
        <w:t>。由于应用了虚拟化技术，云计算平台</w:t>
      </w:r>
      <w:r w:rsidR="00AE0A01">
        <w:rPr>
          <w:rFonts w:hint="eastAsia"/>
        </w:rPr>
        <w:t>可以将多个计算任务放在同一台功能强大的设备</w:t>
      </w:r>
      <w:r w:rsidR="00AE0A01">
        <w:rPr>
          <w:rFonts w:hint="eastAsia"/>
        </w:rPr>
        <w:t>(</w:t>
      </w:r>
      <w:r w:rsidR="00AE0A01">
        <w:rPr>
          <w:rFonts w:hint="eastAsia"/>
        </w:rPr>
        <w:t>如大型工作站</w:t>
      </w:r>
      <w:r w:rsidR="00AE0A01">
        <w:rPr>
          <w:rFonts w:hint="eastAsia"/>
        </w:rPr>
        <w:t>)</w:t>
      </w:r>
      <w:r w:rsidR="00B051E6">
        <w:rPr>
          <w:rFonts w:hint="eastAsia"/>
        </w:rPr>
        <w:t>上运行，</w:t>
      </w:r>
      <w:r w:rsidR="00DE5216">
        <w:rPr>
          <w:rFonts w:hint="eastAsia"/>
        </w:rPr>
        <w:t>最大限度地利用系统的计算资源。此外，</w:t>
      </w:r>
      <w:r w:rsidR="00AE0A01">
        <w:rPr>
          <w:rFonts w:hint="eastAsia"/>
        </w:rPr>
        <w:t>云计算平台可以根据客户的需求</w:t>
      </w:r>
      <w:r w:rsidR="00DE5216" w:rsidRPr="00DE5216">
        <w:rPr>
          <w:rFonts w:hint="eastAsia"/>
        </w:rPr>
        <w:t>利用虚拟化技术</w:t>
      </w:r>
      <w:r w:rsidR="00AE0A01">
        <w:rPr>
          <w:rFonts w:hint="eastAsia"/>
        </w:rPr>
        <w:t>动态分配计算资源和构造系统平台。</w:t>
      </w:r>
      <w:r w:rsidR="00DE5216">
        <w:rPr>
          <w:rFonts w:hint="eastAsia"/>
        </w:rPr>
        <w:t>而且</w:t>
      </w:r>
      <w:r w:rsidR="00AE0A01">
        <w:rPr>
          <w:rFonts w:hint="eastAsia"/>
        </w:rPr>
        <w:t>，若干设备的故障不影响云计算平台整体运行，也不会中断向用户提供服务。</w:t>
      </w:r>
    </w:p>
    <w:p w14:paraId="133243DC" w14:textId="77777777" w:rsidR="00AE0A01" w:rsidRDefault="00AE0A01" w:rsidP="00AE0A01">
      <w:pPr>
        <w:ind w:firstLine="480"/>
      </w:pPr>
      <w:r>
        <w:rPr>
          <w:rFonts w:hint="eastAsia"/>
        </w:rPr>
        <w:t>通过分析云计算的特征，可以看出，对于面向社区的疾病诊断决策支持系统，通过应用云计算技术，首先可以解决过去由于分散式系统建设模式导致的系统建设周期长、多点维护成本高、故障处理缓慢的问题，全面提升了</w:t>
      </w:r>
      <w:r w:rsidR="008318D8">
        <w:rPr>
          <w:rFonts w:hint="eastAsia"/>
        </w:rPr>
        <w:t>IT</w:t>
      </w:r>
      <w:r w:rsidR="008318D8">
        <w:rPr>
          <w:rFonts w:hint="eastAsia"/>
        </w:rPr>
        <w:t>系统的可维护性</w:t>
      </w:r>
      <w:r>
        <w:rPr>
          <w:rFonts w:hint="eastAsia"/>
        </w:rPr>
        <w:t>；其次，云计算将海量存储计算的资源汇集成资源池，各应用系统可以根据需求获取动态地部署、配置及回收计算机资源；最后在云计算解决方案中，运算和存储远程集中托管，与具体应用环境隔离，在解决数据共享问题的基础上还有效保证了数据的安全性。因此，采用云计算技术建设面向社区的疾病诊断决策支持系统较之传统的构建模式有着明显的优势，即降低了社区医疗机构的</w:t>
      </w:r>
      <w:r>
        <w:rPr>
          <w:rFonts w:hint="eastAsia"/>
        </w:rPr>
        <w:t>IT</w:t>
      </w:r>
      <w:r>
        <w:rPr>
          <w:rFonts w:hint="eastAsia"/>
        </w:rPr>
        <w:t>负担，又</w:t>
      </w:r>
      <w:r w:rsidR="00872C11">
        <w:rPr>
          <w:rFonts w:hint="eastAsia"/>
        </w:rPr>
        <w:t>可以集中管理和共享医疗信息。</w:t>
      </w:r>
    </w:p>
    <w:p w14:paraId="0A620300" w14:textId="77777777" w:rsidR="00AE0A01" w:rsidRDefault="00AE0A01" w:rsidP="00AE0A01">
      <w:pPr>
        <w:ind w:firstLine="480"/>
      </w:pPr>
      <w:r>
        <w:rPr>
          <w:rFonts w:hint="eastAsia"/>
        </w:rPr>
        <w:t>从体系结构的角度来看，一个云计算系统是为配置各种计算机软件、硬件和网络资源、运行客户应用程序而搭建的平台。美国国家标准和技术研究院的云计算定义中明确了三种服务模式</w:t>
      </w:r>
      <w:r w:rsidR="00FD020D">
        <w:fldChar w:fldCharType="begin"/>
      </w:r>
      <w:r w:rsidR="00174A38">
        <w:instrText xml:space="preserve"> ADDIN EN.CITE &lt;EndNote&gt;&lt;Cite&gt;&lt;Author&gt;Mell&lt;/Author&gt;&lt;Year&gt;2009&lt;/Year&gt;&lt;RecNum&gt;29&lt;/RecNum&gt;&lt;DisplayText&gt;&lt;style face="superscript"&gt;[22]&lt;/style&gt;&lt;/DisplayText&gt;&lt;record&gt;&lt;rec-number&gt;29&lt;/rec-number&gt;&lt;foreign-keys&gt;&lt;key app="EN" db-id="5dzfeds9afa20pepxd95ep9jpa0easz5p5fz"&gt;29&lt;/key&gt;&lt;/foreign-keys&gt;&lt;ref-type name="Journal Article"&gt;17&lt;/ref-type&gt;&lt;contributors&gt;&lt;authors&gt;&lt;author&gt;Mell, Peter&lt;/author&gt;&lt;author&gt;Grance, Tim&lt;/author&gt;&lt;/authors&gt;&lt;/contributors&gt;&lt;titles&gt;&lt;title&gt;The NIST definition of cloud computing. National Institute of Standards and Technology&lt;/title&gt;&lt;secondary-title&gt;Information Technology Laboratory, Version&lt;/secondary-title&gt;&lt;/titles&gt;&lt;pages&gt;2009&lt;/pages&gt;&lt;volume&gt;15&lt;/volume&gt;&lt;number&gt;10.07&lt;/number&gt;&lt;dates&gt;&lt;year&gt;2009&lt;/year&gt;&lt;/dates&gt;&lt;urls&gt;&lt;/urls&gt;&lt;/record&gt;&lt;/Cite&gt;&lt;/EndNote&gt;</w:instrText>
      </w:r>
      <w:r w:rsidR="00FD020D">
        <w:fldChar w:fldCharType="separate"/>
      </w:r>
      <w:r w:rsidR="00174A38" w:rsidRPr="00174A38">
        <w:rPr>
          <w:noProof/>
          <w:vertAlign w:val="superscript"/>
        </w:rPr>
        <w:t>[</w:t>
      </w:r>
      <w:hyperlink w:anchor="_ENREF_22" w:tooltip="Mell, 2009 #29" w:history="1">
        <w:r w:rsidR="00174A38" w:rsidRPr="00174A38">
          <w:rPr>
            <w:noProof/>
            <w:vertAlign w:val="superscript"/>
          </w:rPr>
          <w:t>22</w:t>
        </w:r>
      </w:hyperlink>
      <w:r w:rsidR="00174A38" w:rsidRPr="00174A38">
        <w:rPr>
          <w:noProof/>
          <w:vertAlign w:val="superscript"/>
        </w:rPr>
        <w:t>]</w:t>
      </w:r>
      <w:r w:rsidR="00FD020D">
        <w:fldChar w:fldCharType="end"/>
      </w:r>
      <w:r>
        <w:rPr>
          <w:rFonts w:hint="eastAsia"/>
        </w:rPr>
        <w:t>：</w:t>
      </w:r>
    </w:p>
    <w:p w14:paraId="6D19D3B1" w14:textId="77777777" w:rsidR="00DA4641" w:rsidRDefault="00AE0A01" w:rsidP="00532E95">
      <w:pPr>
        <w:ind w:firstLine="480"/>
      </w:pPr>
      <w:r>
        <w:rPr>
          <w:rFonts w:hint="eastAsia"/>
        </w:rPr>
        <w:lastRenderedPageBreak/>
        <w:t>软件即服务</w:t>
      </w:r>
      <w:r>
        <w:rPr>
          <w:rFonts w:hint="eastAsia"/>
        </w:rPr>
        <w:t xml:space="preserve"> (</w:t>
      </w:r>
      <w:r w:rsidR="00DA4641" w:rsidRPr="00DA4641">
        <w:t>Software-as-a-service</w:t>
      </w:r>
      <w:r w:rsidR="00917C50">
        <w:rPr>
          <w:rFonts w:hint="eastAsia"/>
        </w:rPr>
        <w:t>，</w:t>
      </w:r>
      <w:proofErr w:type="spellStart"/>
      <w:r>
        <w:rPr>
          <w:rFonts w:hint="eastAsia"/>
        </w:rPr>
        <w:t>SaaS</w:t>
      </w:r>
      <w:proofErr w:type="spellEnd"/>
      <w:r>
        <w:rPr>
          <w:rFonts w:hint="eastAsia"/>
        </w:rPr>
        <w:t>)</w:t>
      </w:r>
      <w:r>
        <w:rPr>
          <w:rFonts w:hint="eastAsia"/>
        </w:rPr>
        <w:t>：消费者使用应用程序，但并不掌控操作系统、硬件或运作的网络基础架构。是一种服务观念的基础，软件服务供应商以租赁</w:t>
      </w:r>
      <w:r w:rsidR="00637EEE">
        <w:rPr>
          <w:rFonts w:hint="eastAsia"/>
        </w:rPr>
        <w:t>而</w:t>
      </w:r>
      <w:r w:rsidR="00637EEE" w:rsidRPr="00637EEE">
        <w:rPr>
          <w:rFonts w:hint="eastAsia"/>
        </w:rPr>
        <w:t>非购买</w:t>
      </w:r>
      <w:r>
        <w:rPr>
          <w:rFonts w:hint="eastAsia"/>
        </w:rPr>
        <w:t>的概念提供客户服务</w:t>
      </w:r>
      <w:r w:rsidR="00DA4641">
        <w:rPr>
          <w:rFonts w:hint="eastAsia"/>
        </w:rPr>
        <w:t>。</w:t>
      </w:r>
    </w:p>
    <w:p w14:paraId="12DB0C17" w14:textId="77777777" w:rsidR="00AE0A01" w:rsidRDefault="00AE0A01" w:rsidP="00532E95">
      <w:pPr>
        <w:ind w:firstLine="480"/>
      </w:pPr>
      <w:r>
        <w:rPr>
          <w:rFonts w:hint="eastAsia"/>
        </w:rPr>
        <w:t>平台即服务</w:t>
      </w:r>
      <w:r>
        <w:rPr>
          <w:rFonts w:hint="eastAsia"/>
        </w:rPr>
        <w:t xml:space="preserve"> (</w:t>
      </w:r>
      <w:r w:rsidR="00112B43" w:rsidRPr="00112B43">
        <w:t>Platform-as-a-Service</w:t>
      </w:r>
      <w:r w:rsidR="00917C50">
        <w:rPr>
          <w:rFonts w:hint="eastAsia"/>
        </w:rPr>
        <w:t>，</w:t>
      </w:r>
      <w:proofErr w:type="spellStart"/>
      <w:r>
        <w:rPr>
          <w:rFonts w:hint="eastAsia"/>
        </w:rPr>
        <w:t>PaaS</w:t>
      </w:r>
      <w:proofErr w:type="spellEnd"/>
      <w:r>
        <w:rPr>
          <w:rFonts w:hint="eastAsia"/>
        </w:rPr>
        <w:t>)</w:t>
      </w:r>
      <w:r>
        <w:rPr>
          <w:rFonts w:hint="eastAsia"/>
        </w:rPr>
        <w:t>：</w:t>
      </w:r>
      <w:r w:rsidR="00112B43" w:rsidRPr="00112B43">
        <w:rPr>
          <w:rFonts w:hint="eastAsia"/>
        </w:rPr>
        <w:t>将软件研发的平台（计世资讯定义为业务基础平台）作为一种服务，以</w:t>
      </w:r>
      <w:proofErr w:type="spellStart"/>
      <w:r w:rsidR="00112B43" w:rsidRPr="00112B43">
        <w:rPr>
          <w:rFonts w:hint="eastAsia"/>
        </w:rPr>
        <w:t>SaaS</w:t>
      </w:r>
      <w:proofErr w:type="spellEnd"/>
      <w:r w:rsidR="00112B43">
        <w:rPr>
          <w:rFonts w:hint="eastAsia"/>
        </w:rPr>
        <w:t>的模式提交给用户。用户</w:t>
      </w:r>
      <w:r>
        <w:rPr>
          <w:rFonts w:hint="eastAsia"/>
        </w:rPr>
        <w:t>掌控运作应用程序的环境（也拥有主机部分掌控权），但并不掌控操作系统、硬件或运作的网络基础架构。</w:t>
      </w:r>
    </w:p>
    <w:p w14:paraId="786B7949" w14:textId="77777777" w:rsidR="00DA4641" w:rsidRDefault="00AE0A01" w:rsidP="00532E95">
      <w:pPr>
        <w:ind w:firstLineChars="0" w:firstLine="420"/>
      </w:pPr>
      <w:r>
        <w:rPr>
          <w:rFonts w:hint="eastAsia"/>
        </w:rPr>
        <w:t>基础架构即服务</w:t>
      </w:r>
      <w:r>
        <w:rPr>
          <w:rFonts w:hint="eastAsia"/>
        </w:rPr>
        <w:t xml:space="preserve"> (</w:t>
      </w:r>
      <w:r w:rsidR="00917C50" w:rsidRPr="00917C50">
        <w:t>Infrastructure as a Service</w:t>
      </w:r>
      <w:r w:rsidR="00917C50">
        <w:rPr>
          <w:rFonts w:hint="eastAsia"/>
        </w:rPr>
        <w:t>，</w:t>
      </w:r>
      <w:proofErr w:type="spellStart"/>
      <w:r>
        <w:rPr>
          <w:rFonts w:hint="eastAsia"/>
        </w:rPr>
        <w:t>IaaS</w:t>
      </w:r>
      <w:proofErr w:type="spellEnd"/>
      <w:r>
        <w:rPr>
          <w:rFonts w:hint="eastAsia"/>
        </w:rPr>
        <w:t>)</w:t>
      </w:r>
      <w:r>
        <w:rPr>
          <w:rFonts w:hint="eastAsia"/>
        </w:rPr>
        <w:t>：消费者使用“基础计算资源”，如处理能力、存储空间、网络组件或中间件。</w:t>
      </w:r>
      <w:r w:rsidR="000E198F" w:rsidRPr="000E198F">
        <w:rPr>
          <w:rFonts w:hint="eastAsia"/>
        </w:rPr>
        <w:t>消费者通过</w:t>
      </w:r>
      <w:r w:rsidR="000E198F" w:rsidRPr="000E198F">
        <w:rPr>
          <w:rFonts w:hint="eastAsia"/>
        </w:rPr>
        <w:t xml:space="preserve">Internet </w:t>
      </w:r>
      <w:r w:rsidR="000E198F" w:rsidRPr="000E198F">
        <w:rPr>
          <w:rFonts w:hint="eastAsia"/>
        </w:rPr>
        <w:t>可以从完善的计算机基础设施获得服务</w:t>
      </w:r>
      <w:r w:rsidR="000E198F">
        <w:rPr>
          <w:rFonts w:hint="eastAsia"/>
        </w:rPr>
        <w:t>，例如</w:t>
      </w:r>
      <w:r>
        <w:rPr>
          <w:rFonts w:hint="eastAsia"/>
        </w:rPr>
        <w:t>掌控操作系统、</w:t>
      </w:r>
      <w:r w:rsidR="000E198F">
        <w:rPr>
          <w:rFonts w:hint="eastAsia"/>
        </w:rPr>
        <w:t>存储空间、已部署的应用程序及网络组件（如防火墙、负载平衡器等）</w:t>
      </w:r>
      <w:r>
        <w:rPr>
          <w:rFonts w:hint="eastAsia"/>
        </w:rPr>
        <w:t>。</w:t>
      </w:r>
    </w:p>
    <w:p w14:paraId="4E18E8CB" w14:textId="77777777" w:rsidR="00AE0A01" w:rsidRDefault="00AE0A01" w:rsidP="00532E95">
      <w:pPr>
        <w:ind w:firstLineChars="0" w:firstLine="420"/>
      </w:pPr>
      <w:r>
        <w:rPr>
          <w:rFonts w:hint="eastAsia"/>
        </w:rPr>
        <w:t>本论文是基于</w:t>
      </w:r>
      <w:proofErr w:type="spellStart"/>
      <w:r>
        <w:rPr>
          <w:rFonts w:hint="eastAsia"/>
        </w:rPr>
        <w:t>PaaS</w:t>
      </w:r>
      <w:proofErr w:type="spellEnd"/>
      <w:r>
        <w:rPr>
          <w:rFonts w:hint="eastAsia"/>
        </w:rPr>
        <w:t>构建面向社区的临床决策支持软件服务，主要精力在于构建应用程序的业务逻辑上，而不在于基础平台的构建、运维以及平台的扩展性和灾难防备上。另一方面由于医疗</w:t>
      </w:r>
      <w:r w:rsidR="004B6505">
        <w:rPr>
          <w:rFonts w:hint="eastAsia"/>
        </w:rPr>
        <w:t>数据涉及隐私问题，放在公有云上存在安全性的问题。因此，本文</w:t>
      </w:r>
      <w:r>
        <w:rPr>
          <w:rFonts w:hint="eastAsia"/>
        </w:rPr>
        <w:t>旨在提供基于云计算的系统框架的技术方案。</w:t>
      </w:r>
    </w:p>
    <w:p w14:paraId="2CA79694" w14:textId="77777777" w:rsidR="00AE0A01" w:rsidRPr="00CD709C" w:rsidRDefault="00AE0A01" w:rsidP="00EA4234">
      <w:pPr>
        <w:pStyle w:val="3"/>
        <w:numPr>
          <w:ilvl w:val="2"/>
          <w:numId w:val="30"/>
        </w:numPr>
        <w:ind w:left="567"/>
        <w:rPr>
          <w:rFonts w:cs="Times New Roman"/>
          <w:b w:val="0"/>
        </w:rPr>
      </w:pPr>
      <w:bookmarkStart w:id="30" w:name="_Toc377104183"/>
      <w:r w:rsidRPr="00CD709C">
        <w:rPr>
          <w:rFonts w:cs="Times New Roman" w:hint="eastAsia"/>
          <w:b w:val="0"/>
        </w:rPr>
        <w:t>架构模式选取</w:t>
      </w:r>
      <w:bookmarkEnd w:id="30"/>
    </w:p>
    <w:p w14:paraId="344875A5" w14:textId="77777777" w:rsidR="00AE0A01" w:rsidRPr="0067505E" w:rsidRDefault="00AE0A01" w:rsidP="00D21B26">
      <w:pPr>
        <w:pStyle w:val="4"/>
        <w:numPr>
          <w:ilvl w:val="3"/>
          <w:numId w:val="30"/>
        </w:numPr>
        <w:ind w:left="0" w:firstLine="426"/>
        <w:rPr>
          <w:b w:val="0"/>
        </w:rPr>
      </w:pPr>
      <w:r w:rsidRPr="0067505E">
        <w:rPr>
          <w:rFonts w:hint="eastAsia"/>
          <w:b w:val="0"/>
        </w:rPr>
        <w:t>B/S</w:t>
      </w:r>
      <w:r w:rsidRPr="0067505E">
        <w:rPr>
          <w:rFonts w:hint="eastAsia"/>
          <w:b w:val="0"/>
        </w:rPr>
        <w:t>架构简介</w:t>
      </w:r>
    </w:p>
    <w:p w14:paraId="5AD61887" w14:textId="77777777" w:rsidR="00AE0A01" w:rsidRDefault="00AE0A01" w:rsidP="00AE0A01">
      <w:pPr>
        <w:ind w:firstLine="480"/>
      </w:pPr>
      <w:r>
        <w:rPr>
          <w:rFonts w:hint="eastAsia"/>
        </w:rPr>
        <w:t>C/S</w:t>
      </w:r>
      <w:r>
        <w:rPr>
          <w:rFonts w:hint="eastAsia"/>
        </w:rPr>
        <w:t>结构，即</w:t>
      </w:r>
      <w:r>
        <w:rPr>
          <w:rFonts w:hint="eastAsia"/>
        </w:rPr>
        <w:t>Client/Server</w:t>
      </w:r>
      <w:r>
        <w:rPr>
          <w:rFonts w:hint="eastAsia"/>
        </w:rPr>
        <w:t>（客户机</w:t>
      </w:r>
      <w:r>
        <w:rPr>
          <w:rFonts w:hint="eastAsia"/>
        </w:rPr>
        <w:t>/</w:t>
      </w:r>
      <w:r>
        <w:rPr>
          <w:rFonts w:hint="eastAsia"/>
        </w:rPr>
        <w:t>服务器）结构，它通过将任务合理分配到</w:t>
      </w:r>
      <w:r>
        <w:rPr>
          <w:rFonts w:hint="eastAsia"/>
        </w:rPr>
        <w:t>Client</w:t>
      </w:r>
      <w:r>
        <w:rPr>
          <w:rFonts w:hint="eastAsia"/>
        </w:rPr>
        <w:t>端和</w:t>
      </w:r>
      <w:r>
        <w:rPr>
          <w:rFonts w:hint="eastAsia"/>
        </w:rPr>
        <w:t>Server</w:t>
      </w:r>
      <w:r>
        <w:rPr>
          <w:rFonts w:hint="eastAsia"/>
        </w:rPr>
        <w:t>端，利用两端的硬件环境，降低系统的通讯开销，为早期软件系统首选的架构。</w:t>
      </w:r>
    </w:p>
    <w:p w14:paraId="6277C7DC" w14:textId="77777777" w:rsidR="006C4703" w:rsidRDefault="00AE0A01" w:rsidP="00AE0A01">
      <w:pPr>
        <w:ind w:firstLine="480"/>
      </w:pPr>
      <w:r>
        <w:rPr>
          <w:rFonts w:hint="eastAsia"/>
        </w:rPr>
        <w:t>随着</w:t>
      </w:r>
      <w:r>
        <w:rPr>
          <w:rFonts w:hint="eastAsia"/>
        </w:rPr>
        <w:t>Internet</w:t>
      </w:r>
      <w:r>
        <w:rPr>
          <w:rFonts w:hint="eastAsia"/>
        </w:rPr>
        <w:t>技术的兴起，出现了</w:t>
      </w:r>
      <w:r>
        <w:rPr>
          <w:rFonts w:hint="eastAsia"/>
        </w:rPr>
        <w:t>C/S</w:t>
      </w:r>
      <w:r>
        <w:rPr>
          <w:rFonts w:hint="eastAsia"/>
        </w:rPr>
        <w:t>结构的一种变化或者改进的结构，是</w:t>
      </w:r>
      <w:r>
        <w:rPr>
          <w:rFonts w:hint="eastAsia"/>
        </w:rPr>
        <w:t xml:space="preserve"> B/S</w:t>
      </w:r>
      <w:r>
        <w:rPr>
          <w:rFonts w:hint="eastAsia"/>
        </w:rPr>
        <w:t>结构，即</w:t>
      </w:r>
      <w:r>
        <w:rPr>
          <w:rFonts w:hint="eastAsia"/>
        </w:rPr>
        <w:t>Browser/Server</w:t>
      </w:r>
      <w:r>
        <w:rPr>
          <w:rFonts w:hint="eastAsia"/>
        </w:rPr>
        <w:t>（浏览器</w:t>
      </w:r>
      <w:r>
        <w:rPr>
          <w:rFonts w:hint="eastAsia"/>
        </w:rPr>
        <w:t>/</w:t>
      </w:r>
      <w:r>
        <w:rPr>
          <w:rFonts w:hint="eastAsia"/>
        </w:rPr>
        <w:t>服务器）结构。在这种结构下，用户界面完全通过</w:t>
      </w:r>
      <w:r w:rsidR="00C46E55">
        <w:rPr>
          <w:rFonts w:hint="eastAsia"/>
        </w:rPr>
        <w:t>万维网</w:t>
      </w:r>
      <w:r>
        <w:rPr>
          <w:rFonts w:hint="eastAsia"/>
        </w:rPr>
        <w:t>浏览器实现，主要事务逻辑在服务器端实现，仅少部分事务逻辑在前端实现。它主要是利用了不断成熟的浏览器技术，结合浏览器的多种</w:t>
      </w:r>
      <w:r>
        <w:rPr>
          <w:rFonts w:hint="eastAsia"/>
        </w:rPr>
        <w:t>Script</w:t>
      </w:r>
      <w:r>
        <w:rPr>
          <w:rFonts w:hint="eastAsia"/>
        </w:rPr>
        <w:t>语言（</w:t>
      </w:r>
      <w:r>
        <w:rPr>
          <w:rFonts w:hint="eastAsia"/>
        </w:rPr>
        <w:t>VBScript</w:t>
      </w:r>
      <w:r>
        <w:rPr>
          <w:rFonts w:hint="eastAsia"/>
        </w:rPr>
        <w:t>、</w:t>
      </w:r>
      <w:proofErr w:type="spellStart"/>
      <w:r>
        <w:rPr>
          <w:rFonts w:hint="eastAsia"/>
        </w:rPr>
        <w:t>javascript</w:t>
      </w:r>
      <w:proofErr w:type="spellEnd"/>
      <w:r>
        <w:rPr>
          <w:rFonts w:hint="eastAsia"/>
        </w:rPr>
        <w:t>）和</w:t>
      </w:r>
      <w:r>
        <w:rPr>
          <w:rFonts w:hint="eastAsia"/>
        </w:rPr>
        <w:t>ActiveX</w:t>
      </w:r>
      <w:r>
        <w:rPr>
          <w:rFonts w:hint="eastAsia"/>
        </w:rPr>
        <w:t>用通用浏览器就实现了原来需要复杂专用软件才能实现的强大功能，并节约了开发成本，是一种全新的软件系统构造技术。</w:t>
      </w:r>
    </w:p>
    <w:p w14:paraId="283B3471" w14:textId="77777777" w:rsidR="00AE0A01" w:rsidRDefault="00AE0A01" w:rsidP="00AE0A01">
      <w:pPr>
        <w:ind w:firstLine="480"/>
      </w:pPr>
      <w:r>
        <w:rPr>
          <w:rFonts w:hint="eastAsia"/>
        </w:rPr>
        <w:lastRenderedPageBreak/>
        <w:t>目前大部分的临床决策支持系统采用</w:t>
      </w:r>
      <w:r>
        <w:rPr>
          <w:rFonts w:hint="eastAsia"/>
        </w:rPr>
        <w:t>C/S</w:t>
      </w:r>
      <w:r>
        <w:rPr>
          <w:rFonts w:hint="eastAsia"/>
        </w:rPr>
        <w:t>结构开发实现，但对于面向社区的疾病诊断决策支持系统，应用的环境为广域网，用户数量庞大，分散各地。然而</w:t>
      </w:r>
      <w:r>
        <w:rPr>
          <w:rFonts w:hint="eastAsia"/>
        </w:rPr>
        <w:t>C/S</w:t>
      </w:r>
      <w:r>
        <w:rPr>
          <w:rFonts w:hint="eastAsia"/>
        </w:rPr>
        <w:t>结构采用的是</w:t>
      </w:r>
      <w:r>
        <w:rPr>
          <w:rFonts w:hint="eastAsia"/>
        </w:rPr>
        <w:t>Intranet</w:t>
      </w:r>
      <w:r>
        <w:rPr>
          <w:rFonts w:hint="eastAsia"/>
        </w:rPr>
        <w:t>技术，适用于局域网环境，在用户数量增多时，性能会明显下降，而</w:t>
      </w:r>
      <w:r>
        <w:rPr>
          <w:rFonts w:hint="eastAsia"/>
        </w:rPr>
        <w:t>B\S</w:t>
      </w:r>
      <w:r>
        <w:rPr>
          <w:rFonts w:hint="eastAsia"/>
        </w:rPr>
        <w:t>架构可满足广域网环境大量的用户，可动态配置ＷＥＢ、服务器满足访问量增多时的性能稳定。另一方面，</w:t>
      </w:r>
      <w:r>
        <w:rPr>
          <w:rFonts w:hint="eastAsia"/>
        </w:rPr>
        <w:t>B/S</w:t>
      </w:r>
      <w:r>
        <w:rPr>
          <w:rFonts w:hint="eastAsia"/>
        </w:rPr>
        <w:t>架构在系统的维护与升级的简易性方面也有不可比拟的优势，对于分布在各地的社区机构来说减少了</w:t>
      </w:r>
      <w:r>
        <w:rPr>
          <w:rFonts w:hint="eastAsia"/>
        </w:rPr>
        <w:t>IT</w:t>
      </w:r>
      <w:r>
        <w:rPr>
          <w:rFonts w:hint="eastAsia"/>
        </w:rPr>
        <w:t>相关的工作量。因此，系统选用</w:t>
      </w:r>
      <w:r>
        <w:rPr>
          <w:rFonts w:hint="eastAsia"/>
        </w:rPr>
        <w:t>B/S</w:t>
      </w:r>
      <w:r>
        <w:rPr>
          <w:rFonts w:hint="eastAsia"/>
        </w:rPr>
        <w:t>架构作为系统框架的开发架构。</w:t>
      </w:r>
    </w:p>
    <w:p w14:paraId="02578DA6" w14:textId="77777777" w:rsidR="00AE0A01" w:rsidRPr="0031166D" w:rsidRDefault="00AE0A01" w:rsidP="00BA31CA">
      <w:pPr>
        <w:pStyle w:val="4"/>
        <w:numPr>
          <w:ilvl w:val="3"/>
          <w:numId w:val="30"/>
        </w:numPr>
        <w:ind w:left="0" w:firstLine="426"/>
        <w:rPr>
          <w:b w:val="0"/>
        </w:rPr>
      </w:pPr>
      <w:r w:rsidRPr="0031166D">
        <w:rPr>
          <w:rFonts w:hint="eastAsia"/>
          <w:b w:val="0"/>
        </w:rPr>
        <w:t>MVC</w:t>
      </w:r>
      <w:r w:rsidRPr="0031166D">
        <w:rPr>
          <w:rFonts w:hint="eastAsia"/>
          <w:b w:val="0"/>
        </w:rPr>
        <w:t>模式简介</w:t>
      </w:r>
    </w:p>
    <w:p w14:paraId="73E1CE6D" w14:textId="77777777" w:rsidR="00AE0A01" w:rsidRDefault="00AE0A01" w:rsidP="00AE0A01">
      <w:pPr>
        <w:ind w:firstLine="480"/>
      </w:pPr>
      <w:r>
        <w:rPr>
          <w:rFonts w:hint="eastAsia"/>
        </w:rPr>
        <w:t>MVC</w:t>
      </w:r>
      <w:r>
        <w:rPr>
          <w:rFonts w:hint="eastAsia"/>
        </w:rPr>
        <w:t>的英文是</w:t>
      </w:r>
      <w:r>
        <w:rPr>
          <w:rFonts w:hint="eastAsia"/>
        </w:rPr>
        <w:t>Model-View-Controller</w:t>
      </w:r>
      <w:r>
        <w:rPr>
          <w:rFonts w:hint="eastAsia"/>
        </w:rPr>
        <w:t>，概念上将视图从流程控制、业务逻辑独立开来，并定义了相互间作用的机制，使得各个模块的开发相对独立，这样一个应用被分成三个层——模型层、视图层、控制层。</w:t>
      </w:r>
    </w:p>
    <w:p w14:paraId="38B9237C" w14:textId="77777777" w:rsidR="00AE0A01" w:rsidRDefault="00AE0A01" w:rsidP="00AE0A01">
      <w:pPr>
        <w:ind w:firstLine="480"/>
      </w:pPr>
      <w:r>
        <w:rPr>
          <w:rFonts w:hint="eastAsia"/>
        </w:rPr>
        <w:t>1</w:t>
      </w:r>
      <w:r>
        <w:rPr>
          <w:rFonts w:hint="eastAsia"/>
        </w:rPr>
        <w:t>．</w:t>
      </w:r>
      <w:r>
        <w:rPr>
          <w:rFonts w:hint="eastAsia"/>
        </w:rPr>
        <w:t>Model</w:t>
      </w:r>
    </w:p>
    <w:p w14:paraId="31932E94" w14:textId="77777777" w:rsidR="00AE0A01" w:rsidRDefault="00AE0A01" w:rsidP="00AE0A01">
      <w:pPr>
        <w:ind w:firstLine="480"/>
      </w:pPr>
      <w:r>
        <w:rPr>
          <w:rFonts w:hint="eastAsia"/>
        </w:rPr>
        <w:t>事务逻辑模块，通常是系统的核心部分，它包含数据操作和业务规则。它表示的是解决方案空间的真正的逻辑。模型的构成与具体的应用问题紧密相关。通常模型包括数据访问、业务逻辑和业务规则。</w:t>
      </w:r>
    </w:p>
    <w:p w14:paraId="766EB822" w14:textId="77777777" w:rsidR="00AE0A01" w:rsidRDefault="00AE0A01" w:rsidP="00AE0A01">
      <w:pPr>
        <w:ind w:firstLine="480"/>
      </w:pPr>
      <w:r>
        <w:rPr>
          <w:rFonts w:hint="eastAsia"/>
        </w:rPr>
        <w:t>2</w:t>
      </w:r>
      <w:r>
        <w:rPr>
          <w:rFonts w:hint="eastAsia"/>
        </w:rPr>
        <w:t>．</w:t>
      </w:r>
      <w:r>
        <w:rPr>
          <w:rFonts w:hint="eastAsia"/>
        </w:rPr>
        <w:t>View</w:t>
      </w:r>
    </w:p>
    <w:p w14:paraId="109ADE6D" w14:textId="77777777" w:rsidR="00AE0A01" w:rsidRDefault="00AE0A01" w:rsidP="00AE0A01">
      <w:pPr>
        <w:ind w:firstLine="480"/>
      </w:pPr>
      <w:r>
        <w:rPr>
          <w:rFonts w:hint="eastAsia"/>
        </w:rPr>
        <w:t>用户视图模块，这是用户界面部分。此模块承担连接用户和应用程序之间的接口角色，是一个系统中与用户关系最为密切的部分，也是需求变化最容易发生的部分。一方面，</w:t>
      </w:r>
      <w:r>
        <w:rPr>
          <w:rFonts w:hint="eastAsia"/>
        </w:rPr>
        <w:t>View</w:t>
      </w:r>
      <w:r>
        <w:rPr>
          <w:rFonts w:hint="eastAsia"/>
        </w:rPr>
        <w:t>模块将用户的请求传递给应用程序，触发应用程序对用户请求的处理逻辑；另一方面，</w:t>
      </w:r>
      <w:r>
        <w:rPr>
          <w:rFonts w:hint="eastAsia"/>
        </w:rPr>
        <w:t>View</w:t>
      </w:r>
      <w:r>
        <w:rPr>
          <w:rFonts w:hint="eastAsia"/>
        </w:rPr>
        <w:t>模块将请求的处理结果返回给用户。</w:t>
      </w:r>
    </w:p>
    <w:p w14:paraId="2053A8A2" w14:textId="77777777" w:rsidR="00AE0A01" w:rsidRDefault="00AE0A01" w:rsidP="00AE0A01">
      <w:pPr>
        <w:ind w:firstLine="480"/>
      </w:pPr>
      <w:r>
        <w:rPr>
          <w:rFonts w:hint="eastAsia"/>
        </w:rPr>
        <w:t>3</w:t>
      </w:r>
      <w:r>
        <w:rPr>
          <w:rFonts w:hint="eastAsia"/>
        </w:rPr>
        <w:t>．</w:t>
      </w:r>
      <w:r>
        <w:rPr>
          <w:rFonts w:hint="eastAsia"/>
        </w:rPr>
        <w:t>Controller</w:t>
      </w:r>
    </w:p>
    <w:p w14:paraId="447908B2" w14:textId="77777777" w:rsidR="00AE0A01" w:rsidRDefault="00AE0A01" w:rsidP="00AE0A01">
      <w:pPr>
        <w:ind w:firstLine="480"/>
      </w:pPr>
      <w:r>
        <w:rPr>
          <w:rFonts w:hint="eastAsia"/>
        </w:rPr>
        <w:t>流程控制模块，这是前面两者的接口。控制器根据用户的操作判断所要执行的业务逻辑，关主要用于接收和转发用户请求。通常，从视图接收到用户请求后根据用户提供的业务信息传递给相应的模型处理，再将结果结合相应的视图返回展示给用户。</w:t>
      </w:r>
    </w:p>
    <w:p w14:paraId="724F7731" w14:textId="77777777" w:rsidR="001459EE" w:rsidRDefault="00AE0A01" w:rsidP="001459EE">
      <w:pPr>
        <w:keepNext/>
        <w:ind w:firstLine="480"/>
      </w:pPr>
      <w:r>
        <w:lastRenderedPageBreak/>
        <w:t xml:space="preserve"> </w:t>
      </w:r>
      <w:r w:rsidR="006C53E8">
        <w:rPr>
          <w:rFonts w:ascii="Calibri" w:eastAsia="宋体" w:hAnsi="Calibri"/>
        </w:rPr>
        <w:pict w14:anchorId="6E2E692C">
          <v:shape id="_x0000_i1029" type="#_x0000_t75" style="width:357.3pt;height:122.95pt">
            <v:imagedata r:id="rId50" o:title=""/>
          </v:shape>
        </w:pict>
      </w:r>
    </w:p>
    <w:p w14:paraId="6D9C8D88" w14:textId="77777777" w:rsidR="00AE0A01" w:rsidRDefault="001459EE" w:rsidP="001459E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75093A">
        <w:rPr>
          <w:noProof/>
        </w:rPr>
        <w:t>10</w:t>
      </w:r>
      <w:r>
        <w:fldChar w:fldCharType="end"/>
      </w:r>
      <w:r>
        <w:rPr>
          <w:rFonts w:hint="eastAsia"/>
        </w:rPr>
        <w:t>MVC</w:t>
      </w:r>
      <w:r>
        <w:rPr>
          <w:rFonts w:hint="eastAsia"/>
        </w:rPr>
        <w:t>模式</w:t>
      </w:r>
    </w:p>
    <w:p w14:paraId="29EE88A1" w14:textId="3CF5459C" w:rsidR="00AE0A01" w:rsidRDefault="00AE0A01" w:rsidP="00AE0A01">
      <w:pPr>
        <w:ind w:firstLine="480"/>
      </w:pPr>
      <w:r>
        <w:rPr>
          <w:rFonts w:hint="eastAsia"/>
        </w:rPr>
        <w:t>综上，</w:t>
      </w:r>
      <w:r>
        <w:rPr>
          <w:rFonts w:hint="eastAsia"/>
        </w:rPr>
        <w:t>MVC</w:t>
      </w:r>
      <w:r>
        <w:rPr>
          <w:rFonts w:hint="eastAsia"/>
        </w:rPr>
        <w:t>的工作流程是：控制器接收用户请求并调用相应的模型进行处理；模型处理用户请求并返回数据；控制器利用返回的数据渲染相应的视图展示给用户</w:t>
      </w:r>
      <w:r w:rsidR="00770FD0">
        <w:rPr>
          <w:rFonts w:hint="eastAsia"/>
        </w:rPr>
        <w:t>（图</w:t>
      </w:r>
      <w:r w:rsidR="00770FD0">
        <w:rPr>
          <w:rFonts w:hint="eastAsia"/>
        </w:rPr>
        <w:t>2-10</w:t>
      </w:r>
      <w:r w:rsidR="00770FD0">
        <w:rPr>
          <w:rFonts w:hint="eastAsia"/>
        </w:rPr>
        <w:t>）</w:t>
      </w:r>
      <w:r>
        <w:rPr>
          <w:rFonts w:hint="eastAsia"/>
        </w:rPr>
        <w:t>。</w:t>
      </w:r>
    </w:p>
    <w:p w14:paraId="3EFC4375" w14:textId="77777777" w:rsidR="00AE0A01" w:rsidRDefault="00AE0A01" w:rsidP="00AE0A01">
      <w:pPr>
        <w:ind w:firstLine="480"/>
      </w:pPr>
      <w:r>
        <w:rPr>
          <w:rFonts w:hint="eastAsia"/>
        </w:rPr>
        <w:t>采用</w:t>
      </w:r>
      <w:r>
        <w:rPr>
          <w:rFonts w:hint="eastAsia"/>
        </w:rPr>
        <w:t>MVC</w:t>
      </w:r>
      <w:r>
        <w:rPr>
          <w:rFonts w:hint="eastAsia"/>
        </w:rPr>
        <w:t>模式进行系统框架的开发，可以降低数据描述和应用操作的耦合度，使系统结构清晰，各模块内的组件可复用性易于实现。而且各个部分的分离使得系统的维护性和扩展性得到极大的提高。</w:t>
      </w:r>
    </w:p>
    <w:p w14:paraId="6EB4B778" w14:textId="5AEA4F39" w:rsidR="00AE0A01" w:rsidRDefault="00AE0A01" w:rsidP="00AE0A01">
      <w:pPr>
        <w:ind w:firstLine="480"/>
      </w:pPr>
      <w:r>
        <w:rPr>
          <w:rFonts w:hint="eastAsia"/>
        </w:rPr>
        <w:t>综合以上分析及关键技术的研究，系统采用云计算平台作为基础</w:t>
      </w:r>
      <w:r>
        <w:rPr>
          <w:rFonts w:hint="eastAsia"/>
        </w:rPr>
        <w:t xml:space="preserve"> </w:t>
      </w:r>
      <w:r>
        <w:rPr>
          <w:rFonts w:hint="eastAsia"/>
        </w:rPr>
        <w:t>，将</w:t>
      </w:r>
      <w:r>
        <w:rPr>
          <w:rFonts w:hint="eastAsia"/>
        </w:rPr>
        <w:t>MVC</w:t>
      </w:r>
      <w:r>
        <w:rPr>
          <w:rFonts w:hint="eastAsia"/>
        </w:rPr>
        <w:t>模式应用于</w:t>
      </w:r>
      <w:r>
        <w:rPr>
          <w:rFonts w:hint="eastAsia"/>
        </w:rPr>
        <w:t xml:space="preserve">B\S </w:t>
      </w:r>
      <w:r w:rsidR="00770FD0">
        <w:rPr>
          <w:rFonts w:hint="eastAsia"/>
        </w:rPr>
        <w:t>架构的系统框架的设计，因此系统的整体框架如图</w:t>
      </w:r>
      <w:r w:rsidR="00770FD0">
        <w:rPr>
          <w:rFonts w:hint="eastAsia"/>
        </w:rPr>
        <w:t>2-11</w:t>
      </w:r>
      <w:r>
        <w:rPr>
          <w:rFonts w:hint="eastAsia"/>
        </w:rPr>
        <w:t>所示。</w:t>
      </w:r>
    </w:p>
    <w:p w14:paraId="25EF59E0" w14:textId="77777777" w:rsidR="001459EE" w:rsidRDefault="000B3670" w:rsidP="001459EE">
      <w:pPr>
        <w:keepNext/>
        <w:ind w:firstLine="480"/>
        <w:jc w:val="center"/>
      </w:pPr>
      <w:r>
        <w:rPr>
          <w:noProof/>
        </w:rPr>
        <w:drawing>
          <wp:inline distT="0" distB="0" distL="0" distR="0" wp14:anchorId="05859DB8" wp14:editId="72006280">
            <wp:extent cx="3153605" cy="302895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152424" cy="3027816"/>
                    </a:xfrm>
                    <a:prstGeom prst="rect">
                      <a:avLst/>
                    </a:prstGeom>
                    <a:noFill/>
                  </pic:spPr>
                </pic:pic>
              </a:graphicData>
            </a:graphic>
          </wp:inline>
        </w:drawing>
      </w:r>
    </w:p>
    <w:p w14:paraId="6A57B3C6" w14:textId="77777777" w:rsidR="00AE0A01" w:rsidRDefault="001459EE" w:rsidP="001459E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75093A">
        <w:rPr>
          <w:noProof/>
        </w:rPr>
        <w:t>11</w:t>
      </w:r>
      <w:r>
        <w:fldChar w:fldCharType="end"/>
      </w:r>
      <w:r>
        <w:rPr>
          <w:rFonts w:hint="eastAsia"/>
        </w:rPr>
        <w:t>面向社区的疾病诊断决策支持系统框架图</w:t>
      </w:r>
    </w:p>
    <w:p w14:paraId="4198A51F" w14:textId="77777777" w:rsidR="00AE0A01" w:rsidRPr="00AE0A01" w:rsidRDefault="00AE0A01" w:rsidP="00DF60E1">
      <w:pPr>
        <w:pStyle w:val="2"/>
        <w:numPr>
          <w:ilvl w:val="1"/>
          <w:numId w:val="30"/>
        </w:numPr>
        <w:ind w:left="142" w:hanging="142"/>
        <w:rPr>
          <w:rFonts w:cs="Times New Roman"/>
        </w:rPr>
      </w:pPr>
      <w:bookmarkStart w:id="31" w:name="_Toc377104184"/>
      <w:r w:rsidRPr="00AE0A01">
        <w:rPr>
          <w:rFonts w:cs="Times New Roman" w:hint="eastAsia"/>
        </w:rPr>
        <w:t>系统框架实现</w:t>
      </w:r>
      <w:bookmarkEnd w:id="31"/>
    </w:p>
    <w:p w14:paraId="18036936" w14:textId="77777777" w:rsidR="00AE0A01" w:rsidRPr="00CD709C" w:rsidRDefault="00AE0A01" w:rsidP="003B0C52">
      <w:pPr>
        <w:pStyle w:val="3"/>
        <w:numPr>
          <w:ilvl w:val="2"/>
          <w:numId w:val="30"/>
        </w:numPr>
        <w:ind w:left="567"/>
        <w:rPr>
          <w:rFonts w:cs="Times New Roman"/>
          <w:b w:val="0"/>
        </w:rPr>
      </w:pPr>
      <w:bookmarkStart w:id="32" w:name="_Toc377104185"/>
      <w:r w:rsidRPr="00CD709C">
        <w:rPr>
          <w:rFonts w:cs="Times New Roman" w:hint="eastAsia"/>
          <w:b w:val="0"/>
        </w:rPr>
        <w:lastRenderedPageBreak/>
        <w:t>控制层</w:t>
      </w:r>
      <w:bookmarkEnd w:id="32"/>
    </w:p>
    <w:p w14:paraId="55E7F304" w14:textId="77777777" w:rsidR="00AE0A01" w:rsidRDefault="00AE0A01" w:rsidP="00AE0A01">
      <w:pPr>
        <w:ind w:firstLine="480"/>
      </w:pPr>
      <w:r>
        <w:rPr>
          <w:rFonts w:hint="eastAsia"/>
        </w:rPr>
        <w:t>框架的控制器</w:t>
      </w:r>
      <w:r>
        <w:rPr>
          <w:rFonts w:hint="eastAsia"/>
        </w:rPr>
        <w:t xml:space="preserve"> Controller </w:t>
      </w:r>
      <w:r>
        <w:rPr>
          <w:rFonts w:hint="eastAsia"/>
        </w:rPr>
        <w:t>是整个</w:t>
      </w:r>
      <w:r>
        <w:rPr>
          <w:rFonts w:hint="eastAsia"/>
        </w:rPr>
        <w:t xml:space="preserve"> Web </w:t>
      </w:r>
      <w:r>
        <w:rPr>
          <w:rFonts w:hint="eastAsia"/>
        </w:rPr>
        <w:t>应用程序的控制中心。它承担的主要功能如下：接收浏览器客户端的处理请求，根据用户的请求和需要执行的业务逻辑进行处理，然后获取业务逻辑的处理结果，并将返回的结果组织成</w:t>
      </w:r>
      <w:proofErr w:type="spellStart"/>
      <w:r>
        <w:rPr>
          <w:rFonts w:hint="eastAsia"/>
        </w:rPr>
        <w:t>Json</w:t>
      </w:r>
      <w:proofErr w:type="spellEnd"/>
      <w:r>
        <w:rPr>
          <w:rFonts w:hint="eastAsia"/>
        </w:rPr>
        <w:t xml:space="preserve"> </w:t>
      </w:r>
      <w:r>
        <w:rPr>
          <w:rFonts w:hint="eastAsia"/>
        </w:rPr>
        <w:t>文件的形式，通过视图层将其进行转换并显示给最终用户。</w:t>
      </w:r>
    </w:p>
    <w:p w14:paraId="3E62B559" w14:textId="77777777" w:rsidR="00AE0A01" w:rsidRDefault="00AE0A01" w:rsidP="00AE0A01">
      <w:pPr>
        <w:ind w:firstLine="480"/>
      </w:pPr>
      <w:r>
        <w:rPr>
          <w:rFonts w:hint="eastAsia"/>
        </w:rPr>
        <w:t>首先根据业务需求实现了以下模块</w:t>
      </w:r>
      <w:r w:rsidR="00872C11">
        <w:rPr>
          <w:rFonts w:hint="eastAsia"/>
        </w:rPr>
        <w:t>：</w:t>
      </w:r>
    </w:p>
    <w:p w14:paraId="6BD3E973" w14:textId="77777777" w:rsidR="00AE0A01" w:rsidRDefault="00AE0A01" w:rsidP="00AE0A01">
      <w:pPr>
        <w:ind w:firstLine="480"/>
      </w:pPr>
      <w:proofErr w:type="spellStart"/>
      <w:r>
        <w:t>AccountController</w:t>
      </w:r>
      <w:proofErr w:type="spellEnd"/>
      <w:r>
        <w:rPr>
          <w:rFonts w:hint="eastAsia"/>
        </w:rPr>
        <w:t>：主要实现与用户身份验证的操作流程。</w:t>
      </w:r>
    </w:p>
    <w:p w14:paraId="3BAFE3FA" w14:textId="77777777" w:rsidR="00AE0A01" w:rsidRDefault="00AE0A01" w:rsidP="00AE0A01">
      <w:pPr>
        <w:ind w:firstLine="480"/>
      </w:pPr>
      <w:proofErr w:type="spellStart"/>
      <w:r>
        <w:t>PatInforController</w:t>
      </w:r>
      <w:proofErr w:type="spellEnd"/>
      <w:r>
        <w:rPr>
          <w:rFonts w:hint="eastAsia"/>
        </w:rPr>
        <w:t>：实现病人信息相关的操作，包括保存新入病人信息和根据姓名等条件查询病人信息。</w:t>
      </w:r>
    </w:p>
    <w:p w14:paraId="65C9C9C1" w14:textId="77777777" w:rsidR="00AE0A01" w:rsidRDefault="00AE0A01" w:rsidP="00AE0A01">
      <w:pPr>
        <w:ind w:firstLine="480"/>
      </w:pPr>
      <w:proofErr w:type="spellStart"/>
      <w:r>
        <w:t>VisitRecordController</w:t>
      </w:r>
      <w:proofErr w:type="spellEnd"/>
      <w:r>
        <w:rPr>
          <w:rFonts w:hint="eastAsia"/>
        </w:rPr>
        <w:t>：实现问诊记录操作方面的操作，包括问诊记录的保存，历次问诊记录的查询展示，问诊记录的修改及删除等操作。</w:t>
      </w:r>
    </w:p>
    <w:p w14:paraId="094DEC73" w14:textId="77777777" w:rsidR="00AE0A01" w:rsidRDefault="00AE0A01" w:rsidP="00AE0A01">
      <w:pPr>
        <w:ind w:firstLine="480"/>
      </w:pPr>
      <w:proofErr w:type="spellStart"/>
      <w:r>
        <w:t>DiagnosisController</w:t>
      </w:r>
      <w:proofErr w:type="spellEnd"/>
      <w:r>
        <w:rPr>
          <w:rFonts w:hint="eastAsia"/>
        </w:rPr>
        <w:t>：实现推理服务的调用操作，将推理所需的数据传送到推理引擎接口，并接收返回的诊断结果。</w:t>
      </w:r>
    </w:p>
    <w:p w14:paraId="0D74AA82" w14:textId="77777777" w:rsidR="00AE0A01" w:rsidRDefault="00AE0A01" w:rsidP="00AE0A01">
      <w:pPr>
        <w:ind w:firstLine="480"/>
      </w:pPr>
      <w:r>
        <w:rPr>
          <w:rFonts w:hint="eastAsia"/>
        </w:rPr>
        <w:t>本系统框架包含的主要业务逻辑如下：</w:t>
      </w:r>
    </w:p>
    <w:p w14:paraId="4FBDEF94" w14:textId="77777777" w:rsidR="00AE0A01" w:rsidRDefault="00AE0A01" w:rsidP="00AE0A01">
      <w:pPr>
        <w:ind w:firstLine="480"/>
      </w:pPr>
      <w:r>
        <w:rPr>
          <w:rFonts w:hint="eastAsia"/>
        </w:rPr>
        <w:t>（</w:t>
      </w:r>
      <w:r>
        <w:rPr>
          <w:rFonts w:hint="eastAsia"/>
        </w:rPr>
        <w:t>1</w:t>
      </w:r>
      <w:r>
        <w:rPr>
          <w:rFonts w:hint="eastAsia"/>
        </w:rPr>
        <w:t>）新入病人的问诊流程</w:t>
      </w:r>
    </w:p>
    <w:p w14:paraId="449CDD01" w14:textId="77777777" w:rsidR="001459EE" w:rsidRDefault="00AE0A01" w:rsidP="001459EE">
      <w:pPr>
        <w:keepNext/>
        <w:ind w:firstLine="480"/>
      </w:pPr>
      <w:r>
        <w:lastRenderedPageBreak/>
        <w:t xml:space="preserve"> </w:t>
      </w:r>
      <w:r w:rsidR="000B3670">
        <w:rPr>
          <w:noProof/>
        </w:rPr>
        <w:drawing>
          <wp:inline distT="0" distB="0" distL="0" distR="0" wp14:anchorId="13CFAD5B" wp14:editId="213A426B">
            <wp:extent cx="4090670" cy="452374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090670" cy="4523740"/>
                    </a:xfrm>
                    <a:prstGeom prst="rect">
                      <a:avLst/>
                    </a:prstGeom>
                    <a:noFill/>
                  </pic:spPr>
                </pic:pic>
              </a:graphicData>
            </a:graphic>
          </wp:inline>
        </w:drawing>
      </w:r>
    </w:p>
    <w:p w14:paraId="50D739D7" w14:textId="77777777" w:rsidR="00AE0A01" w:rsidRDefault="001459EE" w:rsidP="001459E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75093A">
        <w:rPr>
          <w:noProof/>
        </w:rPr>
        <w:t>12</w:t>
      </w:r>
      <w:r>
        <w:fldChar w:fldCharType="end"/>
      </w:r>
      <w:r>
        <w:rPr>
          <w:rFonts w:hint="eastAsia"/>
        </w:rPr>
        <w:t>新入病人问诊流程图</w:t>
      </w:r>
    </w:p>
    <w:p w14:paraId="6BD2DC12" w14:textId="77777777" w:rsidR="00AE0A01" w:rsidRDefault="00AE0A01" w:rsidP="00AE0A01">
      <w:pPr>
        <w:ind w:firstLine="480"/>
      </w:pPr>
      <w:r>
        <w:rPr>
          <w:rFonts w:hint="eastAsia"/>
        </w:rPr>
        <w:tab/>
      </w:r>
      <w:r>
        <w:rPr>
          <w:rFonts w:hint="eastAsia"/>
        </w:rPr>
        <w:t>由图可见，新入病人首先填写基本信息，信息保存后，进入问诊流程，问诊结束后，系统自动进行诊断推理，返回诊断建议给医生，然后医生得出结论后，填写医嘱等信息并保存本次就诊记录。</w:t>
      </w:r>
    </w:p>
    <w:p w14:paraId="13519F1E" w14:textId="77777777" w:rsidR="00AE0A01" w:rsidRDefault="00AE0A01" w:rsidP="00AE0A01">
      <w:pPr>
        <w:ind w:firstLine="480"/>
      </w:pPr>
      <w:r>
        <w:rPr>
          <w:rFonts w:hint="eastAsia"/>
        </w:rPr>
        <w:t>（</w:t>
      </w:r>
      <w:r>
        <w:rPr>
          <w:rFonts w:hint="eastAsia"/>
        </w:rPr>
        <w:t>2</w:t>
      </w:r>
      <w:r>
        <w:rPr>
          <w:rFonts w:hint="eastAsia"/>
        </w:rPr>
        <w:t>）已就诊过的病人信息查询</w:t>
      </w:r>
    </w:p>
    <w:p w14:paraId="3D52100D" w14:textId="77777777" w:rsidR="001459EE" w:rsidRDefault="00AE0A01" w:rsidP="001459EE">
      <w:pPr>
        <w:keepNext/>
        <w:ind w:firstLine="480"/>
      </w:pPr>
      <w:r>
        <w:lastRenderedPageBreak/>
        <w:t xml:space="preserve"> </w:t>
      </w:r>
      <w:r w:rsidR="000B3670" w:rsidRPr="005007BF">
        <w:rPr>
          <w:rFonts w:ascii="Calibri" w:eastAsia="宋体" w:hAnsi="Calibri"/>
          <w:noProof/>
        </w:rPr>
        <w:drawing>
          <wp:inline distT="0" distB="0" distL="0" distR="0" wp14:anchorId="5312CBDA" wp14:editId="132340E4">
            <wp:extent cx="4094480" cy="2818130"/>
            <wp:effectExtent l="0" t="0" r="1270" b="1270"/>
            <wp:docPr id="1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094480" cy="2818130"/>
                    </a:xfrm>
                    <a:prstGeom prst="rect">
                      <a:avLst/>
                    </a:prstGeom>
                    <a:noFill/>
                    <a:ln>
                      <a:noFill/>
                    </a:ln>
                  </pic:spPr>
                </pic:pic>
              </a:graphicData>
            </a:graphic>
          </wp:inline>
        </w:drawing>
      </w:r>
    </w:p>
    <w:p w14:paraId="103E8783" w14:textId="77777777" w:rsidR="00AE0A01" w:rsidRDefault="001459EE" w:rsidP="001459E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75093A">
        <w:rPr>
          <w:noProof/>
        </w:rPr>
        <w:t>13</w:t>
      </w:r>
      <w:r>
        <w:fldChar w:fldCharType="end"/>
      </w:r>
      <w:r>
        <w:rPr>
          <w:rFonts w:hint="eastAsia"/>
        </w:rPr>
        <w:t>已有病人的就诊流程图</w:t>
      </w:r>
    </w:p>
    <w:p w14:paraId="49E15653" w14:textId="77777777" w:rsidR="00AE0A01" w:rsidRDefault="00AE0A01" w:rsidP="00AE0A01">
      <w:pPr>
        <w:ind w:firstLine="480"/>
      </w:pPr>
      <w:r>
        <w:rPr>
          <w:rFonts w:hint="eastAsia"/>
        </w:rPr>
        <w:tab/>
      </w:r>
      <w:r>
        <w:rPr>
          <w:rFonts w:hint="eastAsia"/>
        </w:rPr>
        <w:t>流程如下：医生根据已就诊病人的姓名或其他条件进行查询，查询到病人信息后，即可查看病人历次就诊的信息，系统查询就诊信息并返回给用户。</w:t>
      </w:r>
    </w:p>
    <w:p w14:paraId="64B98EA8" w14:textId="77777777" w:rsidR="00AE0A01" w:rsidRDefault="00AE0A01" w:rsidP="00AE0A01">
      <w:pPr>
        <w:ind w:firstLine="480"/>
      </w:pPr>
      <w:r>
        <w:rPr>
          <w:rFonts w:hint="eastAsia"/>
        </w:rPr>
        <w:t>（</w:t>
      </w:r>
      <w:r>
        <w:rPr>
          <w:rFonts w:hint="eastAsia"/>
        </w:rPr>
        <w:t>3</w:t>
      </w:r>
      <w:r>
        <w:rPr>
          <w:rFonts w:hint="eastAsia"/>
        </w:rPr>
        <w:t>）继续某次就诊记录进行就诊</w:t>
      </w:r>
    </w:p>
    <w:p w14:paraId="3DA2C170" w14:textId="77777777" w:rsidR="001459EE" w:rsidRDefault="00AE0A01" w:rsidP="001459EE">
      <w:pPr>
        <w:keepNext/>
        <w:ind w:firstLine="480"/>
      </w:pPr>
      <w:r>
        <w:t xml:space="preserve"> </w:t>
      </w:r>
      <w:r w:rsidR="000B3670" w:rsidRPr="005007BF">
        <w:rPr>
          <w:rFonts w:ascii="Calibri" w:eastAsia="宋体" w:hAnsi="Calibri"/>
          <w:noProof/>
        </w:rPr>
        <w:drawing>
          <wp:inline distT="0" distB="0" distL="0" distR="0" wp14:anchorId="4A7D245F" wp14:editId="3DE93D88">
            <wp:extent cx="4231005" cy="2353945"/>
            <wp:effectExtent l="0" t="0" r="0" b="8255"/>
            <wp:docPr id="1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231005" cy="2353945"/>
                    </a:xfrm>
                    <a:prstGeom prst="rect">
                      <a:avLst/>
                    </a:prstGeom>
                    <a:noFill/>
                    <a:ln>
                      <a:noFill/>
                    </a:ln>
                  </pic:spPr>
                </pic:pic>
              </a:graphicData>
            </a:graphic>
          </wp:inline>
        </w:drawing>
      </w:r>
    </w:p>
    <w:p w14:paraId="27E3A993" w14:textId="77777777" w:rsidR="00AE0A01" w:rsidRDefault="001459EE" w:rsidP="001459E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75093A">
        <w:rPr>
          <w:noProof/>
        </w:rPr>
        <w:t>14</w:t>
      </w:r>
      <w:r>
        <w:fldChar w:fldCharType="end"/>
      </w:r>
      <w:r>
        <w:rPr>
          <w:rFonts w:hint="eastAsia"/>
        </w:rPr>
        <w:t>继续就诊流程图</w:t>
      </w:r>
    </w:p>
    <w:p w14:paraId="63ED359B" w14:textId="77777777" w:rsidR="00AE0A01" w:rsidRDefault="00AE0A01" w:rsidP="00AE0A01">
      <w:pPr>
        <w:ind w:firstLine="480"/>
      </w:pPr>
      <w:r>
        <w:rPr>
          <w:rFonts w:hint="eastAsia"/>
        </w:rPr>
        <w:tab/>
      </w:r>
      <w:r>
        <w:rPr>
          <w:rFonts w:hint="eastAsia"/>
        </w:rPr>
        <w:t>如果患者某次的问诊并未完成，医生可以通过病人信息查询进入到某次就诊记录继续问诊流程，系统将首先查询已有的问诊记录，在医生完成问诊后，提供辅助诊断建议，并且保存信息，覆盖上次的问诊记录。</w:t>
      </w:r>
    </w:p>
    <w:p w14:paraId="1E2E66E8" w14:textId="77777777" w:rsidR="00AE0A01" w:rsidRPr="00CD709C" w:rsidRDefault="00AE0A01" w:rsidP="003B0C52">
      <w:pPr>
        <w:pStyle w:val="3"/>
        <w:numPr>
          <w:ilvl w:val="2"/>
          <w:numId w:val="30"/>
        </w:numPr>
        <w:ind w:left="567"/>
        <w:rPr>
          <w:rFonts w:cs="Times New Roman"/>
          <w:b w:val="0"/>
        </w:rPr>
      </w:pPr>
      <w:bookmarkStart w:id="33" w:name="_Toc377104186"/>
      <w:r w:rsidRPr="00CD709C">
        <w:rPr>
          <w:rFonts w:cs="Times New Roman" w:hint="eastAsia"/>
          <w:b w:val="0"/>
        </w:rPr>
        <w:lastRenderedPageBreak/>
        <w:t>视图层</w:t>
      </w:r>
      <w:bookmarkEnd w:id="33"/>
    </w:p>
    <w:p w14:paraId="752EA5D3" w14:textId="77777777" w:rsidR="00AE0A01" w:rsidRDefault="00AE0A01" w:rsidP="00AE0A01">
      <w:pPr>
        <w:ind w:firstLine="480"/>
      </w:pPr>
      <w:r>
        <w:rPr>
          <w:rFonts w:hint="eastAsia"/>
        </w:rPr>
        <w:t>视图层是主要负责为浏览器客户端提供动态页面显示，视图接收用户输入的数据，并能将最后的数据显示给用户，但它并不接收任何业务逻辑处理。在本系统开发框架中，使用</w:t>
      </w:r>
      <w:r>
        <w:rPr>
          <w:rFonts w:hint="eastAsia"/>
        </w:rPr>
        <w:t xml:space="preserve"> </w:t>
      </w:r>
      <w:r>
        <w:rPr>
          <w:rFonts w:hint="eastAsia"/>
        </w:rPr>
        <w:t>数据交互接口来转换控制层</w:t>
      </w:r>
      <w:r>
        <w:rPr>
          <w:rFonts w:hint="eastAsia"/>
        </w:rPr>
        <w:t>Controller</w:t>
      </w:r>
      <w:r>
        <w:rPr>
          <w:rFonts w:hint="eastAsia"/>
        </w:rPr>
        <w:t>返回的</w:t>
      </w:r>
      <w:proofErr w:type="spellStart"/>
      <w:r>
        <w:rPr>
          <w:rFonts w:hint="eastAsia"/>
        </w:rPr>
        <w:t>Json</w:t>
      </w:r>
      <w:proofErr w:type="spellEnd"/>
      <w:r>
        <w:rPr>
          <w:rFonts w:hint="eastAsia"/>
        </w:rPr>
        <w:t>形式的结果集并最终展示给用户</w:t>
      </w:r>
    </w:p>
    <w:p w14:paraId="199C7DCD" w14:textId="77777777" w:rsidR="00AE0A01" w:rsidRDefault="00AE0A01" w:rsidP="00AE0A01">
      <w:pPr>
        <w:ind w:firstLine="480"/>
      </w:pPr>
      <w:r>
        <w:rPr>
          <w:rFonts w:hint="eastAsia"/>
        </w:rPr>
        <w:t>本文使用</w:t>
      </w:r>
      <w:r>
        <w:rPr>
          <w:rFonts w:hint="eastAsia"/>
        </w:rPr>
        <w:t>HTML</w:t>
      </w:r>
      <w:r>
        <w:rPr>
          <w:rFonts w:hint="eastAsia"/>
        </w:rPr>
        <w:t>和</w:t>
      </w:r>
      <w:r>
        <w:rPr>
          <w:rFonts w:hint="eastAsia"/>
        </w:rPr>
        <w:t>CSS</w:t>
      </w:r>
      <w:r>
        <w:rPr>
          <w:rFonts w:hint="eastAsia"/>
        </w:rPr>
        <w:t>开发了以下视图模板，为控制层提供人机交互接口。</w:t>
      </w:r>
      <w:r w:rsidR="00872C11">
        <w:rPr>
          <w:rFonts w:hint="eastAsia"/>
        </w:rPr>
        <w:t>具体的系统开发可以基于视图模板进行修改或扩展。</w:t>
      </w:r>
    </w:p>
    <w:p w14:paraId="2392D58D" w14:textId="77777777" w:rsidR="00AE0A01" w:rsidRDefault="00AE0A01" w:rsidP="00AE0A01">
      <w:pPr>
        <w:ind w:firstLine="480"/>
      </w:pPr>
      <w:r>
        <w:rPr>
          <w:rFonts w:hint="eastAsia"/>
        </w:rPr>
        <w:t>（</w:t>
      </w:r>
      <w:r>
        <w:rPr>
          <w:rFonts w:hint="eastAsia"/>
        </w:rPr>
        <w:t>1</w:t>
      </w:r>
      <w:r>
        <w:rPr>
          <w:rFonts w:hint="eastAsia"/>
        </w:rPr>
        <w:t>）</w:t>
      </w:r>
      <w:r>
        <w:rPr>
          <w:rFonts w:hint="eastAsia"/>
        </w:rPr>
        <w:tab/>
      </w:r>
      <w:r>
        <w:rPr>
          <w:rFonts w:hint="eastAsia"/>
        </w:rPr>
        <w:t>系统登录视图模板</w:t>
      </w:r>
    </w:p>
    <w:p w14:paraId="53173EEA" w14:textId="77777777" w:rsidR="00AE0A01" w:rsidRDefault="00AE0A01" w:rsidP="00AE0A01">
      <w:pPr>
        <w:ind w:firstLine="480"/>
      </w:pPr>
      <w:r>
        <w:rPr>
          <w:rFonts w:hint="eastAsia"/>
        </w:rPr>
        <w:t>系统初始登录页面，提供权限验证功能，如图</w:t>
      </w:r>
    </w:p>
    <w:p w14:paraId="3DD575CB" w14:textId="77777777" w:rsidR="001459EE" w:rsidRDefault="000B3670" w:rsidP="001459EE">
      <w:pPr>
        <w:keepNext/>
        <w:ind w:firstLine="480"/>
        <w:jc w:val="center"/>
      </w:pPr>
      <w:r>
        <w:rPr>
          <w:noProof/>
        </w:rPr>
        <w:drawing>
          <wp:inline distT="0" distB="0" distL="0" distR="0" wp14:anchorId="37EA6F43" wp14:editId="37BB238C">
            <wp:extent cx="3145790" cy="229235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145790" cy="2292350"/>
                    </a:xfrm>
                    <a:prstGeom prst="rect">
                      <a:avLst/>
                    </a:prstGeom>
                    <a:noFill/>
                  </pic:spPr>
                </pic:pic>
              </a:graphicData>
            </a:graphic>
          </wp:inline>
        </w:drawing>
      </w:r>
    </w:p>
    <w:p w14:paraId="4114BDF8" w14:textId="77777777" w:rsidR="00AE0A01" w:rsidRDefault="001459EE" w:rsidP="001459E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75093A">
        <w:rPr>
          <w:noProof/>
        </w:rPr>
        <w:t>15</w:t>
      </w:r>
      <w:r>
        <w:fldChar w:fldCharType="end"/>
      </w:r>
      <w:r>
        <w:rPr>
          <w:rFonts w:hint="eastAsia"/>
        </w:rPr>
        <w:t>登录视图模板</w:t>
      </w:r>
    </w:p>
    <w:p w14:paraId="53C8A909" w14:textId="77777777" w:rsidR="00AE0A01" w:rsidRDefault="00AE0A01" w:rsidP="00AE0A01">
      <w:pPr>
        <w:ind w:firstLine="480"/>
      </w:pPr>
      <w:r>
        <w:rPr>
          <w:rFonts w:hint="eastAsia"/>
        </w:rPr>
        <w:t>（</w:t>
      </w:r>
      <w:r>
        <w:rPr>
          <w:rFonts w:hint="eastAsia"/>
        </w:rPr>
        <w:t>2</w:t>
      </w:r>
      <w:r>
        <w:rPr>
          <w:rFonts w:hint="eastAsia"/>
        </w:rPr>
        <w:t>）</w:t>
      </w:r>
      <w:r>
        <w:rPr>
          <w:rFonts w:hint="eastAsia"/>
        </w:rPr>
        <w:tab/>
      </w:r>
      <w:r>
        <w:rPr>
          <w:rFonts w:hint="eastAsia"/>
        </w:rPr>
        <w:t>病人信息查询视图模板</w:t>
      </w:r>
    </w:p>
    <w:p w14:paraId="5409A538" w14:textId="77777777" w:rsidR="00AE0A01" w:rsidRDefault="00AE0A01" w:rsidP="00AE0A01">
      <w:pPr>
        <w:ind w:firstLine="480"/>
      </w:pPr>
      <w:r>
        <w:rPr>
          <w:rFonts w:hint="eastAsia"/>
        </w:rPr>
        <w:t>新录病人信息或者查询已就诊病人信息，如图</w:t>
      </w:r>
    </w:p>
    <w:p w14:paraId="11144537" w14:textId="77777777" w:rsidR="001459EE" w:rsidRDefault="000B3670" w:rsidP="001459EE">
      <w:pPr>
        <w:keepNext/>
        <w:ind w:firstLine="480"/>
        <w:jc w:val="center"/>
      </w:pPr>
      <w:r>
        <w:rPr>
          <w:noProof/>
        </w:rPr>
        <w:lastRenderedPageBreak/>
        <w:drawing>
          <wp:inline distT="0" distB="0" distL="0" distR="0" wp14:anchorId="214F9345" wp14:editId="04D176A4">
            <wp:extent cx="3176270" cy="231076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176270" cy="2310765"/>
                    </a:xfrm>
                    <a:prstGeom prst="rect">
                      <a:avLst/>
                    </a:prstGeom>
                    <a:noFill/>
                  </pic:spPr>
                </pic:pic>
              </a:graphicData>
            </a:graphic>
          </wp:inline>
        </w:drawing>
      </w:r>
    </w:p>
    <w:p w14:paraId="51B009B9" w14:textId="77777777" w:rsidR="00AE0A01" w:rsidRDefault="001459EE" w:rsidP="001459E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75093A">
        <w:rPr>
          <w:noProof/>
        </w:rPr>
        <w:t>16</w:t>
      </w:r>
      <w:r>
        <w:fldChar w:fldCharType="end"/>
      </w:r>
      <w:r>
        <w:rPr>
          <w:rFonts w:hint="eastAsia"/>
        </w:rPr>
        <w:t>病人信息视图模板</w:t>
      </w:r>
    </w:p>
    <w:p w14:paraId="6971E7A1" w14:textId="77777777" w:rsidR="00AE0A01" w:rsidRDefault="00AE0A01" w:rsidP="00AE0A01">
      <w:pPr>
        <w:ind w:firstLine="480"/>
      </w:pPr>
      <w:r>
        <w:rPr>
          <w:rFonts w:hint="eastAsia"/>
        </w:rPr>
        <w:t>（</w:t>
      </w:r>
      <w:r>
        <w:rPr>
          <w:rFonts w:hint="eastAsia"/>
        </w:rPr>
        <w:t>3</w:t>
      </w:r>
      <w:r>
        <w:rPr>
          <w:rFonts w:hint="eastAsia"/>
        </w:rPr>
        <w:t>）</w:t>
      </w:r>
      <w:r>
        <w:rPr>
          <w:rFonts w:hint="eastAsia"/>
        </w:rPr>
        <w:tab/>
      </w:r>
      <w:r>
        <w:rPr>
          <w:rFonts w:hint="eastAsia"/>
        </w:rPr>
        <w:t>病人问诊记录查询视图模板</w:t>
      </w:r>
    </w:p>
    <w:p w14:paraId="51CFFB21" w14:textId="77777777" w:rsidR="00AE0A01" w:rsidRDefault="00AE0A01" w:rsidP="00AE0A01">
      <w:pPr>
        <w:ind w:firstLine="480"/>
      </w:pPr>
      <w:r>
        <w:rPr>
          <w:rFonts w:hint="eastAsia"/>
        </w:rPr>
        <w:t>根据问诊日期显示病人历次就诊记录信息，如图</w:t>
      </w:r>
    </w:p>
    <w:p w14:paraId="32E2138E" w14:textId="77777777" w:rsidR="001459EE" w:rsidRDefault="000B3670" w:rsidP="001459EE">
      <w:pPr>
        <w:keepNext/>
        <w:ind w:firstLine="480"/>
        <w:jc w:val="center"/>
      </w:pPr>
      <w:r w:rsidRPr="005007BF">
        <w:rPr>
          <w:rFonts w:ascii="Calibri" w:eastAsia="宋体" w:hAnsi="Calibri"/>
          <w:noProof/>
        </w:rPr>
        <w:drawing>
          <wp:inline distT="0" distB="0" distL="0" distR="0" wp14:anchorId="72C12A5F" wp14:editId="77837293">
            <wp:extent cx="2927350" cy="2101850"/>
            <wp:effectExtent l="0" t="0" r="6350" b="0"/>
            <wp:docPr id="1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927350" cy="2101850"/>
                    </a:xfrm>
                    <a:prstGeom prst="rect">
                      <a:avLst/>
                    </a:prstGeom>
                    <a:noFill/>
                    <a:ln>
                      <a:noFill/>
                    </a:ln>
                  </pic:spPr>
                </pic:pic>
              </a:graphicData>
            </a:graphic>
          </wp:inline>
        </w:drawing>
      </w:r>
    </w:p>
    <w:p w14:paraId="2614FE03" w14:textId="77777777" w:rsidR="00AE0A01" w:rsidRDefault="001459EE" w:rsidP="001459E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75093A">
        <w:rPr>
          <w:noProof/>
        </w:rPr>
        <w:t>17</w:t>
      </w:r>
      <w:r>
        <w:fldChar w:fldCharType="end"/>
      </w:r>
      <w:r>
        <w:rPr>
          <w:rFonts w:hint="eastAsia"/>
        </w:rPr>
        <w:t>问诊系统视图模板</w:t>
      </w:r>
    </w:p>
    <w:p w14:paraId="0E618140" w14:textId="77777777" w:rsidR="00AE0A01" w:rsidRDefault="00AE0A01" w:rsidP="00AE0A01">
      <w:pPr>
        <w:ind w:firstLine="480"/>
      </w:pPr>
      <w:r>
        <w:rPr>
          <w:rFonts w:hint="eastAsia"/>
        </w:rPr>
        <w:t>（</w:t>
      </w:r>
      <w:r>
        <w:rPr>
          <w:rFonts w:hint="eastAsia"/>
        </w:rPr>
        <w:t>4</w:t>
      </w:r>
      <w:r>
        <w:rPr>
          <w:rFonts w:hint="eastAsia"/>
        </w:rPr>
        <w:t>）</w:t>
      </w:r>
      <w:r>
        <w:rPr>
          <w:rFonts w:hint="eastAsia"/>
        </w:rPr>
        <w:tab/>
      </w:r>
      <w:r>
        <w:rPr>
          <w:rFonts w:hint="eastAsia"/>
        </w:rPr>
        <w:t>问诊流程视图模板</w:t>
      </w:r>
    </w:p>
    <w:p w14:paraId="4DA824A7" w14:textId="77777777" w:rsidR="00AE0A01" w:rsidRDefault="00AE0A01" w:rsidP="00AE0A01">
      <w:pPr>
        <w:ind w:firstLine="480"/>
      </w:pPr>
      <w:r>
        <w:rPr>
          <w:rFonts w:hint="eastAsia"/>
        </w:rPr>
        <w:t>提供问诊向导的功能，结合可视化组件可达到问诊流程可配置的效果，如图</w:t>
      </w:r>
    </w:p>
    <w:p w14:paraId="4693018B" w14:textId="77777777" w:rsidR="001459EE" w:rsidRDefault="000B3670" w:rsidP="001459EE">
      <w:pPr>
        <w:keepNext/>
        <w:ind w:firstLine="480"/>
        <w:jc w:val="center"/>
      </w:pPr>
      <w:r w:rsidRPr="005007BF">
        <w:rPr>
          <w:rFonts w:ascii="Calibri" w:eastAsia="宋体" w:hAnsi="Calibri"/>
          <w:noProof/>
        </w:rPr>
        <w:lastRenderedPageBreak/>
        <w:drawing>
          <wp:inline distT="0" distB="0" distL="0" distR="0" wp14:anchorId="08CF592F" wp14:editId="159D0338">
            <wp:extent cx="2943225" cy="2047875"/>
            <wp:effectExtent l="0" t="0" r="0" b="0"/>
            <wp:docPr id="2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946959" cy="2050473"/>
                    </a:xfrm>
                    <a:prstGeom prst="rect">
                      <a:avLst/>
                    </a:prstGeom>
                    <a:noFill/>
                    <a:ln>
                      <a:noFill/>
                    </a:ln>
                  </pic:spPr>
                </pic:pic>
              </a:graphicData>
            </a:graphic>
          </wp:inline>
        </w:drawing>
      </w:r>
    </w:p>
    <w:p w14:paraId="10AF1A66" w14:textId="77777777" w:rsidR="00AE0A01" w:rsidRDefault="001459EE" w:rsidP="001459E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75093A">
        <w:rPr>
          <w:noProof/>
        </w:rPr>
        <w:t>18</w:t>
      </w:r>
      <w:r>
        <w:fldChar w:fldCharType="end"/>
      </w:r>
      <w:r>
        <w:rPr>
          <w:rFonts w:hint="eastAsia"/>
        </w:rPr>
        <w:t>问诊视图模板</w:t>
      </w:r>
    </w:p>
    <w:p w14:paraId="289479EC" w14:textId="77777777" w:rsidR="00AE0A01" w:rsidRDefault="000B3670" w:rsidP="00AE0A01">
      <w:pPr>
        <w:ind w:firstLine="480"/>
      </w:pPr>
      <w:r>
        <w:rPr>
          <w:rFonts w:hint="eastAsia"/>
        </w:rPr>
        <w:t>页面中间的</w:t>
      </w:r>
      <w:r w:rsidR="00446E8D">
        <w:rPr>
          <w:rFonts w:hint="eastAsia"/>
        </w:rPr>
        <w:t>方框内</w:t>
      </w:r>
      <w:r>
        <w:rPr>
          <w:rFonts w:hint="eastAsia"/>
        </w:rPr>
        <w:t>浅</w:t>
      </w:r>
      <w:r w:rsidR="00AE0A01">
        <w:rPr>
          <w:rFonts w:hint="eastAsia"/>
        </w:rPr>
        <w:t>蓝色区域为可视化组件显示区域，通过读入不同的页面配置文件，可以展现不同的问诊流程。</w:t>
      </w:r>
    </w:p>
    <w:p w14:paraId="6316156B" w14:textId="77777777" w:rsidR="00AE0A01" w:rsidRPr="00CD709C" w:rsidRDefault="00AE0A01" w:rsidP="003B0C52">
      <w:pPr>
        <w:pStyle w:val="3"/>
        <w:numPr>
          <w:ilvl w:val="2"/>
          <w:numId w:val="30"/>
        </w:numPr>
        <w:ind w:left="567"/>
        <w:rPr>
          <w:rFonts w:cs="Times New Roman"/>
          <w:b w:val="0"/>
        </w:rPr>
      </w:pPr>
      <w:bookmarkStart w:id="34" w:name="_Toc377104187"/>
      <w:r w:rsidRPr="00CD709C">
        <w:rPr>
          <w:rFonts w:cs="Times New Roman" w:hint="eastAsia"/>
          <w:b w:val="0"/>
        </w:rPr>
        <w:t>模型层</w:t>
      </w:r>
      <w:bookmarkEnd w:id="34"/>
    </w:p>
    <w:p w14:paraId="61409D09" w14:textId="77777777" w:rsidR="00AE0A01" w:rsidRDefault="00AE0A01" w:rsidP="00AE0A01">
      <w:pPr>
        <w:ind w:firstLine="480"/>
      </w:pPr>
      <w:r>
        <w:rPr>
          <w:rFonts w:hint="eastAsia"/>
        </w:rPr>
        <w:t>模型是应用程序的主体部分，它被用于封装与应用程序的业务逻辑相关的数据以及对数据的处理方法。一个模型可以被多个视图提供据，所以提高了应用的可重用性。本系统框架中模型层主要分为两部分</w:t>
      </w:r>
      <w:r>
        <w:rPr>
          <w:rFonts w:hint="eastAsia"/>
        </w:rPr>
        <w:t>---</w:t>
      </w:r>
      <w:r>
        <w:rPr>
          <w:rFonts w:hint="eastAsia"/>
        </w:rPr>
        <w:t>数据操作和推理服务。</w:t>
      </w:r>
    </w:p>
    <w:p w14:paraId="06D54315" w14:textId="77777777" w:rsidR="00AE0A01" w:rsidRPr="00AF5644" w:rsidRDefault="00AE0A01" w:rsidP="00AF5644">
      <w:pPr>
        <w:pStyle w:val="4"/>
        <w:numPr>
          <w:ilvl w:val="3"/>
          <w:numId w:val="30"/>
        </w:numPr>
        <w:ind w:left="0" w:firstLine="482"/>
        <w:rPr>
          <w:b w:val="0"/>
        </w:rPr>
      </w:pPr>
      <w:r w:rsidRPr="00AF5644">
        <w:rPr>
          <w:rFonts w:hint="eastAsia"/>
          <w:b w:val="0"/>
        </w:rPr>
        <w:t>数据持久化</w:t>
      </w:r>
    </w:p>
    <w:p w14:paraId="3E7B23D1" w14:textId="77777777" w:rsidR="00AE0A01" w:rsidRDefault="00AE0A01" w:rsidP="00AE0A01">
      <w:pPr>
        <w:ind w:firstLine="480"/>
      </w:pPr>
      <w:r>
        <w:rPr>
          <w:rFonts w:hint="eastAsia"/>
        </w:rPr>
        <w:t>（</w:t>
      </w:r>
      <w:r>
        <w:rPr>
          <w:rFonts w:hint="eastAsia"/>
        </w:rPr>
        <w:t>1</w:t>
      </w:r>
      <w:r>
        <w:rPr>
          <w:rFonts w:hint="eastAsia"/>
        </w:rPr>
        <w:t>）分布式集群搭建</w:t>
      </w:r>
    </w:p>
    <w:p w14:paraId="1519E2B1" w14:textId="77777777" w:rsidR="00AE0A01" w:rsidRDefault="00AE0A01" w:rsidP="004B5DEE">
      <w:pPr>
        <w:ind w:firstLine="480"/>
      </w:pPr>
      <w:r>
        <w:rPr>
          <w:rFonts w:hint="eastAsia"/>
        </w:rPr>
        <w:tab/>
      </w:r>
      <w:proofErr w:type="spellStart"/>
      <w:r>
        <w:rPr>
          <w:rFonts w:hint="eastAsia"/>
        </w:rPr>
        <w:t>MongoDB</w:t>
      </w:r>
      <w:proofErr w:type="spellEnd"/>
      <w:r>
        <w:rPr>
          <w:rFonts w:hint="eastAsia"/>
        </w:rPr>
        <w:t xml:space="preserve"> </w:t>
      </w:r>
      <w:r>
        <w:rPr>
          <w:rFonts w:hint="eastAsia"/>
        </w:rPr>
        <w:t>集群包括一定数量的</w:t>
      </w:r>
      <w:r>
        <w:rPr>
          <w:rFonts w:hint="eastAsia"/>
        </w:rPr>
        <w:t xml:space="preserve"> </w:t>
      </w:r>
      <w:proofErr w:type="spellStart"/>
      <w:r>
        <w:rPr>
          <w:rFonts w:hint="eastAsia"/>
        </w:rPr>
        <w:t>mongod</w:t>
      </w:r>
      <w:proofErr w:type="spellEnd"/>
      <w:r>
        <w:rPr>
          <w:rFonts w:hint="eastAsia"/>
        </w:rPr>
        <w:t>（分片存储数据）、</w:t>
      </w:r>
      <w:r>
        <w:rPr>
          <w:rFonts w:hint="eastAsia"/>
        </w:rPr>
        <w:t>mongos</w:t>
      </w:r>
      <w:r>
        <w:rPr>
          <w:rFonts w:hint="eastAsia"/>
        </w:rPr>
        <w:t>（路由处理）、</w:t>
      </w:r>
      <w:proofErr w:type="spellStart"/>
      <w:r w:rsidR="004B5DEE">
        <w:rPr>
          <w:rFonts w:hint="eastAsia"/>
        </w:rPr>
        <w:t>config</w:t>
      </w:r>
      <w:proofErr w:type="spellEnd"/>
      <w:r w:rsidR="004B5DEE">
        <w:rPr>
          <w:rFonts w:hint="eastAsia"/>
        </w:rPr>
        <w:t xml:space="preserve"> </w:t>
      </w:r>
      <w:r>
        <w:rPr>
          <w:rFonts w:hint="eastAsia"/>
        </w:rPr>
        <w:t>server</w:t>
      </w:r>
      <w:r>
        <w:rPr>
          <w:rFonts w:hint="eastAsia"/>
        </w:rPr>
        <w:t>（配置节点）、</w:t>
      </w:r>
      <w:r>
        <w:rPr>
          <w:rFonts w:hint="eastAsia"/>
        </w:rPr>
        <w:t>clients</w:t>
      </w:r>
      <w:r>
        <w:rPr>
          <w:rFonts w:hint="eastAsia"/>
        </w:rPr>
        <w:t>（客户端）。</w:t>
      </w:r>
      <w:r>
        <w:rPr>
          <w:rFonts w:hint="eastAsia"/>
        </w:rPr>
        <w:t xml:space="preserve">  </w:t>
      </w:r>
      <w:proofErr w:type="spellStart"/>
      <w:r>
        <w:rPr>
          <w:rFonts w:hint="eastAsia"/>
        </w:rPr>
        <w:t>MongDB</w:t>
      </w:r>
      <w:proofErr w:type="spellEnd"/>
      <w:r>
        <w:rPr>
          <w:rFonts w:hint="eastAsia"/>
        </w:rPr>
        <w:t xml:space="preserve"> </w:t>
      </w:r>
      <w:r>
        <w:rPr>
          <w:rFonts w:hint="eastAsia"/>
        </w:rPr>
        <w:t>集群典型结构如图所示：</w:t>
      </w:r>
    </w:p>
    <w:p w14:paraId="1D1A6B02" w14:textId="77777777" w:rsidR="001E6301" w:rsidRDefault="001E6301" w:rsidP="001E6301">
      <w:pPr>
        <w:keepNext/>
        <w:ind w:firstLine="480"/>
        <w:jc w:val="center"/>
      </w:pPr>
      <w:r>
        <w:rPr>
          <w:rFonts w:ascii="Calibri" w:eastAsia="宋体" w:hAnsi="Calibri"/>
          <w:noProof/>
        </w:rPr>
        <w:drawing>
          <wp:inline distT="0" distB="0" distL="0" distR="0" wp14:anchorId="43913616" wp14:editId="34D4D36B">
            <wp:extent cx="3223168" cy="1876425"/>
            <wp:effectExtent l="0" t="0" r="0" b="0"/>
            <wp:docPr id="50" name="图片 50" descr="D:\毕设\pictrute\shard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毕设\pictrute\sharding.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226829" cy="1878557"/>
                    </a:xfrm>
                    <a:prstGeom prst="rect">
                      <a:avLst/>
                    </a:prstGeom>
                    <a:noFill/>
                    <a:ln>
                      <a:noFill/>
                    </a:ln>
                  </pic:spPr>
                </pic:pic>
              </a:graphicData>
            </a:graphic>
          </wp:inline>
        </w:drawing>
      </w:r>
    </w:p>
    <w:p w14:paraId="1987E2E0" w14:textId="77777777" w:rsidR="00AE0A01" w:rsidRDefault="001E6301" w:rsidP="001E6301">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75093A">
        <w:rPr>
          <w:noProof/>
        </w:rPr>
        <w:t>19</w:t>
      </w:r>
      <w:r>
        <w:fldChar w:fldCharType="end"/>
      </w:r>
      <w:r>
        <w:rPr>
          <w:rFonts w:hint="eastAsia"/>
        </w:rPr>
        <w:t>MongoDB</w:t>
      </w:r>
      <w:r>
        <w:rPr>
          <w:rFonts w:hint="eastAsia"/>
        </w:rPr>
        <w:t>集群框架图</w:t>
      </w:r>
      <w:r>
        <w:fldChar w:fldCharType="begin"/>
      </w:r>
      <w:r w:rsidR="00174A38">
        <w:instrText xml:space="preserve"> ADDIN EN.CITE &lt;EndNote&gt;&lt;Cite&gt;&lt;Author&gt;10gen&lt;/Author&gt;&lt;RecNum&gt;30&lt;/RecNum&gt;&lt;DisplayText&gt;&lt;style face="superscript"&gt;[23]&lt;/style&gt;&lt;/DisplayText&gt;&lt;record&gt;&lt;rec-number&gt;30&lt;/rec-number&gt;&lt;foreign-keys&gt;&lt;key app="EN" db-id="5dzfeds9afa20pepxd95ep9jpa0easz5p5fz"&gt;30&lt;/key&gt;&lt;/foreign-keys&gt;&lt;ref-type name="Web Page"&gt;12&lt;/ref-type&gt;&lt;contributors&gt;&lt;authors&gt;&lt;author&gt;10gen&lt;/author&gt;&lt;/authors&gt;&lt;/contributors&gt;&lt;titles&gt;&lt;title&gt;&lt;style face="normal" font="default" size="100%"&gt;MongoDB&lt;/style&gt;&lt;style face="normal" font="default" charset="134" size="</w:instrText>
      </w:r>
      <w:r w:rsidR="00174A38">
        <w:rPr>
          <w:rFonts w:hint="eastAsia"/>
        </w:rPr>
        <w:instrText>100%"&gt;</w:instrText>
      </w:r>
      <w:r w:rsidR="00174A38">
        <w:rPr>
          <w:rFonts w:hint="eastAsia"/>
        </w:rPr>
        <w:instrText>官方网站</w:instrText>
      </w:r>
      <w:r w:rsidR="00174A38">
        <w:rPr>
          <w:rFonts w:hint="eastAsia"/>
        </w:rPr>
        <w:instrText>&lt;/style&gt;&lt;/title&gt;&lt;/titles&gt;&lt;dates&gt;&lt;/dates&gt;&lt;urls&gt;&lt;related-urls&gt;&lt;url&gt;http://www.mongodb.org/&lt;/url&gt;&lt;/related-urls&gt;&lt;/urls&gt;&lt;/record&gt;&lt;/Cite&gt;&lt;/EndNote&gt;</w:instrText>
      </w:r>
      <w:r>
        <w:fldChar w:fldCharType="separate"/>
      </w:r>
      <w:r w:rsidR="00174A38" w:rsidRPr="00174A38">
        <w:rPr>
          <w:noProof/>
          <w:vertAlign w:val="superscript"/>
        </w:rPr>
        <w:t>[</w:t>
      </w:r>
      <w:hyperlink w:anchor="_ENREF_23" w:tooltip="10gen,  #30" w:history="1">
        <w:r w:rsidR="00174A38" w:rsidRPr="00174A38">
          <w:rPr>
            <w:noProof/>
            <w:vertAlign w:val="superscript"/>
          </w:rPr>
          <w:t>23</w:t>
        </w:r>
      </w:hyperlink>
      <w:r w:rsidR="00174A38" w:rsidRPr="00174A38">
        <w:rPr>
          <w:noProof/>
          <w:vertAlign w:val="superscript"/>
        </w:rPr>
        <w:t>]</w:t>
      </w:r>
      <w:r>
        <w:fldChar w:fldCharType="end"/>
      </w:r>
    </w:p>
    <w:p w14:paraId="0D17793B" w14:textId="77777777" w:rsidR="00AE0A01" w:rsidRDefault="00AE0A01" w:rsidP="00AE0A01">
      <w:pPr>
        <w:ind w:firstLine="480"/>
      </w:pPr>
      <w:r>
        <w:rPr>
          <w:rFonts w:hint="eastAsia"/>
        </w:rPr>
        <w:lastRenderedPageBreak/>
        <w:t>1</w:t>
      </w:r>
      <w:r>
        <w:rPr>
          <w:rFonts w:hint="eastAsia"/>
        </w:rPr>
        <w:t>．分片：一个分片为一组</w:t>
      </w:r>
      <w:proofErr w:type="spellStart"/>
      <w:r>
        <w:rPr>
          <w:rFonts w:hint="eastAsia"/>
        </w:rPr>
        <w:t>mongod</w:t>
      </w:r>
      <w:proofErr w:type="spellEnd"/>
      <w:r>
        <w:rPr>
          <w:rFonts w:hint="eastAsia"/>
        </w:rPr>
        <w:t>，通常一组包括</w:t>
      </w:r>
      <w:r w:rsidR="007066A7">
        <w:rPr>
          <w:rFonts w:hint="eastAsia"/>
        </w:rPr>
        <w:t>三台</w:t>
      </w:r>
      <w:r w:rsidR="007066A7">
        <w:rPr>
          <w:rFonts w:hint="eastAsia"/>
        </w:rPr>
        <w:t>mongo</w:t>
      </w:r>
      <w:r w:rsidR="00916DF6">
        <w:rPr>
          <w:rFonts w:hint="eastAsia"/>
        </w:rPr>
        <w:t>，</w:t>
      </w:r>
      <w:r w:rsidR="00916DF6" w:rsidRPr="00916DF6">
        <w:rPr>
          <w:rFonts w:hint="eastAsia"/>
        </w:rPr>
        <w:t>节点之间不分特定的主从。任何一个节点都可以是主节点</w:t>
      </w:r>
      <w:r w:rsidR="00916DF6" w:rsidRPr="00916DF6">
        <w:rPr>
          <w:rFonts w:hint="eastAsia"/>
        </w:rPr>
        <w:t>primary</w:t>
      </w:r>
      <w:r w:rsidR="00916DF6">
        <w:rPr>
          <w:rFonts w:hint="eastAsia"/>
        </w:rPr>
        <w:t>，其他节点都是</w:t>
      </w:r>
      <w:r w:rsidR="00916DF6" w:rsidRPr="00916DF6">
        <w:rPr>
          <w:rFonts w:hint="eastAsia"/>
        </w:rPr>
        <w:t>secondary</w:t>
      </w:r>
      <w:r w:rsidR="00E83660">
        <w:rPr>
          <w:rFonts w:hint="eastAsia"/>
        </w:rPr>
        <w:t>。按照一定的</w:t>
      </w:r>
      <w:r w:rsidR="002E44AF">
        <w:rPr>
          <w:rFonts w:hint="eastAsia"/>
        </w:rPr>
        <w:t>顺序</w:t>
      </w:r>
      <w:r w:rsidR="00424D42">
        <w:rPr>
          <w:rFonts w:hint="eastAsia"/>
        </w:rPr>
        <w:t>将</w:t>
      </w:r>
      <w:r w:rsidR="00424D42" w:rsidRPr="00424D42">
        <w:rPr>
          <w:rFonts w:hint="eastAsia"/>
        </w:rPr>
        <w:t>完整的数据</w:t>
      </w:r>
      <w:r w:rsidR="000D6E63">
        <w:rPr>
          <w:rFonts w:hint="eastAsia"/>
        </w:rPr>
        <w:t>集</w:t>
      </w:r>
      <w:r w:rsidR="002E44AF">
        <w:rPr>
          <w:rFonts w:hint="eastAsia"/>
        </w:rPr>
        <w:t>进行分割，每个分片存储数据的一部分</w:t>
      </w:r>
      <w:r>
        <w:rPr>
          <w:rFonts w:hint="eastAsia"/>
        </w:rPr>
        <w:t>。当数据块超过指定容量大小，数据块将会</w:t>
      </w:r>
      <w:r w:rsidR="002E44AF">
        <w:rPr>
          <w:rFonts w:hint="eastAsia"/>
        </w:rPr>
        <w:t>自动</w:t>
      </w:r>
      <w:r>
        <w:rPr>
          <w:rFonts w:hint="eastAsia"/>
        </w:rPr>
        <w:t>分成</w:t>
      </w:r>
      <w:r w:rsidR="002E44AF">
        <w:rPr>
          <w:rFonts w:hint="eastAsia"/>
        </w:rPr>
        <w:t>块，当某个分片的数据过多，或者集群</w:t>
      </w:r>
      <w:r w:rsidR="00424D42">
        <w:rPr>
          <w:rFonts w:hint="eastAsia"/>
        </w:rPr>
        <w:t>添加新的分片</w:t>
      </w:r>
      <w:r w:rsidR="002E44AF">
        <w:rPr>
          <w:rFonts w:hint="eastAsia"/>
        </w:rPr>
        <w:t>，数据将自动迁移以达到</w:t>
      </w:r>
      <w:r>
        <w:rPr>
          <w:rFonts w:hint="eastAsia"/>
        </w:rPr>
        <w:t>整个集群系统</w:t>
      </w:r>
      <w:r w:rsidR="002E44AF">
        <w:rPr>
          <w:rFonts w:hint="eastAsia"/>
        </w:rPr>
        <w:t>的均衡</w:t>
      </w:r>
      <w:r>
        <w:rPr>
          <w:rFonts w:hint="eastAsia"/>
        </w:rPr>
        <w:t>。</w:t>
      </w:r>
    </w:p>
    <w:p w14:paraId="58927558" w14:textId="77777777" w:rsidR="00AE0A01" w:rsidRDefault="00AE0A01" w:rsidP="00AE0A01">
      <w:pPr>
        <w:ind w:firstLine="480"/>
      </w:pPr>
      <w:r>
        <w:rPr>
          <w:rFonts w:hint="eastAsia"/>
        </w:rPr>
        <w:t xml:space="preserve"> 2</w:t>
      </w:r>
      <w:r>
        <w:rPr>
          <w:rFonts w:hint="eastAsia"/>
        </w:rPr>
        <w:t>．</w:t>
      </w:r>
      <w:r>
        <w:rPr>
          <w:rFonts w:hint="eastAsia"/>
        </w:rPr>
        <w:t>mongos</w:t>
      </w:r>
      <w:r>
        <w:rPr>
          <w:rFonts w:hint="eastAsia"/>
        </w:rPr>
        <w:t>：</w:t>
      </w:r>
      <w:r>
        <w:rPr>
          <w:rFonts w:hint="eastAsia"/>
        </w:rPr>
        <w:t>mongos</w:t>
      </w:r>
      <w:r w:rsidR="003265D4">
        <w:rPr>
          <w:rFonts w:hint="eastAsia"/>
        </w:rPr>
        <w:t>是</w:t>
      </w:r>
      <w:r>
        <w:rPr>
          <w:rFonts w:hint="eastAsia"/>
        </w:rPr>
        <w:t>一个路由处理节点。</w:t>
      </w:r>
      <w:r w:rsidR="003265D4">
        <w:rPr>
          <w:rFonts w:hint="eastAsia"/>
        </w:rPr>
        <w:t>集群</w:t>
      </w:r>
      <w:r>
        <w:rPr>
          <w:rFonts w:hint="eastAsia"/>
        </w:rPr>
        <w:t>启动的时候，</w:t>
      </w:r>
      <w:r w:rsidR="003265D4">
        <w:rPr>
          <w:rFonts w:hint="eastAsia"/>
        </w:rPr>
        <w:t>mongos</w:t>
      </w:r>
      <w:r>
        <w:rPr>
          <w:rFonts w:hint="eastAsia"/>
        </w:rPr>
        <w:t>从配置服务器获取分片的信息，当客户端请求存储服务时，</w:t>
      </w:r>
      <w:r>
        <w:rPr>
          <w:rFonts w:hint="eastAsia"/>
        </w:rPr>
        <w:t>mongos</w:t>
      </w:r>
      <w:r>
        <w:rPr>
          <w:rFonts w:hint="eastAsia"/>
        </w:rPr>
        <w:t>将请求路由到各个分片上，各个分片操作</w:t>
      </w:r>
      <w:r w:rsidR="007066A7">
        <w:rPr>
          <w:rFonts w:hint="eastAsia"/>
        </w:rPr>
        <w:t>结束</w:t>
      </w:r>
      <w:r>
        <w:rPr>
          <w:rFonts w:hint="eastAsia"/>
        </w:rPr>
        <w:t>之后，再将</w:t>
      </w:r>
      <w:r w:rsidR="007066A7" w:rsidRPr="007066A7">
        <w:rPr>
          <w:rFonts w:hint="eastAsia"/>
        </w:rPr>
        <w:t>结果</w:t>
      </w:r>
      <w:r>
        <w:rPr>
          <w:rFonts w:hint="eastAsia"/>
        </w:rPr>
        <w:t>汇总返回给客户端。</w:t>
      </w:r>
      <w:r w:rsidR="003265D4">
        <w:rPr>
          <w:rFonts w:hint="eastAsia"/>
        </w:rPr>
        <w:t>它</w:t>
      </w:r>
      <w:r w:rsidR="00695B9A" w:rsidRPr="00695B9A">
        <w:rPr>
          <w:rFonts w:hint="eastAsia"/>
        </w:rPr>
        <w:t>类似集群系统负责路由和集群的协调工作，使得集群</w:t>
      </w:r>
      <w:r w:rsidR="003265D4">
        <w:rPr>
          <w:rFonts w:hint="eastAsia"/>
        </w:rPr>
        <w:t>对外</w:t>
      </w:r>
      <w:r w:rsidR="00695B9A" w:rsidRPr="00695B9A">
        <w:rPr>
          <w:rFonts w:hint="eastAsia"/>
        </w:rPr>
        <w:t>成为一个整体</w:t>
      </w:r>
      <w:r w:rsidR="003265D4">
        <w:rPr>
          <w:rFonts w:hint="eastAsia"/>
        </w:rPr>
        <w:t>。</w:t>
      </w:r>
    </w:p>
    <w:p w14:paraId="05AC918E" w14:textId="77777777" w:rsidR="00AE0A01" w:rsidRDefault="00AE0A01" w:rsidP="00AE0A01">
      <w:pPr>
        <w:ind w:firstLine="480"/>
      </w:pPr>
      <w:r>
        <w:rPr>
          <w:rFonts w:hint="eastAsia"/>
        </w:rPr>
        <w:t xml:space="preserve"> 3</w:t>
      </w:r>
      <w:r>
        <w:rPr>
          <w:rFonts w:hint="eastAsia"/>
        </w:rPr>
        <w:t>．</w:t>
      </w:r>
      <w:proofErr w:type="spellStart"/>
      <w:r>
        <w:rPr>
          <w:rFonts w:hint="eastAsia"/>
        </w:rPr>
        <w:t>config</w:t>
      </w:r>
      <w:proofErr w:type="spellEnd"/>
      <w:r>
        <w:rPr>
          <w:rFonts w:hint="eastAsia"/>
        </w:rPr>
        <w:t xml:space="preserve"> server</w:t>
      </w:r>
      <w:r>
        <w:rPr>
          <w:rFonts w:hint="eastAsia"/>
        </w:rPr>
        <w:t>：存储集群的信息，包括分片和块数据信息。主要存储块数据信息，</w:t>
      </w:r>
      <w:r w:rsidR="00E83660">
        <w:rPr>
          <w:rFonts w:hint="eastAsia"/>
        </w:rPr>
        <w:t>为了</w:t>
      </w:r>
      <w:r w:rsidR="00E83660" w:rsidRPr="00E83660">
        <w:rPr>
          <w:rFonts w:hint="eastAsia"/>
        </w:rPr>
        <w:t>保证每台</w:t>
      </w:r>
      <w:proofErr w:type="spellStart"/>
      <w:r w:rsidR="00E83660" w:rsidRPr="00E83660">
        <w:rPr>
          <w:rFonts w:hint="eastAsia"/>
        </w:rPr>
        <w:t>config</w:t>
      </w:r>
      <w:proofErr w:type="spellEnd"/>
      <w:r w:rsidR="00E83660" w:rsidRPr="00E83660">
        <w:rPr>
          <w:rFonts w:hint="eastAsia"/>
        </w:rPr>
        <w:t xml:space="preserve"> server</w:t>
      </w:r>
      <w:r w:rsidR="00E83660" w:rsidRPr="00E83660">
        <w:rPr>
          <w:rFonts w:hint="eastAsia"/>
        </w:rPr>
        <w:t>上的数据的一致性</w:t>
      </w:r>
      <w:r w:rsidR="00E83660">
        <w:rPr>
          <w:rFonts w:hint="eastAsia"/>
        </w:rPr>
        <w:t>，各个</w:t>
      </w:r>
      <w:proofErr w:type="spellStart"/>
      <w:r>
        <w:rPr>
          <w:rFonts w:hint="eastAsia"/>
        </w:rPr>
        <w:t>config</w:t>
      </w:r>
      <w:proofErr w:type="spellEnd"/>
      <w:r>
        <w:rPr>
          <w:rFonts w:hint="eastAsia"/>
        </w:rPr>
        <w:t xml:space="preserve"> server</w:t>
      </w:r>
      <w:r>
        <w:rPr>
          <w:rFonts w:hint="eastAsia"/>
        </w:rPr>
        <w:t>上都</w:t>
      </w:r>
      <w:r w:rsidR="00E83660">
        <w:rPr>
          <w:rFonts w:hint="eastAsia"/>
        </w:rPr>
        <w:t>保存</w:t>
      </w:r>
      <w:r>
        <w:rPr>
          <w:rFonts w:hint="eastAsia"/>
        </w:rPr>
        <w:t>一份所有块数据信息的拷贝。</w:t>
      </w:r>
      <w:r>
        <w:rPr>
          <w:rFonts w:hint="eastAsia"/>
        </w:rPr>
        <w:t xml:space="preserve"> </w:t>
      </w:r>
    </w:p>
    <w:p w14:paraId="4858AD3B" w14:textId="77777777" w:rsidR="00916DF6" w:rsidRDefault="00916DF6" w:rsidP="00AE0A01">
      <w:pPr>
        <w:ind w:firstLine="480"/>
      </w:pPr>
      <w:r>
        <w:rPr>
          <w:rFonts w:hint="eastAsia"/>
        </w:rPr>
        <w:t>本文</w:t>
      </w:r>
      <w:r w:rsidR="00C21257">
        <w:rPr>
          <w:rFonts w:hint="eastAsia"/>
        </w:rPr>
        <w:t>根据</w:t>
      </w:r>
      <w:proofErr w:type="spellStart"/>
      <w:r w:rsidR="00C21257">
        <w:rPr>
          <w:rFonts w:hint="eastAsia"/>
        </w:rPr>
        <w:t>MongoDB</w:t>
      </w:r>
      <w:proofErr w:type="spellEnd"/>
      <w:r w:rsidR="00C21257">
        <w:rPr>
          <w:rFonts w:hint="eastAsia"/>
        </w:rPr>
        <w:t>典型集群结构在实验室环境下搭建了具有三个</w:t>
      </w:r>
      <w:r w:rsidR="00C21257">
        <w:rPr>
          <w:rFonts w:hint="eastAsia"/>
        </w:rPr>
        <w:t>shard</w:t>
      </w:r>
      <w:r w:rsidR="00C21257">
        <w:rPr>
          <w:rFonts w:hint="eastAsia"/>
        </w:rPr>
        <w:t>，每个</w:t>
      </w:r>
      <w:r w:rsidR="00C21257">
        <w:rPr>
          <w:rFonts w:hint="eastAsia"/>
        </w:rPr>
        <w:t>shard</w:t>
      </w:r>
      <w:r w:rsidR="00C21257">
        <w:rPr>
          <w:rFonts w:hint="eastAsia"/>
        </w:rPr>
        <w:t>为一个</w:t>
      </w:r>
      <w:r w:rsidR="00C21257">
        <w:rPr>
          <w:rFonts w:hint="eastAsia"/>
        </w:rPr>
        <w:t>Replica Set</w:t>
      </w:r>
      <w:r w:rsidR="00C21257">
        <w:rPr>
          <w:rFonts w:hint="eastAsia"/>
        </w:rPr>
        <w:t>的集群。</w:t>
      </w:r>
      <w:proofErr w:type="spellStart"/>
      <w:r w:rsidR="00E83660" w:rsidRPr="00E83660">
        <w:rPr>
          <w:rFonts w:hint="eastAsia"/>
        </w:rPr>
        <w:t>MongoDB</w:t>
      </w:r>
      <w:proofErr w:type="spellEnd"/>
      <w:r w:rsidR="00E83660" w:rsidRPr="00E83660">
        <w:rPr>
          <w:rFonts w:hint="eastAsia"/>
        </w:rPr>
        <w:t>服务器分布式部署有很多种方式。在部署的时候，可以将每个</w:t>
      </w:r>
      <w:proofErr w:type="spellStart"/>
      <w:r w:rsidR="00E83660" w:rsidRPr="00E83660">
        <w:rPr>
          <w:rFonts w:hint="eastAsia"/>
        </w:rPr>
        <w:t>config</w:t>
      </w:r>
      <w:proofErr w:type="spellEnd"/>
      <w:r w:rsidR="00E83660" w:rsidRPr="00E83660">
        <w:rPr>
          <w:rFonts w:hint="eastAsia"/>
        </w:rPr>
        <w:t>、</w:t>
      </w:r>
      <w:r w:rsidR="00E83660" w:rsidRPr="00E83660">
        <w:rPr>
          <w:rFonts w:hint="eastAsia"/>
        </w:rPr>
        <w:t>mongos</w:t>
      </w:r>
      <w:r w:rsidR="00E83660" w:rsidRPr="00E83660">
        <w:rPr>
          <w:rFonts w:hint="eastAsia"/>
        </w:rPr>
        <w:t>、</w:t>
      </w:r>
      <w:proofErr w:type="spellStart"/>
      <w:r w:rsidR="00E83660" w:rsidRPr="00E83660">
        <w:rPr>
          <w:rFonts w:hint="eastAsia"/>
        </w:rPr>
        <w:t>mongod</w:t>
      </w:r>
      <w:proofErr w:type="spellEnd"/>
      <w:r w:rsidR="00E83660" w:rsidRPr="00E83660">
        <w:rPr>
          <w:rFonts w:hint="eastAsia"/>
        </w:rPr>
        <w:t>都单独运行在独立的服务器上。也可以将</w:t>
      </w:r>
      <w:proofErr w:type="spellStart"/>
      <w:r w:rsidR="00E83660" w:rsidRPr="00E83660">
        <w:rPr>
          <w:rFonts w:hint="eastAsia"/>
        </w:rPr>
        <w:t>config</w:t>
      </w:r>
      <w:proofErr w:type="spellEnd"/>
      <w:r w:rsidR="00E83660" w:rsidRPr="00E83660">
        <w:rPr>
          <w:rFonts w:hint="eastAsia"/>
        </w:rPr>
        <w:t>、</w:t>
      </w:r>
      <w:r w:rsidR="00E83660" w:rsidRPr="00E83660">
        <w:rPr>
          <w:rFonts w:hint="eastAsia"/>
        </w:rPr>
        <w:t>mongos</w:t>
      </w:r>
      <w:r w:rsidR="00E83660" w:rsidRPr="00E83660">
        <w:rPr>
          <w:rFonts w:hint="eastAsia"/>
        </w:rPr>
        <w:t>与</w:t>
      </w:r>
      <w:proofErr w:type="spellStart"/>
      <w:r w:rsidR="00E83660" w:rsidRPr="00E83660">
        <w:rPr>
          <w:rFonts w:hint="eastAsia"/>
        </w:rPr>
        <w:t>mongod</w:t>
      </w:r>
      <w:proofErr w:type="spellEnd"/>
      <w:r w:rsidR="00E83660" w:rsidRPr="00E83660">
        <w:rPr>
          <w:rFonts w:hint="eastAsia"/>
        </w:rPr>
        <w:t>服务器共存</w:t>
      </w:r>
      <w:r w:rsidR="00E83660">
        <w:rPr>
          <w:rFonts w:hint="eastAsia"/>
        </w:rPr>
        <w:t>，本研究采用共存的方式搭建集群。</w:t>
      </w:r>
      <w:r w:rsidR="00C21257">
        <w:rPr>
          <w:rFonts w:hint="eastAsia"/>
        </w:rPr>
        <w:t>物理部署图如下所示：</w:t>
      </w:r>
    </w:p>
    <w:p w14:paraId="0CFA9690" w14:textId="77777777" w:rsidR="00F0413C" w:rsidRDefault="006C53E8" w:rsidP="00F0413C">
      <w:pPr>
        <w:keepNext/>
        <w:ind w:firstLine="480"/>
        <w:jc w:val="center"/>
      </w:pPr>
      <w:r>
        <w:pict w14:anchorId="63BF7926">
          <v:shape id="_x0000_i1030" type="#_x0000_t75" style="width:249.3pt;height:240.45pt">
            <v:imagedata r:id="rId60" o:title=""/>
          </v:shape>
        </w:pict>
      </w:r>
    </w:p>
    <w:p w14:paraId="046EDBE5" w14:textId="77777777" w:rsidR="00C21257" w:rsidRDefault="00F0413C" w:rsidP="00F0413C">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75093A">
        <w:rPr>
          <w:noProof/>
        </w:rPr>
        <w:t>20</w:t>
      </w:r>
      <w:r>
        <w:fldChar w:fldCharType="end"/>
      </w:r>
      <w:r>
        <w:rPr>
          <w:rFonts w:hint="eastAsia"/>
        </w:rPr>
        <w:t>MongoDB</w:t>
      </w:r>
      <w:r>
        <w:rPr>
          <w:rFonts w:hint="eastAsia"/>
        </w:rPr>
        <w:t>集群物理部署图</w:t>
      </w:r>
    </w:p>
    <w:p w14:paraId="2BF6A1E8" w14:textId="77777777" w:rsidR="00AE0A01" w:rsidRDefault="00AE0A01" w:rsidP="00AE0A01">
      <w:pPr>
        <w:ind w:firstLine="480"/>
      </w:pPr>
      <w:r>
        <w:rPr>
          <w:rFonts w:hint="eastAsia"/>
        </w:rPr>
        <w:lastRenderedPageBreak/>
        <w:t>（</w:t>
      </w:r>
      <w:r>
        <w:rPr>
          <w:rFonts w:hint="eastAsia"/>
        </w:rPr>
        <w:t>2</w:t>
      </w:r>
      <w:r>
        <w:rPr>
          <w:rFonts w:hint="eastAsia"/>
        </w:rPr>
        <w:t>）数据操作类实现</w:t>
      </w:r>
    </w:p>
    <w:p w14:paraId="2FAE0039" w14:textId="77777777" w:rsidR="00992D48" w:rsidRDefault="00AE0A01" w:rsidP="00AE0A01">
      <w:pPr>
        <w:ind w:firstLine="480"/>
      </w:pPr>
      <w:proofErr w:type="spellStart"/>
      <w:r>
        <w:rPr>
          <w:rFonts w:hint="eastAsia"/>
        </w:rPr>
        <w:t>MongoDB</w:t>
      </w:r>
      <w:proofErr w:type="spellEnd"/>
      <w:r>
        <w:rPr>
          <w:rFonts w:hint="eastAsia"/>
        </w:rPr>
        <w:t>数据库提供了基于各种语言的驱动，在本论文中，主要使用</w:t>
      </w:r>
      <w:r>
        <w:rPr>
          <w:rFonts w:hint="eastAsia"/>
        </w:rPr>
        <w:t xml:space="preserve"> C#</w:t>
      </w:r>
      <w:r>
        <w:rPr>
          <w:rFonts w:hint="eastAsia"/>
        </w:rPr>
        <w:t>开发，所以采用了</w:t>
      </w:r>
      <w:r>
        <w:rPr>
          <w:rFonts w:hint="eastAsia"/>
        </w:rPr>
        <w:t xml:space="preserve"> </w:t>
      </w:r>
      <w:proofErr w:type="spellStart"/>
      <w:r>
        <w:rPr>
          <w:rFonts w:hint="eastAsia"/>
        </w:rPr>
        <w:t>MongoDB</w:t>
      </w:r>
      <w:proofErr w:type="spellEnd"/>
      <w:r>
        <w:rPr>
          <w:rFonts w:hint="eastAsia"/>
        </w:rPr>
        <w:t xml:space="preserve"> </w:t>
      </w:r>
      <w:r>
        <w:rPr>
          <w:rFonts w:hint="eastAsia"/>
        </w:rPr>
        <w:t>的</w:t>
      </w:r>
      <w:r>
        <w:rPr>
          <w:rFonts w:hint="eastAsia"/>
        </w:rPr>
        <w:t xml:space="preserve"> C#</w:t>
      </w:r>
      <w:r>
        <w:rPr>
          <w:rFonts w:hint="eastAsia"/>
        </w:rPr>
        <w:t>驱动。</w:t>
      </w:r>
      <w:r>
        <w:rPr>
          <w:rFonts w:hint="eastAsia"/>
        </w:rPr>
        <w:t>C#</w:t>
      </w:r>
      <w:r>
        <w:rPr>
          <w:rFonts w:hint="eastAsia"/>
        </w:rPr>
        <w:t>驱动包含有两个类库：</w:t>
      </w:r>
      <w:proofErr w:type="spellStart"/>
      <w:r>
        <w:rPr>
          <w:rFonts w:hint="eastAsia"/>
        </w:rPr>
        <w:t>Bson</w:t>
      </w:r>
      <w:proofErr w:type="spellEnd"/>
      <w:r>
        <w:rPr>
          <w:rFonts w:hint="eastAsia"/>
        </w:rPr>
        <w:t xml:space="preserve"> </w:t>
      </w:r>
      <w:r>
        <w:rPr>
          <w:rFonts w:hint="eastAsia"/>
        </w:rPr>
        <w:t>类库和</w:t>
      </w:r>
      <w:r>
        <w:rPr>
          <w:rFonts w:hint="eastAsia"/>
        </w:rPr>
        <w:t xml:space="preserve"> Driver </w:t>
      </w:r>
      <w:r>
        <w:rPr>
          <w:rFonts w:hint="eastAsia"/>
        </w:rPr>
        <w:t>类库。</w:t>
      </w:r>
    </w:p>
    <w:p w14:paraId="414B545D" w14:textId="77777777" w:rsidR="00AE0A01" w:rsidRDefault="00AE0A01" w:rsidP="00AE0A01">
      <w:pPr>
        <w:ind w:firstLine="480"/>
      </w:pPr>
      <w:proofErr w:type="spellStart"/>
      <w:r>
        <w:rPr>
          <w:rFonts w:hint="eastAsia"/>
        </w:rPr>
        <w:t>Bson</w:t>
      </w:r>
      <w:proofErr w:type="spellEnd"/>
      <w:r>
        <w:rPr>
          <w:rFonts w:hint="eastAsia"/>
        </w:rPr>
        <w:t>类库：</w:t>
      </w:r>
      <w:r>
        <w:rPr>
          <w:rFonts w:hint="eastAsia"/>
        </w:rPr>
        <w:t xml:space="preserve">BSON </w:t>
      </w:r>
      <w:r>
        <w:rPr>
          <w:rFonts w:hint="eastAsia"/>
        </w:rPr>
        <w:t>是类似</w:t>
      </w:r>
      <w:r>
        <w:rPr>
          <w:rFonts w:hint="eastAsia"/>
        </w:rPr>
        <w:t xml:space="preserve"> JSON </w:t>
      </w:r>
      <w:r>
        <w:rPr>
          <w:rFonts w:hint="eastAsia"/>
        </w:rPr>
        <w:t>的一种二进制形式的存储格式，简称</w:t>
      </w:r>
      <w:r>
        <w:rPr>
          <w:rFonts w:hint="eastAsia"/>
        </w:rPr>
        <w:t xml:space="preserve"> Binary  JSON</w:t>
      </w:r>
      <w:r>
        <w:rPr>
          <w:rFonts w:hint="eastAsia"/>
        </w:rPr>
        <w:t>，它和</w:t>
      </w:r>
      <w:r>
        <w:rPr>
          <w:rFonts w:hint="eastAsia"/>
        </w:rPr>
        <w:t xml:space="preserve"> JSON </w:t>
      </w:r>
      <w:r>
        <w:rPr>
          <w:rFonts w:hint="eastAsia"/>
        </w:rPr>
        <w:t>一样，支持内嵌的文档对象和数组对象。它是</w:t>
      </w:r>
      <w:proofErr w:type="spellStart"/>
      <w:r>
        <w:rPr>
          <w:rFonts w:hint="eastAsia"/>
        </w:rPr>
        <w:t>MongoDB</w:t>
      </w:r>
      <w:proofErr w:type="spellEnd"/>
      <w:r>
        <w:rPr>
          <w:rFonts w:hint="eastAsia"/>
        </w:rPr>
        <w:t xml:space="preserve"> </w:t>
      </w:r>
      <w:r>
        <w:rPr>
          <w:rFonts w:hint="eastAsia"/>
        </w:rPr>
        <w:t>文档数据库内部的数据存储方式。</w:t>
      </w:r>
      <w:proofErr w:type="spellStart"/>
      <w:r>
        <w:rPr>
          <w:rFonts w:hint="eastAsia"/>
        </w:rPr>
        <w:t>Bson</w:t>
      </w:r>
      <w:proofErr w:type="spellEnd"/>
      <w:r>
        <w:rPr>
          <w:rFonts w:hint="eastAsia"/>
        </w:rPr>
        <w:t>类</w:t>
      </w:r>
      <w:r w:rsidR="00425C23">
        <w:rPr>
          <w:rFonts w:hint="eastAsia"/>
        </w:rPr>
        <w:t>库</w:t>
      </w:r>
      <w:r>
        <w:rPr>
          <w:rFonts w:hint="eastAsia"/>
        </w:rPr>
        <w:t>主要是对于数据库输入和输出的文件进行处理。</w:t>
      </w:r>
    </w:p>
    <w:p w14:paraId="01F03C78" w14:textId="77777777" w:rsidR="00AE0A01" w:rsidRDefault="00AE0A01" w:rsidP="00AE0A01">
      <w:pPr>
        <w:ind w:firstLine="480"/>
      </w:pPr>
      <w:r>
        <w:rPr>
          <w:rFonts w:hint="eastAsia"/>
        </w:rPr>
        <w:t xml:space="preserve">Driver </w:t>
      </w:r>
      <w:r>
        <w:rPr>
          <w:rFonts w:hint="eastAsia"/>
        </w:rPr>
        <w:t>类库：</w:t>
      </w:r>
      <w:r>
        <w:rPr>
          <w:rFonts w:hint="eastAsia"/>
        </w:rPr>
        <w:t xml:space="preserve">Driver </w:t>
      </w:r>
      <w:r>
        <w:rPr>
          <w:rFonts w:hint="eastAsia"/>
        </w:rPr>
        <w:t>类就是通过</w:t>
      </w:r>
      <w:r>
        <w:rPr>
          <w:rFonts w:hint="eastAsia"/>
        </w:rPr>
        <w:t xml:space="preserve"> C#</w:t>
      </w:r>
      <w:r>
        <w:rPr>
          <w:rFonts w:hint="eastAsia"/>
        </w:rPr>
        <w:t>来访问</w:t>
      </w:r>
      <w:r>
        <w:rPr>
          <w:rFonts w:hint="eastAsia"/>
        </w:rPr>
        <w:t xml:space="preserve"> </w:t>
      </w:r>
      <w:proofErr w:type="spellStart"/>
      <w:r>
        <w:rPr>
          <w:rFonts w:hint="eastAsia"/>
        </w:rPr>
        <w:t>MongoDB</w:t>
      </w:r>
      <w:proofErr w:type="spellEnd"/>
      <w:r>
        <w:rPr>
          <w:rFonts w:hint="eastAsia"/>
        </w:rPr>
        <w:t xml:space="preserve"> </w:t>
      </w:r>
      <w:r>
        <w:rPr>
          <w:rFonts w:hint="eastAsia"/>
        </w:rPr>
        <w:t>的驱动类。该类中基本上包括了所有的</w:t>
      </w:r>
      <w:r>
        <w:rPr>
          <w:rFonts w:hint="eastAsia"/>
        </w:rPr>
        <w:t xml:space="preserve"> </w:t>
      </w:r>
      <w:proofErr w:type="spellStart"/>
      <w:r>
        <w:rPr>
          <w:rFonts w:hint="eastAsia"/>
        </w:rPr>
        <w:t>MongoDB</w:t>
      </w:r>
      <w:proofErr w:type="spellEnd"/>
      <w:r>
        <w:rPr>
          <w:rFonts w:hint="eastAsia"/>
        </w:rPr>
        <w:t xml:space="preserve"> </w:t>
      </w:r>
      <w:r>
        <w:rPr>
          <w:rFonts w:hint="eastAsia"/>
        </w:rPr>
        <w:t>数据库的操作。主要是</w:t>
      </w:r>
      <w:r>
        <w:rPr>
          <w:rFonts w:hint="eastAsia"/>
        </w:rPr>
        <w:t xml:space="preserve"> </w:t>
      </w:r>
      <w:proofErr w:type="spellStart"/>
      <w:r>
        <w:rPr>
          <w:rFonts w:hint="eastAsia"/>
        </w:rPr>
        <w:t>MongoDB</w:t>
      </w:r>
      <w:proofErr w:type="spellEnd"/>
      <w:r>
        <w:rPr>
          <w:rFonts w:hint="eastAsia"/>
        </w:rPr>
        <w:t xml:space="preserve"> </w:t>
      </w:r>
      <w:r>
        <w:rPr>
          <w:rFonts w:hint="eastAsia"/>
        </w:rPr>
        <w:t>数据库的连接、服务端控制、数据库操作如增删改查等等。</w:t>
      </w:r>
    </w:p>
    <w:p w14:paraId="784C8269" w14:textId="77777777" w:rsidR="00AE0A01" w:rsidRDefault="00AE0A01" w:rsidP="00AE0A01">
      <w:pPr>
        <w:ind w:firstLine="480"/>
      </w:pPr>
      <w:r>
        <w:rPr>
          <w:rFonts w:hint="eastAsia"/>
        </w:rPr>
        <w:t>实现</w:t>
      </w:r>
      <w:r>
        <w:rPr>
          <w:rFonts w:hint="eastAsia"/>
        </w:rPr>
        <w:t xml:space="preserve"> </w:t>
      </w:r>
      <w:proofErr w:type="spellStart"/>
      <w:r>
        <w:rPr>
          <w:rFonts w:hint="eastAsia"/>
        </w:rPr>
        <w:t>MongoDB</w:t>
      </w:r>
      <w:proofErr w:type="spellEnd"/>
      <w:r>
        <w:rPr>
          <w:rFonts w:hint="eastAsia"/>
        </w:rPr>
        <w:t xml:space="preserve"> </w:t>
      </w:r>
      <w:r>
        <w:rPr>
          <w:rFonts w:hint="eastAsia"/>
        </w:rPr>
        <w:t>数据库操作类，就是基于</w:t>
      </w:r>
      <w:r>
        <w:rPr>
          <w:rFonts w:hint="eastAsia"/>
        </w:rPr>
        <w:t xml:space="preserve"> </w:t>
      </w:r>
      <w:proofErr w:type="spellStart"/>
      <w:r>
        <w:rPr>
          <w:rFonts w:hint="eastAsia"/>
        </w:rPr>
        <w:t>MongoDB</w:t>
      </w:r>
      <w:proofErr w:type="spellEnd"/>
      <w:r>
        <w:rPr>
          <w:rFonts w:hint="eastAsia"/>
        </w:rPr>
        <w:t xml:space="preserve"> </w:t>
      </w:r>
      <w:r>
        <w:rPr>
          <w:rFonts w:hint="eastAsia"/>
        </w:rPr>
        <w:t>的</w:t>
      </w:r>
      <w:r>
        <w:rPr>
          <w:rFonts w:hint="eastAsia"/>
        </w:rPr>
        <w:t xml:space="preserve"> C#</w:t>
      </w:r>
      <w:r>
        <w:rPr>
          <w:rFonts w:hint="eastAsia"/>
        </w:rPr>
        <w:t>驱动的基础上，再次根据上层应用的需求，封装部分接口，方便对</w:t>
      </w:r>
      <w:r>
        <w:rPr>
          <w:rFonts w:hint="eastAsia"/>
        </w:rPr>
        <w:t xml:space="preserve"> </w:t>
      </w:r>
      <w:proofErr w:type="spellStart"/>
      <w:r>
        <w:rPr>
          <w:rFonts w:hint="eastAsia"/>
        </w:rPr>
        <w:t>MongoDB</w:t>
      </w:r>
      <w:proofErr w:type="spellEnd"/>
      <w:r>
        <w:rPr>
          <w:rFonts w:hint="eastAsia"/>
        </w:rPr>
        <w:t xml:space="preserve"> </w:t>
      </w:r>
      <w:r>
        <w:rPr>
          <w:rFonts w:hint="eastAsia"/>
        </w:rPr>
        <w:t>数据库进行操作。该数据库操作类主要包括</w:t>
      </w:r>
      <w:r>
        <w:rPr>
          <w:rFonts w:hint="eastAsia"/>
        </w:rPr>
        <w:t xml:space="preserve"> </w:t>
      </w:r>
      <w:proofErr w:type="spellStart"/>
      <w:r>
        <w:rPr>
          <w:rFonts w:hint="eastAsia"/>
        </w:rPr>
        <w:t>MongoDB</w:t>
      </w:r>
      <w:proofErr w:type="spellEnd"/>
      <w:r>
        <w:rPr>
          <w:rFonts w:hint="eastAsia"/>
        </w:rPr>
        <w:t xml:space="preserve"> </w:t>
      </w:r>
      <w:r>
        <w:rPr>
          <w:rFonts w:hint="eastAsia"/>
        </w:rPr>
        <w:t>数据库的连接、</w:t>
      </w:r>
      <w:proofErr w:type="spellStart"/>
      <w:r>
        <w:rPr>
          <w:rFonts w:hint="eastAsia"/>
        </w:rPr>
        <w:t>MongoDB</w:t>
      </w:r>
      <w:proofErr w:type="spellEnd"/>
      <w:r>
        <w:rPr>
          <w:rFonts w:hint="eastAsia"/>
        </w:rPr>
        <w:t xml:space="preserve"> </w:t>
      </w:r>
      <w:r>
        <w:rPr>
          <w:rFonts w:hint="eastAsia"/>
        </w:rPr>
        <w:t>数据库的管理以及</w:t>
      </w:r>
      <w:r>
        <w:rPr>
          <w:rFonts w:hint="eastAsia"/>
        </w:rPr>
        <w:t xml:space="preserve"> </w:t>
      </w:r>
      <w:proofErr w:type="spellStart"/>
      <w:r>
        <w:rPr>
          <w:rFonts w:hint="eastAsia"/>
        </w:rPr>
        <w:t>MongoDB</w:t>
      </w:r>
      <w:proofErr w:type="spellEnd"/>
      <w:r>
        <w:rPr>
          <w:rFonts w:hint="eastAsia"/>
        </w:rPr>
        <w:t xml:space="preserve"> </w:t>
      </w:r>
      <w:r>
        <w:rPr>
          <w:rFonts w:hint="eastAsia"/>
        </w:rPr>
        <w:t>数据库中的</w:t>
      </w:r>
      <w:r>
        <w:rPr>
          <w:rFonts w:hint="eastAsia"/>
        </w:rPr>
        <w:t xml:space="preserve">Collection </w:t>
      </w:r>
      <w:r>
        <w:rPr>
          <w:rFonts w:hint="eastAsia"/>
        </w:rPr>
        <w:t>表的操作，主要分为下面三类</w:t>
      </w:r>
      <w:r w:rsidR="00992D48">
        <w:rPr>
          <w:rFonts w:hint="eastAsia"/>
        </w:rPr>
        <w:t>：</w:t>
      </w:r>
    </w:p>
    <w:p w14:paraId="2A33E68A" w14:textId="77777777" w:rsidR="00AE0A01" w:rsidRDefault="00AE0A01" w:rsidP="00AE0A01">
      <w:pPr>
        <w:ind w:firstLine="480"/>
      </w:pPr>
      <w:r>
        <w:rPr>
          <w:rFonts w:hint="eastAsia"/>
        </w:rPr>
        <w:t>1)</w:t>
      </w:r>
      <w:r>
        <w:rPr>
          <w:rFonts w:hint="eastAsia"/>
        </w:rPr>
        <w:tab/>
      </w:r>
      <w:proofErr w:type="spellStart"/>
      <w:r>
        <w:rPr>
          <w:rFonts w:hint="eastAsia"/>
        </w:rPr>
        <w:t>MongoConnectionManage</w:t>
      </w:r>
      <w:proofErr w:type="spellEnd"/>
      <w:r>
        <w:rPr>
          <w:rFonts w:hint="eastAsia"/>
        </w:rPr>
        <w:t>类</w:t>
      </w:r>
    </w:p>
    <w:p w14:paraId="2420185F" w14:textId="77777777" w:rsidR="00AE0A01" w:rsidRDefault="00AE0A01" w:rsidP="00AE0A01">
      <w:pPr>
        <w:ind w:firstLine="480"/>
      </w:pPr>
      <w:r>
        <w:rPr>
          <w:rFonts w:hint="eastAsia"/>
        </w:rPr>
        <w:t>数据库操作池类。主要功能是管理数据库的操作连接。在这个连接池类里面，限定了数据库的连接数量，超过</w:t>
      </w:r>
      <w:r w:rsidR="0003067D">
        <w:rPr>
          <w:rFonts w:hint="eastAsia"/>
        </w:rPr>
        <w:t>指定数目</w:t>
      </w:r>
      <w:r>
        <w:rPr>
          <w:rFonts w:hint="eastAsia"/>
        </w:rPr>
        <w:t>，数据库将不支持连接。这样可以减少客户端与数据库之间的连接次数，防止过度的连接导致数据库的服务故障。该类的主要函数如下表：</w:t>
      </w:r>
    </w:p>
    <w:tbl>
      <w:tblPr>
        <w:tblStyle w:val="aa"/>
        <w:tblW w:w="0" w:type="auto"/>
        <w:tblLook w:val="04A0" w:firstRow="1" w:lastRow="0" w:firstColumn="1" w:lastColumn="0" w:noHBand="0" w:noVBand="1"/>
      </w:tblPr>
      <w:tblGrid>
        <w:gridCol w:w="2840"/>
        <w:gridCol w:w="2841"/>
        <w:gridCol w:w="2841"/>
      </w:tblGrid>
      <w:tr w:rsidR="000B3670" w:rsidRPr="000B3670" w14:paraId="6F1B39BC" w14:textId="77777777" w:rsidTr="00FE2764">
        <w:tc>
          <w:tcPr>
            <w:tcW w:w="2840" w:type="dxa"/>
          </w:tcPr>
          <w:p w14:paraId="7E53BEFD" w14:textId="77777777" w:rsidR="000B3670" w:rsidRPr="000B3670" w:rsidRDefault="000B3670" w:rsidP="00B378D6">
            <w:pPr>
              <w:ind w:firstLineChars="0" w:firstLine="0"/>
            </w:pPr>
            <w:r w:rsidRPr="000B3670">
              <w:rPr>
                <w:rFonts w:hint="eastAsia"/>
              </w:rPr>
              <w:t>函数名称</w:t>
            </w:r>
          </w:p>
        </w:tc>
        <w:tc>
          <w:tcPr>
            <w:tcW w:w="2841" w:type="dxa"/>
          </w:tcPr>
          <w:p w14:paraId="6DD2DEE0" w14:textId="77777777" w:rsidR="000B3670" w:rsidRPr="000B3670" w:rsidRDefault="000B3670" w:rsidP="00B378D6">
            <w:pPr>
              <w:ind w:firstLineChars="0" w:firstLine="0"/>
            </w:pPr>
            <w:r w:rsidRPr="000B3670">
              <w:rPr>
                <w:rFonts w:hint="eastAsia"/>
              </w:rPr>
              <w:t>参数类型</w:t>
            </w:r>
          </w:p>
        </w:tc>
        <w:tc>
          <w:tcPr>
            <w:tcW w:w="2841" w:type="dxa"/>
          </w:tcPr>
          <w:p w14:paraId="4DBD3807" w14:textId="77777777" w:rsidR="000B3670" w:rsidRPr="000B3670" w:rsidRDefault="000B3670" w:rsidP="00B378D6">
            <w:pPr>
              <w:ind w:firstLineChars="0" w:firstLine="0"/>
            </w:pPr>
            <w:r w:rsidRPr="000B3670">
              <w:rPr>
                <w:rFonts w:hint="eastAsia"/>
              </w:rPr>
              <w:t>主要功能</w:t>
            </w:r>
          </w:p>
        </w:tc>
      </w:tr>
      <w:tr w:rsidR="000B3670" w:rsidRPr="000B3670" w14:paraId="5DF798E8" w14:textId="77777777" w:rsidTr="000B3670">
        <w:tc>
          <w:tcPr>
            <w:tcW w:w="2840" w:type="dxa"/>
          </w:tcPr>
          <w:p w14:paraId="0282CF4C" w14:textId="77777777" w:rsidR="000B3670" w:rsidRPr="000B3670" w:rsidRDefault="000B3670" w:rsidP="00B378D6">
            <w:pPr>
              <w:ind w:firstLineChars="0" w:firstLine="0"/>
            </w:pPr>
            <w:proofErr w:type="spellStart"/>
            <w:r w:rsidRPr="000B3670">
              <w:rPr>
                <w:rFonts w:hint="eastAsia"/>
              </w:rPr>
              <w:t>InitializeAllConnection</w:t>
            </w:r>
            <w:proofErr w:type="spellEnd"/>
          </w:p>
        </w:tc>
        <w:tc>
          <w:tcPr>
            <w:tcW w:w="2841" w:type="dxa"/>
          </w:tcPr>
          <w:p w14:paraId="6F573C98" w14:textId="77777777" w:rsidR="000B3670" w:rsidRPr="000B3670" w:rsidRDefault="000B3670" w:rsidP="00B378D6">
            <w:pPr>
              <w:ind w:firstLineChars="0" w:firstLine="0"/>
            </w:pPr>
            <w:r w:rsidRPr="000B3670">
              <w:rPr>
                <w:rFonts w:hint="eastAsia"/>
              </w:rPr>
              <w:t>无</w:t>
            </w:r>
          </w:p>
        </w:tc>
        <w:tc>
          <w:tcPr>
            <w:tcW w:w="2841" w:type="dxa"/>
          </w:tcPr>
          <w:p w14:paraId="00BC96F3" w14:textId="77777777" w:rsidR="000B3670" w:rsidRPr="000B3670" w:rsidRDefault="000B3670" w:rsidP="00B378D6">
            <w:pPr>
              <w:ind w:firstLineChars="0" w:firstLine="0"/>
            </w:pPr>
            <w:r w:rsidRPr="000B3670">
              <w:rPr>
                <w:rFonts w:hint="eastAsia"/>
              </w:rPr>
              <w:t>初始化所有连接</w:t>
            </w:r>
          </w:p>
        </w:tc>
      </w:tr>
      <w:tr w:rsidR="000B3670" w:rsidRPr="000B3670" w14:paraId="53FA6F83" w14:textId="77777777" w:rsidTr="000B3670">
        <w:tc>
          <w:tcPr>
            <w:tcW w:w="2840" w:type="dxa"/>
          </w:tcPr>
          <w:p w14:paraId="7EB1D1B2" w14:textId="77777777" w:rsidR="000B3670" w:rsidRPr="000B3670" w:rsidRDefault="000B3670" w:rsidP="00B378D6">
            <w:pPr>
              <w:ind w:firstLineChars="0" w:firstLine="0"/>
            </w:pPr>
            <w:proofErr w:type="spellStart"/>
            <w:r w:rsidRPr="000B3670">
              <w:rPr>
                <w:rFonts w:hint="eastAsia"/>
              </w:rPr>
              <w:t>DiposeAllConnection</w:t>
            </w:r>
            <w:proofErr w:type="spellEnd"/>
          </w:p>
        </w:tc>
        <w:tc>
          <w:tcPr>
            <w:tcW w:w="2841" w:type="dxa"/>
          </w:tcPr>
          <w:p w14:paraId="06C6A808" w14:textId="77777777" w:rsidR="000B3670" w:rsidRPr="000B3670" w:rsidRDefault="000B3670" w:rsidP="00B378D6">
            <w:pPr>
              <w:ind w:firstLineChars="0" w:firstLine="0"/>
            </w:pPr>
            <w:r w:rsidRPr="000B3670">
              <w:rPr>
                <w:rFonts w:hint="eastAsia"/>
              </w:rPr>
              <w:t>无</w:t>
            </w:r>
          </w:p>
        </w:tc>
        <w:tc>
          <w:tcPr>
            <w:tcW w:w="2841" w:type="dxa"/>
          </w:tcPr>
          <w:p w14:paraId="0E28F2E2" w14:textId="77777777" w:rsidR="000B3670" w:rsidRPr="000B3670" w:rsidRDefault="000B3670" w:rsidP="00B378D6">
            <w:pPr>
              <w:ind w:firstLineChars="0" w:firstLine="0"/>
            </w:pPr>
            <w:r w:rsidRPr="000B3670">
              <w:rPr>
                <w:rFonts w:hint="eastAsia"/>
              </w:rPr>
              <w:t>关闭所有连接</w:t>
            </w:r>
          </w:p>
        </w:tc>
      </w:tr>
      <w:tr w:rsidR="000B3670" w:rsidRPr="000B3670" w14:paraId="68E44C31" w14:textId="77777777" w:rsidTr="000B3670">
        <w:tc>
          <w:tcPr>
            <w:tcW w:w="2840" w:type="dxa"/>
          </w:tcPr>
          <w:p w14:paraId="4994E342" w14:textId="77777777" w:rsidR="000B3670" w:rsidRPr="000B3670" w:rsidRDefault="000B3670" w:rsidP="00B378D6">
            <w:pPr>
              <w:ind w:firstLineChars="0" w:firstLine="0"/>
            </w:pPr>
            <w:proofErr w:type="spellStart"/>
            <w:r w:rsidRPr="000B3670">
              <w:rPr>
                <w:rFonts w:hint="eastAsia"/>
              </w:rPr>
              <w:t>InitializeOneConnection</w:t>
            </w:r>
            <w:proofErr w:type="spellEnd"/>
          </w:p>
        </w:tc>
        <w:tc>
          <w:tcPr>
            <w:tcW w:w="2841" w:type="dxa"/>
          </w:tcPr>
          <w:p w14:paraId="6FDF3FAD" w14:textId="77777777" w:rsidR="000B3670" w:rsidRPr="000B3670" w:rsidRDefault="000B3670" w:rsidP="00B378D6">
            <w:pPr>
              <w:ind w:firstLineChars="0" w:firstLine="0"/>
            </w:pPr>
            <w:r w:rsidRPr="000B3670">
              <w:rPr>
                <w:rFonts w:hint="eastAsia"/>
              </w:rPr>
              <w:t>（</w:t>
            </w:r>
            <w:proofErr w:type="spellStart"/>
            <w:r w:rsidRPr="000B3670">
              <w:rPr>
                <w:rFonts w:hint="eastAsia"/>
              </w:rPr>
              <w:t>MongoConfig</w:t>
            </w:r>
            <w:proofErr w:type="spellEnd"/>
            <w:r w:rsidRPr="000B3670">
              <w:rPr>
                <w:rFonts w:hint="eastAsia"/>
              </w:rPr>
              <w:t xml:space="preserve"> *</w:t>
            </w:r>
            <w:r w:rsidRPr="000B3670">
              <w:rPr>
                <w:rFonts w:hint="eastAsia"/>
              </w:rPr>
              <w:t>）</w:t>
            </w:r>
          </w:p>
        </w:tc>
        <w:tc>
          <w:tcPr>
            <w:tcW w:w="2841" w:type="dxa"/>
          </w:tcPr>
          <w:p w14:paraId="629AD4D8" w14:textId="77777777" w:rsidR="000B3670" w:rsidRPr="000B3670" w:rsidRDefault="000B3670" w:rsidP="0003067D">
            <w:pPr>
              <w:ind w:firstLineChars="0" w:firstLine="0"/>
            </w:pPr>
            <w:r w:rsidRPr="000B3670">
              <w:rPr>
                <w:rFonts w:hint="eastAsia"/>
              </w:rPr>
              <w:t>根据</w:t>
            </w:r>
            <w:r w:rsidR="0003067D">
              <w:rPr>
                <w:rFonts w:hint="eastAsia"/>
              </w:rPr>
              <w:t>配置</w:t>
            </w:r>
            <w:r w:rsidRPr="000B3670">
              <w:rPr>
                <w:rFonts w:hint="eastAsia"/>
              </w:rPr>
              <w:t>初始化一个连接</w:t>
            </w:r>
          </w:p>
        </w:tc>
      </w:tr>
      <w:tr w:rsidR="000B3670" w:rsidRPr="000B3670" w14:paraId="2D7FAE6C" w14:textId="77777777" w:rsidTr="000B3670">
        <w:tc>
          <w:tcPr>
            <w:tcW w:w="2840" w:type="dxa"/>
          </w:tcPr>
          <w:p w14:paraId="194BD8F5" w14:textId="77777777" w:rsidR="000B3670" w:rsidRPr="000B3670" w:rsidRDefault="000B3670" w:rsidP="00B378D6">
            <w:pPr>
              <w:ind w:firstLineChars="0" w:firstLine="0"/>
            </w:pPr>
            <w:proofErr w:type="spellStart"/>
            <w:r w:rsidRPr="000B3670">
              <w:rPr>
                <w:rFonts w:hint="eastAsia"/>
              </w:rPr>
              <w:t>CloseOneConnection</w:t>
            </w:r>
            <w:proofErr w:type="spellEnd"/>
          </w:p>
        </w:tc>
        <w:tc>
          <w:tcPr>
            <w:tcW w:w="2841" w:type="dxa"/>
          </w:tcPr>
          <w:p w14:paraId="0DCEEABA" w14:textId="77777777" w:rsidR="000B3670" w:rsidRPr="000B3670" w:rsidRDefault="000B3670" w:rsidP="00B378D6">
            <w:pPr>
              <w:ind w:firstLineChars="0" w:firstLine="0"/>
            </w:pPr>
            <w:r w:rsidRPr="000B3670">
              <w:rPr>
                <w:rFonts w:hint="eastAsia"/>
              </w:rPr>
              <w:t>（</w:t>
            </w:r>
            <w:r w:rsidRPr="000B3670">
              <w:rPr>
                <w:rFonts w:hint="eastAsia"/>
              </w:rPr>
              <w:t xml:space="preserve">ref </w:t>
            </w:r>
            <w:proofErr w:type="spellStart"/>
            <w:r w:rsidRPr="000B3670">
              <w:rPr>
                <w:rFonts w:hint="eastAsia"/>
              </w:rPr>
              <w:t>MongoConnect</w:t>
            </w:r>
            <w:proofErr w:type="spellEnd"/>
            <w:r w:rsidRPr="000B3670">
              <w:rPr>
                <w:rFonts w:hint="eastAsia"/>
              </w:rPr>
              <w:t>*</w:t>
            </w:r>
            <w:r w:rsidRPr="000B3670">
              <w:rPr>
                <w:rFonts w:hint="eastAsia"/>
              </w:rPr>
              <w:t>）</w:t>
            </w:r>
          </w:p>
        </w:tc>
        <w:tc>
          <w:tcPr>
            <w:tcW w:w="2841" w:type="dxa"/>
          </w:tcPr>
          <w:p w14:paraId="560F8C21" w14:textId="77777777" w:rsidR="000B3670" w:rsidRPr="000B3670" w:rsidRDefault="000B3670" w:rsidP="00B378D6">
            <w:pPr>
              <w:ind w:firstLineChars="0" w:firstLine="0"/>
            </w:pPr>
            <w:r w:rsidRPr="000B3670">
              <w:rPr>
                <w:rFonts w:hint="eastAsia"/>
              </w:rPr>
              <w:t>关闭</w:t>
            </w:r>
            <w:proofErr w:type="spellStart"/>
            <w:r w:rsidRPr="000B3670">
              <w:rPr>
                <w:rFonts w:hint="eastAsia"/>
              </w:rPr>
              <w:t>MongoConnect</w:t>
            </w:r>
            <w:proofErr w:type="spellEnd"/>
            <w:r w:rsidRPr="000B3670">
              <w:rPr>
                <w:rFonts w:hint="eastAsia"/>
              </w:rPr>
              <w:t>实例</w:t>
            </w:r>
          </w:p>
        </w:tc>
      </w:tr>
    </w:tbl>
    <w:p w14:paraId="1653364F" w14:textId="77777777" w:rsidR="00AE0A01" w:rsidRDefault="00FE2764" w:rsidP="00AE0A01">
      <w:pPr>
        <w:ind w:firstLine="480"/>
      </w:pPr>
      <w:r>
        <w:rPr>
          <w:rFonts w:hint="eastAsia"/>
        </w:rPr>
        <w:t>2)</w:t>
      </w:r>
      <w:proofErr w:type="spellStart"/>
      <w:r w:rsidR="00AE0A01">
        <w:rPr>
          <w:rFonts w:hint="eastAsia"/>
        </w:rPr>
        <w:t>PatOperation</w:t>
      </w:r>
      <w:proofErr w:type="spellEnd"/>
      <w:r w:rsidR="00AE0A01">
        <w:rPr>
          <w:rFonts w:hint="eastAsia"/>
        </w:rPr>
        <w:t xml:space="preserve"> </w:t>
      </w:r>
      <w:r w:rsidR="00AE0A01">
        <w:rPr>
          <w:rFonts w:hint="eastAsia"/>
        </w:rPr>
        <w:t>类</w:t>
      </w:r>
    </w:p>
    <w:p w14:paraId="11573CB5" w14:textId="77777777" w:rsidR="00AE0A01" w:rsidRDefault="00AE0A01" w:rsidP="00AE0A01">
      <w:pPr>
        <w:ind w:firstLine="480"/>
      </w:pPr>
      <w:proofErr w:type="spellStart"/>
      <w:r>
        <w:rPr>
          <w:rFonts w:hint="eastAsia"/>
        </w:rPr>
        <w:t>MongoDB</w:t>
      </w:r>
      <w:proofErr w:type="spellEnd"/>
      <w:r>
        <w:rPr>
          <w:rFonts w:hint="eastAsia"/>
        </w:rPr>
        <w:t xml:space="preserve"> </w:t>
      </w:r>
      <w:r>
        <w:rPr>
          <w:rFonts w:hint="eastAsia"/>
        </w:rPr>
        <w:t>操作类，该类主要负责病人基本信息的创建、增添、查询和排序，</w:t>
      </w:r>
      <w:r>
        <w:rPr>
          <w:rFonts w:hint="eastAsia"/>
        </w:rPr>
        <w:lastRenderedPageBreak/>
        <w:t>主要函数如下表：</w:t>
      </w:r>
    </w:p>
    <w:tbl>
      <w:tblPr>
        <w:tblStyle w:val="aa"/>
        <w:tblW w:w="0" w:type="auto"/>
        <w:tblLook w:val="04A0" w:firstRow="1" w:lastRow="0" w:firstColumn="1" w:lastColumn="0" w:noHBand="0" w:noVBand="1"/>
      </w:tblPr>
      <w:tblGrid>
        <w:gridCol w:w="2840"/>
        <w:gridCol w:w="2841"/>
        <w:gridCol w:w="2841"/>
      </w:tblGrid>
      <w:tr w:rsidR="000B3670" w:rsidRPr="000B3670" w14:paraId="45ECB98A" w14:textId="77777777" w:rsidTr="000B3670">
        <w:tc>
          <w:tcPr>
            <w:tcW w:w="2840" w:type="dxa"/>
          </w:tcPr>
          <w:p w14:paraId="5AC0B495" w14:textId="77777777" w:rsidR="000B3670" w:rsidRPr="000B3670" w:rsidRDefault="000B3670" w:rsidP="00B378D6">
            <w:pPr>
              <w:ind w:firstLineChars="0" w:firstLine="0"/>
            </w:pPr>
            <w:r w:rsidRPr="000B3670">
              <w:rPr>
                <w:rFonts w:hint="eastAsia"/>
              </w:rPr>
              <w:t>函数名称</w:t>
            </w:r>
          </w:p>
        </w:tc>
        <w:tc>
          <w:tcPr>
            <w:tcW w:w="2841" w:type="dxa"/>
          </w:tcPr>
          <w:p w14:paraId="2DDCA740" w14:textId="77777777" w:rsidR="000B3670" w:rsidRPr="000B3670" w:rsidRDefault="000B3670" w:rsidP="00B378D6">
            <w:pPr>
              <w:ind w:firstLineChars="0" w:firstLine="0"/>
            </w:pPr>
            <w:r w:rsidRPr="000B3670">
              <w:rPr>
                <w:rFonts w:hint="eastAsia"/>
              </w:rPr>
              <w:t>参数类型</w:t>
            </w:r>
          </w:p>
        </w:tc>
        <w:tc>
          <w:tcPr>
            <w:tcW w:w="2841" w:type="dxa"/>
          </w:tcPr>
          <w:p w14:paraId="0509040A" w14:textId="77777777" w:rsidR="000B3670" w:rsidRPr="000B3670" w:rsidRDefault="000B3670" w:rsidP="00B378D6">
            <w:pPr>
              <w:ind w:firstLineChars="0" w:firstLine="0"/>
            </w:pPr>
            <w:r w:rsidRPr="000B3670">
              <w:rPr>
                <w:rFonts w:hint="eastAsia"/>
              </w:rPr>
              <w:t>主要功能</w:t>
            </w:r>
          </w:p>
        </w:tc>
      </w:tr>
      <w:tr w:rsidR="000B3670" w:rsidRPr="000B3670" w14:paraId="5DD3F554" w14:textId="77777777" w:rsidTr="000B3670">
        <w:tc>
          <w:tcPr>
            <w:tcW w:w="2840" w:type="dxa"/>
          </w:tcPr>
          <w:p w14:paraId="2596CF08" w14:textId="77777777" w:rsidR="000B3670" w:rsidRPr="000B3670" w:rsidRDefault="000B3670" w:rsidP="00B378D6">
            <w:pPr>
              <w:ind w:firstLineChars="0" w:firstLine="0"/>
            </w:pPr>
            <w:proofErr w:type="spellStart"/>
            <w:r w:rsidRPr="000B3670">
              <w:t>CreatePat</w:t>
            </w:r>
            <w:proofErr w:type="spellEnd"/>
          </w:p>
        </w:tc>
        <w:tc>
          <w:tcPr>
            <w:tcW w:w="2841" w:type="dxa"/>
          </w:tcPr>
          <w:p w14:paraId="25912EF7" w14:textId="77777777" w:rsidR="000B3670" w:rsidRPr="000B3670" w:rsidRDefault="00A52A20" w:rsidP="00B378D6">
            <w:pPr>
              <w:ind w:firstLineChars="0" w:firstLine="0"/>
            </w:pPr>
            <w:r>
              <w:rPr>
                <w:rFonts w:hint="eastAsia"/>
              </w:rPr>
              <w:t>（</w:t>
            </w:r>
            <w:proofErr w:type="spellStart"/>
            <w:r>
              <w:rPr>
                <w:rFonts w:hint="eastAsia"/>
              </w:rPr>
              <w:t>BsonDocument</w:t>
            </w:r>
            <w:proofErr w:type="spellEnd"/>
            <w:r>
              <w:rPr>
                <w:rFonts w:hint="eastAsia"/>
              </w:rPr>
              <w:t xml:space="preserve"> *</w:t>
            </w:r>
            <w:r>
              <w:rPr>
                <w:rFonts w:hint="eastAsia"/>
              </w:rPr>
              <w:t>）</w:t>
            </w:r>
          </w:p>
        </w:tc>
        <w:tc>
          <w:tcPr>
            <w:tcW w:w="2841" w:type="dxa"/>
          </w:tcPr>
          <w:p w14:paraId="4DC37107" w14:textId="77777777" w:rsidR="000B3670" w:rsidRPr="000B3670" w:rsidRDefault="00A52A20" w:rsidP="00B378D6">
            <w:pPr>
              <w:ind w:firstLineChars="0" w:firstLine="0"/>
            </w:pPr>
            <w:r>
              <w:rPr>
                <w:rFonts w:hint="eastAsia"/>
              </w:rPr>
              <w:t>添加新患者信息</w:t>
            </w:r>
          </w:p>
        </w:tc>
      </w:tr>
      <w:tr w:rsidR="000B3670" w:rsidRPr="000B3670" w14:paraId="7AE04F4C" w14:textId="77777777" w:rsidTr="000B3670">
        <w:tc>
          <w:tcPr>
            <w:tcW w:w="2840" w:type="dxa"/>
          </w:tcPr>
          <w:p w14:paraId="277784EA" w14:textId="77777777" w:rsidR="000B3670" w:rsidRPr="000B3670" w:rsidRDefault="000B3670" w:rsidP="00B378D6">
            <w:pPr>
              <w:ind w:firstLineChars="0" w:firstLine="0"/>
            </w:pPr>
            <w:proofErr w:type="spellStart"/>
            <w:r w:rsidRPr="000B3670">
              <w:t>QueryPat</w:t>
            </w:r>
            <w:r w:rsidR="00A52A20">
              <w:rPr>
                <w:rFonts w:hint="eastAsia"/>
              </w:rPr>
              <w:t>s</w:t>
            </w:r>
            <w:proofErr w:type="spellEnd"/>
          </w:p>
        </w:tc>
        <w:tc>
          <w:tcPr>
            <w:tcW w:w="2841" w:type="dxa"/>
          </w:tcPr>
          <w:p w14:paraId="2F32BFFA" w14:textId="77777777" w:rsidR="000B3670" w:rsidRPr="000B3670" w:rsidRDefault="00A52A20" w:rsidP="00B378D6">
            <w:pPr>
              <w:ind w:firstLineChars="0" w:firstLine="0"/>
            </w:pPr>
            <w:r>
              <w:rPr>
                <w:rFonts w:hint="eastAsia"/>
              </w:rPr>
              <w:t xml:space="preserve"> </w:t>
            </w:r>
            <w:r>
              <w:rPr>
                <w:rFonts w:hint="eastAsia"/>
              </w:rPr>
              <w:t>（</w:t>
            </w:r>
            <w:r>
              <w:rPr>
                <w:rFonts w:hint="eastAsia"/>
              </w:rPr>
              <w:t>List&lt;string&gt;</w:t>
            </w:r>
            <w:r w:rsidR="00A54607">
              <w:rPr>
                <w:rFonts w:hint="eastAsia"/>
              </w:rPr>
              <w:t xml:space="preserve"> *</w:t>
            </w:r>
            <w:r>
              <w:rPr>
                <w:rFonts w:hint="eastAsia"/>
              </w:rPr>
              <w:t>）</w:t>
            </w:r>
          </w:p>
        </w:tc>
        <w:tc>
          <w:tcPr>
            <w:tcW w:w="2841" w:type="dxa"/>
          </w:tcPr>
          <w:p w14:paraId="48FBB1C9" w14:textId="77777777" w:rsidR="000B3670" w:rsidRPr="000B3670" w:rsidRDefault="00A52A20" w:rsidP="00B378D6">
            <w:pPr>
              <w:ind w:firstLineChars="0" w:firstLine="0"/>
            </w:pPr>
            <w:r>
              <w:rPr>
                <w:rFonts w:hint="eastAsia"/>
              </w:rPr>
              <w:t>查询患者信息</w:t>
            </w:r>
          </w:p>
        </w:tc>
      </w:tr>
      <w:tr w:rsidR="000B3670" w:rsidRPr="000B3670" w14:paraId="3A32DBCD" w14:textId="77777777" w:rsidTr="000B3670">
        <w:tc>
          <w:tcPr>
            <w:tcW w:w="2840" w:type="dxa"/>
          </w:tcPr>
          <w:p w14:paraId="0A4F0A4D" w14:textId="77777777" w:rsidR="000B3670" w:rsidRPr="000B3670" w:rsidRDefault="000B3670" w:rsidP="00B378D6">
            <w:pPr>
              <w:ind w:firstLineChars="0" w:firstLine="0"/>
            </w:pPr>
            <w:proofErr w:type="spellStart"/>
            <w:r w:rsidRPr="000B3670">
              <w:t>GetSortedPats</w:t>
            </w:r>
            <w:proofErr w:type="spellEnd"/>
          </w:p>
        </w:tc>
        <w:tc>
          <w:tcPr>
            <w:tcW w:w="2841" w:type="dxa"/>
          </w:tcPr>
          <w:p w14:paraId="154AF0D6" w14:textId="77777777" w:rsidR="000B3670" w:rsidRPr="000B3670" w:rsidRDefault="00A52A20" w:rsidP="00A52A20">
            <w:pPr>
              <w:ind w:firstLineChars="0" w:firstLine="0"/>
            </w:pPr>
            <w:r>
              <w:rPr>
                <w:rFonts w:hint="eastAsia"/>
              </w:rPr>
              <w:t xml:space="preserve"> </w:t>
            </w:r>
            <w:r>
              <w:rPr>
                <w:rFonts w:hint="eastAsia"/>
              </w:rPr>
              <w:t>（</w:t>
            </w:r>
            <w:r>
              <w:rPr>
                <w:rFonts w:hint="eastAsia"/>
              </w:rPr>
              <w:t xml:space="preserve"> List&lt;</w:t>
            </w:r>
            <w:proofErr w:type="spellStart"/>
            <w:r>
              <w:rPr>
                <w:rFonts w:hint="eastAsia"/>
              </w:rPr>
              <w:t>BsonDocument</w:t>
            </w:r>
            <w:proofErr w:type="spellEnd"/>
            <w:r>
              <w:rPr>
                <w:rFonts w:hint="eastAsia"/>
              </w:rPr>
              <w:t>&gt;</w:t>
            </w:r>
            <w:r w:rsidR="00A54607">
              <w:rPr>
                <w:rFonts w:hint="eastAsia"/>
              </w:rPr>
              <w:t xml:space="preserve"> *</w:t>
            </w:r>
            <w:r>
              <w:rPr>
                <w:rFonts w:hint="eastAsia"/>
              </w:rPr>
              <w:t>）</w:t>
            </w:r>
          </w:p>
        </w:tc>
        <w:tc>
          <w:tcPr>
            <w:tcW w:w="2841" w:type="dxa"/>
          </w:tcPr>
          <w:p w14:paraId="7705F271" w14:textId="77777777" w:rsidR="000B3670" w:rsidRPr="000B3670" w:rsidRDefault="00A52A20" w:rsidP="00B378D6">
            <w:pPr>
              <w:ind w:firstLineChars="0" w:firstLine="0"/>
            </w:pPr>
            <w:r>
              <w:rPr>
                <w:rFonts w:hint="eastAsia"/>
              </w:rPr>
              <w:t>将患者信息根据最后一次就诊信息的时间进行排序</w:t>
            </w:r>
          </w:p>
        </w:tc>
      </w:tr>
    </w:tbl>
    <w:p w14:paraId="4C271FF6" w14:textId="77777777" w:rsidR="00AE0A01" w:rsidRDefault="00FE2764" w:rsidP="00AE0A01">
      <w:pPr>
        <w:ind w:firstLine="480"/>
      </w:pPr>
      <w:r>
        <w:rPr>
          <w:rFonts w:hint="eastAsia"/>
        </w:rPr>
        <w:t>3)</w:t>
      </w:r>
      <w:proofErr w:type="spellStart"/>
      <w:r w:rsidR="00AE0A01">
        <w:rPr>
          <w:rFonts w:hint="eastAsia"/>
        </w:rPr>
        <w:t>VisitOperation</w:t>
      </w:r>
      <w:proofErr w:type="spellEnd"/>
      <w:r w:rsidR="00AE0A01">
        <w:rPr>
          <w:rFonts w:hint="eastAsia"/>
        </w:rPr>
        <w:t xml:space="preserve"> </w:t>
      </w:r>
      <w:r w:rsidR="00AE0A01">
        <w:rPr>
          <w:rFonts w:hint="eastAsia"/>
        </w:rPr>
        <w:t>类</w:t>
      </w:r>
    </w:p>
    <w:p w14:paraId="14020E11" w14:textId="77777777" w:rsidR="00AE0A01" w:rsidRDefault="00AE0A01" w:rsidP="00AE0A01">
      <w:pPr>
        <w:ind w:firstLine="480"/>
      </w:pPr>
      <w:proofErr w:type="spellStart"/>
      <w:r>
        <w:rPr>
          <w:rFonts w:hint="eastAsia"/>
        </w:rPr>
        <w:t>MongoDB</w:t>
      </w:r>
      <w:proofErr w:type="spellEnd"/>
      <w:r>
        <w:rPr>
          <w:rFonts w:hint="eastAsia"/>
        </w:rPr>
        <w:t xml:space="preserve"> </w:t>
      </w:r>
      <w:r>
        <w:rPr>
          <w:rFonts w:hint="eastAsia"/>
        </w:rPr>
        <w:t>操作类，该类主要负责问诊信息类创建、增添、修改及删除，主要函数如下表：</w:t>
      </w:r>
    </w:p>
    <w:tbl>
      <w:tblPr>
        <w:tblStyle w:val="aa"/>
        <w:tblW w:w="0" w:type="auto"/>
        <w:tblLook w:val="04A0" w:firstRow="1" w:lastRow="0" w:firstColumn="1" w:lastColumn="0" w:noHBand="0" w:noVBand="1"/>
      </w:tblPr>
      <w:tblGrid>
        <w:gridCol w:w="2840"/>
        <w:gridCol w:w="2841"/>
        <w:gridCol w:w="2841"/>
      </w:tblGrid>
      <w:tr w:rsidR="000B3670" w:rsidRPr="000B3670" w14:paraId="773BD7C0" w14:textId="77777777" w:rsidTr="000B3670">
        <w:tc>
          <w:tcPr>
            <w:tcW w:w="2840" w:type="dxa"/>
          </w:tcPr>
          <w:p w14:paraId="2DE252A8" w14:textId="77777777" w:rsidR="000B3670" w:rsidRPr="000B3670" w:rsidRDefault="000B3670" w:rsidP="00B378D6">
            <w:pPr>
              <w:ind w:firstLineChars="0" w:firstLine="0"/>
            </w:pPr>
            <w:r w:rsidRPr="000B3670">
              <w:rPr>
                <w:rFonts w:hint="eastAsia"/>
              </w:rPr>
              <w:t>函数名称</w:t>
            </w:r>
          </w:p>
        </w:tc>
        <w:tc>
          <w:tcPr>
            <w:tcW w:w="2841" w:type="dxa"/>
          </w:tcPr>
          <w:p w14:paraId="5E89BE83" w14:textId="77777777" w:rsidR="000B3670" w:rsidRPr="000B3670" w:rsidRDefault="000B3670" w:rsidP="00B378D6">
            <w:pPr>
              <w:ind w:firstLineChars="0" w:firstLine="0"/>
            </w:pPr>
            <w:r w:rsidRPr="000B3670">
              <w:rPr>
                <w:rFonts w:hint="eastAsia"/>
              </w:rPr>
              <w:t>参数类型</w:t>
            </w:r>
          </w:p>
        </w:tc>
        <w:tc>
          <w:tcPr>
            <w:tcW w:w="2841" w:type="dxa"/>
          </w:tcPr>
          <w:p w14:paraId="655E8C5E" w14:textId="77777777" w:rsidR="000B3670" w:rsidRPr="000B3670" w:rsidRDefault="000B3670" w:rsidP="00B378D6">
            <w:pPr>
              <w:ind w:firstLineChars="0" w:firstLine="0"/>
            </w:pPr>
            <w:r w:rsidRPr="000B3670">
              <w:rPr>
                <w:rFonts w:hint="eastAsia"/>
              </w:rPr>
              <w:t>主要功能</w:t>
            </w:r>
          </w:p>
        </w:tc>
      </w:tr>
      <w:tr w:rsidR="000B3670" w:rsidRPr="000B3670" w14:paraId="3C432212" w14:textId="77777777" w:rsidTr="000B3670">
        <w:tc>
          <w:tcPr>
            <w:tcW w:w="2840" w:type="dxa"/>
          </w:tcPr>
          <w:p w14:paraId="4DD0C647" w14:textId="77777777" w:rsidR="000B3670" w:rsidRPr="000B3670" w:rsidRDefault="000B3670" w:rsidP="00B378D6">
            <w:pPr>
              <w:ind w:firstLineChars="0" w:firstLine="0"/>
            </w:pPr>
            <w:proofErr w:type="spellStart"/>
            <w:r w:rsidRPr="000B3670">
              <w:t>CreateVisit</w:t>
            </w:r>
            <w:proofErr w:type="spellEnd"/>
          </w:p>
        </w:tc>
        <w:tc>
          <w:tcPr>
            <w:tcW w:w="2841" w:type="dxa"/>
          </w:tcPr>
          <w:p w14:paraId="5D53706D" w14:textId="77777777" w:rsidR="000B3670" w:rsidRPr="000B3670" w:rsidRDefault="00A54607" w:rsidP="00B378D6">
            <w:pPr>
              <w:ind w:firstLineChars="0" w:firstLine="0"/>
            </w:pPr>
            <w:r>
              <w:rPr>
                <w:rFonts w:hint="eastAsia"/>
              </w:rPr>
              <w:t>（</w:t>
            </w:r>
            <w:proofErr w:type="spellStart"/>
            <w:r>
              <w:rPr>
                <w:rFonts w:hint="eastAsia"/>
              </w:rPr>
              <w:t>BsonDocument</w:t>
            </w:r>
            <w:proofErr w:type="spellEnd"/>
            <w:r>
              <w:rPr>
                <w:rFonts w:hint="eastAsia"/>
              </w:rPr>
              <w:t xml:space="preserve"> *</w:t>
            </w:r>
            <w:r>
              <w:rPr>
                <w:rFonts w:hint="eastAsia"/>
              </w:rPr>
              <w:t>）</w:t>
            </w:r>
          </w:p>
        </w:tc>
        <w:tc>
          <w:tcPr>
            <w:tcW w:w="2841" w:type="dxa"/>
          </w:tcPr>
          <w:p w14:paraId="650CEF3F" w14:textId="77777777" w:rsidR="000B3670" w:rsidRPr="000B3670" w:rsidRDefault="00A54607" w:rsidP="00B378D6">
            <w:pPr>
              <w:ind w:firstLineChars="0" w:firstLine="0"/>
            </w:pPr>
            <w:r>
              <w:rPr>
                <w:rFonts w:hint="eastAsia"/>
              </w:rPr>
              <w:t>添加新问诊记录</w:t>
            </w:r>
          </w:p>
        </w:tc>
      </w:tr>
      <w:tr w:rsidR="000B3670" w:rsidRPr="000B3670" w14:paraId="58C914E5" w14:textId="77777777" w:rsidTr="000B3670">
        <w:tc>
          <w:tcPr>
            <w:tcW w:w="2840" w:type="dxa"/>
          </w:tcPr>
          <w:p w14:paraId="767EF2BD" w14:textId="77777777" w:rsidR="000B3670" w:rsidRPr="000B3670" w:rsidRDefault="000B3670" w:rsidP="00B378D6">
            <w:pPr>
              <w:ind w:firstLineChars="0" w:firstLine="0"/>
            </w:pPr>
            <w:proofErr w:type="spellStart"/>
            <w:r w:rsidRPr="000B3670">
              <w:t>QueryVisitHistory</w:t>
            </w:r>
            <w:proofErr w:type="spellEnd"/>
          </w:p>
        </w:tc>
        <w:tc>
          <w:tcPr>
            <w:tcW w:w="2841" w:type="dxa"/>
          </w:tcPr>
          <w:p w14:paraId="7F333391" w14:textId="77777777" w:rsidR="000B3670" w:rsidRPr="000B3670" w:rsidRDefault="00F05B02" w:rsidP="00B378D6">
            <w:pPr>
              <w:ind w:firstLineChars="0" w:firstLine="0"/>
            </w:pPr>
            <w:r>
              <w:rPr>
                <w:rFonts w:hint="eastAsia"/>
              </w:rPr>
              <w:t>（</w:t>
            </w:r>
            <w:r>
              <w:rPr>
                <w:rFonts w:hint="eastAsia"/>
              </w:rPr>
              <w:t>string *</w:t>
            </w:r>
            <w:r>
              <w:rPr>
                <w:rFonts w:hint="eastAsia"/>
              </w:rPr>
              <w:t>）</w:t>
            </w:r>
          </w:p>
        </w:tc>
        <w:tc>
          <w:tcPr>
            <w:tcW w:w="2841" w:type="dxa"/>
          </w:tcPr>
          <w:p w14:paraId="6A4E4C11" w14:textId="77777777" w:rsidR="000B3670" w:rsidRPr="000B3670" w:rsidRDefault="00F05B02" w:rsidP="00B378D6">
            <w:pPr>
              <w:ind w:firstLineChars="0" w:firstLine="0"/>
            </w:pPr>
            <w:r>
              <w:rPr>
                <w:rFonts w:hint="eastAsia"/>
              </w:rPr>
              <w:t>根据病人信息查询历次就诊记录</w:t>
            </w:r>
          </w:p>
        </w:tc>
      </w:tr>
      <w:tr w:rsidR="000B3670" w:rsidRPr="000B3670" w14:paraId="251290F4" w14:textId="77777777" w:rsidTr="000B3670">
        <w:tc>
          <w:tcPr>
            <w:tcW w:w="2840" w:type="dxa"/>
          </w:tcPr>
          <w:p w14:paraId="35338489" w14:textId="77777777" w:rsidR="000B3670" w:rsidRPr="000B3670" w:rsidRDefault="000B3670" w:rsidP="00B378D6">
            <w:pPr>
              <w:ind w:firstLineChars="0" w:firstLine="0"/>
            </w:pPr>
            <w:proofErr w:type="spellStart"/>
            <w:r w:rsidRPr="000B3670">
              <w:t>ShowVisitContent</w:t>
            </w:r>
            <w:proofErr w:type="spellEnd"/>
          </w:p>
        </w:tc>
        <w:tc>
          <w:tcPr>
            <w:tcW w:w="2841" w:type="dxa"/>
          </w:tcPr>
          <w:p w14:paraId="14705277" w14:textId="77777777" w:rsidR="000B3670" w:rsidRPr="000B3670" w:rsidRDefault="00F05B02" w:rsidP="00B378D6">
            <w:pPr>
              <w:ind w:firstLineChars="0" w:firstLine="0"/>
            </w:pPr>
            <w:r>
              <w:rPr>
                <w:rFonts w:hint="eastAsia"/>
              </w:rPr>
              <w:t>（</w:t>
            </w:r>
            <w:r>
              <w:rPr>
                <w:rFonts w:hint="eastAsia"/>
              </w:rPr>
              <w:t>string *</w:t>
            </w:r>
            <w:r>
              <w:rPr>
                <w:rFonts w:hint="eastAsia"/>
              </w:rPr>
              <w:t>）</w:t>
            </w:r>
          </w:p>
        </w:tc>
        <w:tc>
          <w:tcPr>
            <w:tcW w:w="2841" w:type="dxa"/>
          </w:tcPr>
          <w:p w14:paraId="341858C7" w14:textId="77777777" w:rsidR="000B3670" w:rsidRPr="000B3670" w:rsidRDefault="00F05B02" w:rsidP="00B378D6">
            <w:pPr>
              <w:ind w:firstLineChars="0" w:firstLine="0"/>
            </w:pPr>
            <w:r>
              <w:rPr>
                <w:rFonts w:hint="eastAsia"/>
              </w:rPr>
              <w:t>根据就诊</w:t>
            </w:r>
            <w:r>
              <w:rPr>
                <w:rFonts w:hint="eastAsia"/>
              </w:rPr>
              <w:t>ID</w:t>
            </w:r>
            <w:r>
              <w:rPr>
                <w:rFonts w:hint="eastAsia"/>
              </w:rPr>
              <w:t>查询就诊记录内容</w:t>
            </w:r>
          </w:p>
        </w:tc>
      </w:tr>
      <w:tr w:rsidR="000B3670" w:rsidRPr="000B3670" w14:paraId="08FE9DFF" w14:textId="77777777" w:rsidTr="000B3670">
        <w:tc>
          <w:tcPr>
            <w:tcW w:w="2840" w:type="dxa"/>
          </w:tcPr>
          <w:p w14:paraId="544F9F21" w14:textId="77777777" w:rsidR="000B3670" w:rsidRPr="000B3670" w:rsidRDefault="000B3670" w:rsidP="00B378D6">
            <w:pPr>
              <w:ind w:firstLineChars="0" w:firstLine="0"/>
            </w:pPr>
            <w:proofErr w:type="spellStart"/>
            <w:r w:rsidRPr="000B3670">
              <w:t>UpdateVisit</w:t>
            </w:r>
            <w:proofErr w:type="spellEnd"/>
          </w:p>
        </w:tc>
        <w:tc>
          <w:tcPr>
            <w:tcW w:w="2841" w:type="dxa"/>
          </w:tcPr>
          <w:p w14:paraId="0D98A190" w14:textId="77777777" w:rsidR="000B3670" w:rsidRPr="000B3670" w:rsidRDefault="00F05B02" w:rsidP="00B378D6">
            <w:pPr>
              <w:ind w:firstLineChars="0" w:firstLine="0"/>
            </w:pPr>
            <w:r>
              <w:rPr>
                <w:rFonts w:hint="eastAsia"/>
              </w:rPr>
              <w:t>（</w:t>
            </w:r>
            <w:proofErr w:type="spellStart"/>
            <w:r>
              <w:rPr>
                <w:rFonts w:hint="eastAsia"/>
              </w:rPr>
              <w:t>BsonDocument</w:t>
            </w:r>
            <w:proofErr w:type="spellEnd"/>
            <w:r>
              <w:rPr>
                <w:rFonts w:hint="eastAsia"/>
              </w:rPr>
              <w:t xml:space="preserve"> *</w:t>
            </w:r>
            <w:r>
              <w:rPr>
                <w:rFonts w:hint="eastAsia"/>
              </w:rPr>
              <w:t>）</w:t>
            </w:r>
          </w:p>
        </w:tc>
        <w:tc>
          <w:tcPr>
            <w:tcW w:w="2841" w:type="dxa"/>
          </w:tcPr>
          <w:p w14:paraId="337ACC5B" w14:textId="77777777" w:rsidR="000B3670" w:rsidRPr="000B3670" w:rsidRDefault="00F05B02" w:rsidP="00B378D6">
            <w:pPr>
              <w:ind w:firstLineChars="0" w:firstLine="0"/>
            </w:pPr>
            <w:r>
              <w:rPr>
                <w:rFonts w:hint="eastAsia"/>
              </w:rPr>
              <w:t>更新就诊记录</w:t>
            </w:r>
          </w:p>
        </w:tc>
      </w:tr>
      <w:tr w:rsidR="000B3670" w:rsidRPr="000B3670" w14:paraId="4A2CE190" w14:textId="77777777" w:rsidTr="000B3670">
        <w:tc>
          <w:tcPr>
            <w:tcW w:w="2840" w:type="dxa"/>
          </w:tcPr>
          <w:p w14:paraId="2AFFF86F" w14:textId="77777777" w:rsidR="000B3670" w:rsidRPr="000B3670" w:rsidRDefault="000B3670" w:rsidP="00B378D6">
            <w:pPr>
              <w:ind w:firstLineChars="0" w:firstLine="0"/>
            </w:pPr>
            <w:proofErr w:type="spellStart"/>
            <w:r w:rsidRPr="000B3670">
              <w:t>DeleteVisit</w:t>
            </w:r>
            <w:proofErr w:type="spellEnd"/>
          </w:p>
        </w:tc>
        <w:tc>
          <w:tcPr>
            <w:tcW w:w="2841" w:type="dxa"/>
          </w:tcPr>
          <w:p w14:paraId="38EA8807" w14:textId="77777777" w:rsidR="000B3670" w:rsidRPr="000B3670" w:rsidRDefault="00F05B02" w:rsidP="00B378D6">
            <w:pPr>
              <w:ind w:firstLineChars="0" w:firstLine="0"/>
            </w:pPr>
            <w:r>
              <w:rPr>
                <w:rFonts w:hint="eastAsia"/>
              </w:rPr>
              <w:t>（</w:t>
            </w:r>
            <w:r>
              <w:rPr>
                <w:rFonts w:hint="eastAsia"/>
              </w:rPr>
              <w:t>string *</w:t>
            </w:r>
            <w:r>
              <w:rPr>
                <w:rFonts w:hint="eastAsia"/>
              </w:rPr>
              <w:t>）</w:t>
            </w:r>
          </w:p>
        </w:tc>
        <w:tc>
          <w:tcPr>
            <w:tcW w:w="2841" w:type="dxa"/>
          </w:tcPr>
          <w:p w14:paraId="187135E2" w14:textId="77777777" w:rsidR="000B3670" w:rsidRPr="000B3670" w:rsidRDefault="00F05B02" w:rsidP="00B378D6">
            <w:pPr>
              <w:ind w:firstLineChars="0" w:firstLine="0"/>
            </w:pPr>
            <w:r>
              <w:rPr>
                <w:rFonts w:hint="eastAsia"/>
              </w:rPr>
              <w:t>删除就诊记录</w:t>
            </w:r>
          </w:p>
        </w:tc>
      </w:tr>
    </w:tbl>
    <w:p w14:paraId="36D62F93" w14:textId="77777777" w:rsidR="00AE0A01" w:rsidRDefault="00FE2764" w:rsidP="00AE0A01">
      <w:pPr>
        <w:ind w:firstLine="480"/>
      </w:pPr>
      <w:r>
        <w:t>4)</w:t>
      </w:r>
      <w:proofErr w:type="spellStart"/>
      <w:r w:rsidR="00AE0A01">
        <w:t>MedicalHistoryOperation</w:t>
      </w:r>
      <w:proofErr w:type="spellEnd"/>
    </w:p>
    <w:p w14:paraId="51EBE135" w14:textId="77777777" w:rsidR="00AE0A01" w:rsidRDefault="00AE0A01" w:rsidP="00AE0A01">
      <w:pPr>
        <w:ind w:firstLine="480"/>
      </w:pPr>
      <w:proofErr w:type="spellStart"/>
      <w:r>
        <w:rPr>
          <w:rFonts w:hint="eastAsia"/>
        </w:rPr>
        <w:t>MongoDB</w:t>
      </w:r>
      <w:proofErr w:type="spellEnd"/>
      <w:r>
        <w:rPr>
          <w:rFonts w:hint="eastAsia"/>
        </w:rPr>
        <w:t xml:space="preserve"> </w:t>
      </w:r>
      <w:r w:rsidR="00F05B02">
        <w:rPr>
          <w:rFonts w:hint="eastAsia"/>
        </w:rPr>
        <w:t>操作类，该类主要负责病史信息类创建、查询及</w:t>
      </w:r>
      <w:r w:rsidR="00992D48">
        <w:rPr>
          <w:rFonts w:hint="eastAsia"/>
        </w:rPr>
        <w:t>更新功能</w:t>
      </w:r>
      <w:r>
        <w:rPr>
          <w:rFonts w:hint="eastAsia"/>
        </w:rPr>
        <w:t>，主要函数如下表：</w:t>
      </w:r>
    </w:p>
    <w:tbl>
      <w:tblPr>
        <w:tblStyle w:val="aa"/>
        <w:tblW w:w="0" w:type="auto"/>
        <w:tblLook w:val="04A0" w:firstRow="1" w:lastRow="0" w:firstColumn="1" w:lastColumn="0" w:noHBand="0" w:noVBand="1"/>
      </w:tblPr>
      <w:tblGrid>
        <w:gridCol w:w="2840"/>
        <w:gridCol w:w="2841"/>
        <w:gridCol w:w="2841"/>
      </w:tblGrid>
      <w:tr w:rsidR="000B3670" w:rsidRPr="000B3670" w14:paraId="5465F797" w14:textId="77777777" w:rsidTr="000B3670">
        <w:tc>
          <w:tcPr>
            <w:tcW w:w="2840" w:type="dxa"/>
          </w:tcPr>
          <w:p w14:paraId="612BA10B" w14:textId="77777777" w:rsidR="000B3670" w:rsidRPr="000B3670" w:rsidRDefault="000B3670" w:rsidP="00B378D6">
            <w:pPr>
              <w:ind w:firstLineChars="0" w:firstLine="0"/>
            </w:pPr>
            <w:r w:rsidRPr="000B3670">
              <w:rPr>
                <w:rFonts w:hint="eastAsia"/>
              </w:rPr>
              <w:t>函数名称</w:t>
            </w:r>
          </w:p>
        </w:tc>
        <w:tc>
          <w:tcPr>
            <w:tcW w:w="2841" w:type="dxa"/>
          </w:tcPr>
          <w:p w14:paraId="61CE0753" w14:textId="77777777" w:rsidR="000B3670" w:rsidRPr="000B3670" w:rsidRDefault="000B3670" w:rsidP="00B378D6">
            <w:pPr>
              <w:ind w:firstLineChars="0" w:firstLine="0"/>
            </w:pPr>
            <w:r w:rsidRPr="000B3670">
              <w:rPr>
                <w:rFonts w:hint="eastAsia"/>
              </w:rPr>
              <w:t>参数类型</w:t>
            </w:r>
          </w:p>
        </w:tc>
        <w:tc>
          <w:tcPr>
            <w:tcW w:w="2841" w:type="dxa"/>
          </w:tcPr>
          <w:p w14:paraId="37FBDD4F" w14:textId="77777777" w:rsidR="000B3670" w:rsidRPr="000B3670" w:rsidRDefault="000B3670" w:rsidP="00B378D6">
            <w:pPr>
              <w:ind w:firstLineChars="0" w:firstLine="0"/>
            </w:pPr>
            <w:r w:rsidRPr="000B3670">
              <w:rPr>
                <w:rFonts w:hint="eastAsia"/>
              </w:rPr>
              <w:t>主要功能</w:t>
            </w:r>
          </w:p>
        </w:tc>
      </w:tr>
      <w:tr w:rsidR="000B3670" w:rsidRPr="000B3670" w14:paraId="48E5AEC5" w14:textId="77777777" w:rsidTr="000B3670">
        <w:tc>
          <w:tcPr>
            <w:tcW w:w="2840" w:type="dxa"/>
          </w:tcPr>
          <w:p w14:paraId="66D8382A" w14:textId="77777777" w:rsidR="000B3670" w:rsidRPr="000B3670" w:rsidRDefault="000B3670" w:rsidP="00B378D6">
            <w:pPr>
              <w:ind w:firstLineChars="0" w:firstLine="0"/>
            </w:pPr>
            <w:proofErr w:type="spellStart"/>
            <w:r w:rsidRPr="000B3670">
              <w:t>CreateMedicalHistory</w:t>
            </w:r>
            <w:proofErr w:type="spellEnd"/>
          </w:p>
        </w:tc>
        <w:tc>
          <w:tcPr>
            <w:tcW w:w="2841" w:type="dxa"/>
          </w:tcPr>
          <w:p w14:paraId="0FEF9B12" w14:textId="77777777" w:rsidR="000B3670" w:rsidRPr="000B3670" w:rsidRDefault="00F05B02" w:rsidP="00B378D6">
            <w:pPr>
              <w:ind w:firstLineChars="0" w:firstLine="0"/>
            </w:pPr>
            <w:r>
              <w:rPr>
                <w:rFonts w:hint="eastAsia"/>
              </w:rPr>
              <w:t>（</w:t>
            </w:r>
            <w:proofErr w:type="spellStart"/>
            <w:r>
              <w:rPr>
                <w:rFonts w:hint="eastAsia"/>
              </w:rPr>
              <w:t>BsonDocument</w:t>
            </w:r>
            <w:proofErr w:type="spellEnd"/>
            <w:r>
              <w:rPr>
                <w:rFonts w:hint="eastAsia"/>
              </w:rPr>
              <w:t xml:space="preserve"> *</w:t>
            </w:r>
            <w:r>
              <w:rPr>
                <w:rFonts w:hint="eastAsia"/>
              </w:rPr>
              <w:t>）</w:t>
            </w:r>
          </w:p>
        </w:tc>
        <w:tc>
          <w:tcPr>
            <w:tcW w:w="2841" w:type="dxa"/>
          </w:tcPr>
          <w:p w14:paraId="761CC605" w14:textId="77777777" w:rsidR="000B3670" w:rsidRPr="000B3670" w:rsidRDefault="00F05B02" w:rsidP="00B378D6">
            <w:pPr>
              <w:ind w:firstLineChars="0" w:firstLine="0"/>
            </w:pPr>
            <w:r>
              <w:rPr>
                <w:rFonts w:hint="eastAsia"/>
              </w:rPr>
              <w:t>添加病人的病史信息</w:t>
            </w:r>
          </w:p>
        </w:tc>
      </w:tr>
      <w:tr w:rsidR="000B3670" w:rsidRPr="000B3670" w14:paraId="0D901DAD" w14:textId="77777777" w:rsidTr="000B3670">
        <w:tc>
          <w:tcPr>
            <w:tcW w:w="2840" w:type="dxa"/>
          </w:tcPr>
          <w:p w14:paraId="2E6E8645" w14:textId="77777777" w:rsidR="000B3670" w:rsidRPr="000B3670" w:rsidRDefault="000B3670" w:rsidP="00B378D6">
            <w:pPr>
              <w:ind w:firstLineChars="0" w:firstLine="0"/>
            </w:pPr>
            <w:proofErr w:type="spellStart"/>
            <w:r w:rsidRPr="000B3670">
              <w:t>QueryMedicalHistory</w:t>
            </w:r>
            <w:proofErr w:type="spellEnd"/>
          </w:p>
        </w:tc>
        <w:tc>
          <w:tcPr>
            <w:tcW w:w="2841" w:type="dxa"/>
          </w:tcPr>
          <w:p w14:paraId="6121E293" w14:textId="77777777" w:rsidR="000B3670" w:rsidRPr="000B3670" w:rsidRDefault="00F05B02" w:rsidP="00B378D6">
            <w:pPr>
              <w:ind w:firstLineChars="0" w:firstLine="0"/>
            </w:pPr>
            <w:r>
              <w:rPr>
                <w:rFonts w:hint="eastAsia"/>
              </w:rPr>
              <w:t>（</w:t>
            </w:r>
            <w:r>
              <w:rPr>
                <w:rFonts w:hint="eastAsia"/>
              </w:rPr>
              <w:t>Map&lt;</w:t>
            </w:r>
            <w:proofErr w:type="spellStart"/>
            <w:r>
              <w:rPr>
                <w:rFonts w:hint="eastAsia"/>
              </w:rPr>
              <w:t>string,stirng</w:t>
            </w:r>
            <w:proofErr w:type="spellEnd"/>
            <w:r>
              <w:rPr>
                <w:rFonts w:hint="eastAsia"/>
              </w:rPr>
              <w:t>&gt; *</w:t>
            </w:r>
            <w:r>
              <w:rPr>
                <w:rFonts w:hint="eastAsia"/>
              </w:rPr>
              <w:t>）</w:t>
            </w:r>
          </w:p>
        </w:tc>
        <w:tc>
          <w:tcPr>
            <w:tcW w:w="2841" w:type="dxa"/>
          </w:tcPr>
          <w:p w14:paraId="6BFE159D" w14:textId="77777777" w:rsidR="000B3670" w:rsidRPr="000B3670" w:rsidRDefault="00F05B02" w:rsidP="00B378D6">
            <w:pPr>
              <w:ind w:firstLineChars="0" w:firstLine="0"/>
            </w:pPr>
            <w:r>
              <w:rPr>
                <w:rFonts w:hint="eastAsia"/>
              </w:rPr>
              <w:t>查询病史信息</w:t>
            </w:r>
          </w:p>
        </w:tc>
      </w:tr>
      <w:tr w:rsidR="000B3670" w:rsidRPr="000B3670" w14:paraId="715D749D" w14:textId="77777777" w:rsidTr="000B3670">
        <w:tc>
          <w:tcPr>
            <w:tcW w:w="2840" w:type="dxa"/>
          </w:tcPr>
          <w:p w14:paraId="6CCF3037" w14:textId="77777777" w:rsidR="000B3670" w:rsidRPr="000B3670" w:rsidRDefault="000B3670" w:rsidP="00B378D6">
            <w:pPr>
              <w:ind w:firstLineChars="0" w:firstLine="0"/>
            </w:pPr>
            <w:proofErr w:type="spellStart"/>
            <w:r w:rsidRPr="000B3670">
              <w:t>UpdateMedicalhistory</w:t>
            </w:r>
            <w:proofErr w:type="spellEnd"/>
          </w:p>
        </w:tc>
        <w:tc>
          <w:tcPr>
            <w:tcW w:w="2841" w:type="dxa"/>
          </w:tcPr>
          <w:p w14:paraId="63799AED" w14:textId="77777777" w:rsidR="000B3670" w:rsidRPr="000B3670" w:rsidRDefault="00F05B02" w:rsidP="00B378D6">
            <w:pPr>
              <w:ind w:firstLineChars="0" w:firstLine="0"/>
            </w:pPr>
            <w:r>
              <w:rPr>
                <w:rFonts w:hint="eastAsia"/>
              </w:rPr>
              <w:t>（</w:t>
            </w:r>
            <w:proofErr w:type="spellStart"/>
            <w:r>
              <w:rPr>
                <w:rFonts w:hint="eastAsia"/>
              </w:rPr>
              <w:t>BsonDocumnet</w:t>
            </w:r>
            <w:proofErr w:type="spellEnd"/>
            <w:r>
              <w:rPr>
                <w:rFonts w:hint="eastAsia"/>
              </w:rPr>
              <w:t>）</w:t>
            </w:r>
          </w:p>
        </w:tc>
        <w:tc>
          <w:tcPr>
            <w:tcW w:w="2841" w:type="dxa"/>
          </w:tcPr>
          <w:p w14:paraId="4B395422" w14:textId="77777777" w:rsidR="000B3670" w:rsidRPr="000B3670" w:rsidRDefault="00F05B02" w:rsidP="00B378D6">
            <w:pPr>
              <w:ind w:firstLineChars="0" w:firstLine="0"/>
            </w:pPr>
            <w:r>
              <w:rPr>
                <w:rFonts w:hint="eastAsia"/>
              </w:rPr>
              <w:t>更新病史信息</w:t>
            </w:r>
          </w:p>
        </w:tc>
      </w:tr>
    </w:tbl>
    <w:p w14:paraId="294FAA31" w14:textId="77777777" w:rsidR="00AE0A01" w:rsidRPr="0003067D" w:rsidRDefault="00AE0A01" w:rsidP="00AF5644">
      <w:pPr>
        <w:pStyle w:val="4"/>
        <w:numPr>
          <w:ilvl w:val="3"/>
          <w:numId w:val="30"/>
        </w:numPr>
        <w:ind w:left="0" w:firstLine="482"/>
        <w:rPr>
          <w:b w:val="0"/>
        </w:rPr>
      </w:pPr>
      <w:r w:rsidRPr="0003067D">
        <w:rPr>
          <w:rFonts w:hint="eastAsia"/>
          <w:b w:val="0"/>
        </w:rPr>
        <w:t>推理服务</w:t>
      </w:r>
    </w:p>
    <w:p w14:paraId="7040D6B7" w14:textId="77777777" w:rsidR="00AE0A01" w:rsidRDefault="00AE0A01" w:rsidP="00AE0A01">
      <w:pPr>
        <w:ind w:firstLine="480"/>
      </w:pPr>
      <w:r>
        <w:rPr>
          <w:rFonts w:hint="eastAsia"/>
        </w:rPr>
        <w:t>（</w:t>
      </w:r>
      <w:r>
        <w:rPr>
          <w:rFonts w:hint="eastAsia"/>
        </w:rPr>
        <w:t>1</w:t>
      </w:r>
      <w:r>
        <w:rPr>
          <w:rFonts w:hint="eastAsia"/>
        </w:rPr>
        <w:t>）基于规则的推理实现</w:t>
      </w:r>
    </w:p>
    <w:p w14:paraId="027A1E2D" w14:textId="77777777" w:rsidR="00AE0A01" w:rsidRDefault="00AE0A01" w:rsidP="00045308">
      <w:pPr>
        <w:ind w:firstLineChars="0" w:firstLine="420"/>
      </w:pPr>
      <w:r>
        <w:rPr>
          <w:rFonts w:hint="eastAsia"/>
        </w:rPr>
        <w:lastRenderedPageBreak/>
        <w:t>CLIPS</w:t>
      </w:r>
      <w:r>
        <w:rPr>
          <w:rFonts w:hint="eastAsia"/>
        </w:rPr>
        <w:t>（</w:t>
      </w:r>
      <w:r>
        <w:rPr>
          <w:rFonts w:hint="eastAsia"/>
        </w:rPr>
        <w:t>C Language Integrated Production System</w:t>
      </w:r>
      <w:r>
        <w:rPr>
          <w:rFonts w:hint="eastAsia"/>
        </w:rPr>
        <w:t>）是一个公共领域的软件工具，用于构建专家系统。这个名字是</w:t>
      </w:r>
      <w:r>
        <w:rPr>
          <w:rFonts w:hint="eastAsia"/>
        </w:rPr>
        <w:t xml:space="preserve"> </w:t>
      </w:r>
      <w:r>
        <w:rPr>
          <w:rFonts w:hint="eastAsia"/>
        </w:rPr>
        <w:t>“</w:t>
      </w:r>
      <w:r>
        <w:rPr>
          <w:rFonts w:hint="eastAsia"/>
        </w:rPr>
        <w:t>C</w:t>
      </w:r>
      <w:r>
        <w:rPr>
          <w:rFonts w:hint="eastAsia"/>
        </w:rPr>
        <w:t>语言集成产生式系统”的缩写。</w:t>
      </w:r>
      <w:r>
        <w:rPr>
          <w:rFonts w:hint="eastAsia"/>
        </w:rPr>
        <w:t>CLIPS</w:t>
      </w:r>
      <w:r>
        <w:rPr>
          <w:rFonts w:hint="eastAsia"/>
        </w:rPr>
        <w:t>的第一个版本是</w:t>
      </w:r>
      <w:r>
        <w:rPr>
          <w:rFonts w:hint="eastAsia"/>
        </w:rPr>
        <w:t>1985</w:t>
      </w:r>
      <w:r>
        <w:rPr>
          <w:rFonts w:hint="eastAsia"/>
        </w:rPr>
        <w:t>年美国航空航天局约翰逊航天中心开发的。起初在</w:t>
      </w:r>
      <w:r>
        <w:rPr>
          <w:rFonts w:hint="eastAsia"/>
        </w:rPr>
        <w:t>CLIPS</w:t>
      </w:r>
      <w:r>
        <w:rPr>
          <w:rFonts w:hint="eastAsia"/>
        </w:rPr>
        <w:t>中的主要代表性的方法是基于对的</w:t>
      </w:r>
      <w:r>
        <w:rPr>
          <w:rFonts w:hint="eastAsia"/>
        </w:rPr>
        <w:t>Rete</w:t>
      </w:r>
      <w:r>
        <w:rPr>
          <w:rFonts w:hint="eastAsia"/>
        </w:rPr>
        <w:t>算法的正向推理规则语言。发布于</w:t>
      </w:r>
      <w:r>
        <w:rPr>
          <w:rFonts w:hint="eastAsia"/>
        </w:rPr>
        <w:t>1991</w:t>
      </w:r>
      <w:r>
        <w:rPr>
          <w:rFonts w:hint="eastAsia"/>
        </w:rPr>
        <w:t>年的春天的</w:t>
      </w:r>
      <w:r>
        <w:rPr>
          <w:rFonts w:hint="eastAsia"/>
        </w:rPr>
        <w:t>5.0</w:t>
      </w:r>
      <w:r>
        <w:rPr>
          <w:rFonts w:hint="eastAsia"/>
        </w:rPr>
        <w:t>版的</w:t>
      </w:r>
      <w:r>
        <w:rPr>
          <w:rFonts w:hint="eastAsia"/>
        </w:rPr>
        <w:t>CLIPS</w:t>
      </w:r>
      <w:r>
        <w:rPr>
          <w:rFonts w:hint="eastAsia"/>
        </w:rPr>
        <w:t>，推出了两款新的编程范式：过程式编程（如</w:t>
      </w:r>
      <w:r>
        <w:rPr>
          <w:rFonts w:hint="eastAsia"/>
        </w:rPr>
        <w:t>C</w:t>
      </w:r>
      <w:r>
        <w:rPr>
          <w:rFonts w:hint="eastAsia"/>
        </w:rPr>
        <w:t>语言）和面向对象编程。</w:t>
      </w:r>
      <w:r>
        <w:rPr>
          <w:rFonts w:hint="eastAsia"/>
        </w:rPr>
        <w:t>CLIPS</w:t>
      </w:r>
      <w:r>
        <w:rPr>
          <w:rFonts w:hint="eastAsia"/>
        </w:rPr>
        <w:t>中提供的面向对象的编程语言被称为</w:t>
      </w:r>
      <w:r>
        <w:rPr>
          <w:rFonts w:hint="eastAsia"/>
        </w:rPr>
        <w:t>CLIPS</w:t>
      </w:r>
      <w:r>
        <w:rPr>
          <w:rFonts w:hint="eastAsia"/>
        </w:rPr>
        <w:t>的面向对象语言（</w:t>
      </w:r>
      <w:r>
        <w:rPr>
          <w:rFonts w:hint="eastAsia"/>
        </w:rPr>
        <w:t xml:space="preserve"> COOL </w:t>
      </w:r>
      <w:r>
        <w:rPr>
          <w:rFonts w:hint="eastAsia"/>
        </w:rPr>
        <w:t>）。发布于</w:t>
      </w:r>
      <w:r>
        <w:rPr>
          <w:rFonts w:hint="eastAsia"/>
        </w:rPr>
        <w:t>1993</w:t>
      </w:r>
      <w:r>
        <w:rPr>
          <w:rFonts w:hint="eastAsia"/>
        </w:rPr>
        <w:t>年的春天的</w:t>
      </w:r>
      <w:r>
        <w:rPr>
          <w:rFonts w:hint="eastAsia"/>
        </w:rPr>
        <w:t>6.0</w:t>
      </w:r>
      <w:r>
        <w:rPr>
          <w:rFonts w:hint="eastAsia"/>
        </w:rPr>
        <w:t>版本，加入完全集成的对象</w:t>
      </w:r>
      <w:r>
        <w:rPr>
          <w:rFonts w:hint="eastAsia"/>
        </w:rPr>
        <w:t>/</w:t>
      </w:r>
      <w:r>
        <w:rPr>
          <w:rFonts w:hint="eastAsia"/>
        </w:rPr>
        <w:t>规则模式匹配和支持功能为以规则为基础的软件工程。可见，</w:t>
      </w:r>
      <w:r>
        <w:rPr>
          <w:rFonts w:hint="eastAsia"/>
        </w:rPr>
        <w:t>CLIPS</w:t>
      </w:r>
      <w:r>
        <w:rPr>
          <w:rFonts w:hint="eastAsia"/>
        </w:rPr>
        <w:t>一直处在不断完善的过程中。</w:t>
      </w:r>
    </w:p>
    <w:p w14:paraId="21E442D8" w14:textId="77777777" w:rsidR="00AE0A01" w:rsidRDefault="00AE0A01" w:rsidP="00AE0A01">
      <w:pPr>
        <w:ind w:firstLine="480"/>
      </w:pPr>
      <w:r>
        <w:rPr>
          <w:rFonts w:hint="eastAsia"/>
        </w:rPr>
        <w:t>CLIPS</w:t>
      </w:r>
      <w:r>
        <w:rPr>
          <w:rFonts w:hint="eastAsia"/>
        </w:rPr>
        <w:t>应该是目前最为广泛使用的专家系统工具。由于具有高移植性、高扩展性和强大的知识表达能力和编程方式，</w:t>
      </w:r>
      <w:r>
        <w:rPr>
          <w:rFonts w:hint="eastAsia"/>
        </w:rPr>
        <w:t>CLIPS</w:t>
      </w:r>
      <w:r>
        <w:rPr>
          <w:rFonts w:hint="eastAsia"/>
        </w:rPr>
        <w:t>被广泛应用于政府、工业和学术界的专家系统。</w:t>
      </w:r>
      <w:r>
        <w:rPr>
          <w:rFonts w:hint="eastAsia"/>
        </w:rPr>
        <w:t>CLIPS</w:t>
      </w:r>
      <w:r>
        <w:rPr>
          <w:rFonts w:hint="eastAsia"/>
        </w:rPr>
        <w:t>基本的组成部分包括事实表、知识库和推理机内核，通过这些组成部分，可根据已有的事实和规则推理出所需的结论。</w:t>
      </w:r>
    </w:p>
    <w:p w14:paraId="4CE52F8A" w14:textId="77777777" w:rsidR="00AE0A01" w:rsidRDefault="00AE0A01" w:rsidP="00AE0A01">
      <w:pPr>
        <w:ind w:firstLine="480"/>
      </w:pPr>
      <w:r>
        <w:rPr>
          <w:rFonts w:hint="eastAsia"/>
        </w:rPr>
        <w:t>本论文中将使用</w:t>
      </w:r>
      <w:r>
        <w:rPr>
          <w:rFonts w:hint="eastAsia"/>
        </w:rPr>
        <w:t>CLIPS</w:t>
      </w:r>
      <w:r>
        <w:rPr>
          <w:rFonts w:hint="eastAsia"/>
        </w:rPr>
        <w:t>推理机内核作为规则推理的实现工具。将知识库作为外部文件来源，针对引擎输入的需求，编写输入和输出的数据解析接口。主要函数如下表</w:t>
      </w:r>
      <w:r w:rsidR="00045308">
        <w:rPr>
          <w:rFonts w:hint="eastAsia"/>
        </w:rPr>
        <w:t>：</w:t>
      </w:r>
    </w:p>
    <w:tbl>
      <w:tblPr>
        <w:tblStyle w:val="11"/>
        <w:tblW w:w="0" w:type="auto"/>
        <w:jc w:val="center"/>
        <w:tblInd w:w="1140" w:type="dxa"/>
        <w:tblLook w:val="04A0" w:firstRow="1" w:lastRow="0" w:firstColumn="1" w:lastColumn="0" w:noHBand="0" w:noVBand="1"/>
      </w:tblPr>
      <w:tblGrid>
        <w:gridCol w:w="2682"/>
        <w:gridCol w:w="2350"/>
        <w:gridCol w:w="2350"/>
      </w:tblGrid>
      <w:tr w:rsidR="000B3670" w:rsidRPr="000B3670" w14:paraId="775537CA" w14:textId="77777777" w:rsidTr="00B378D6">
        <w:trPr>
          <w:jc w:val="center"/>
        </w:trPr>
        <w:tc>
          <w:tcPr>
            <w:tcW w:w="2682" w:type="dxa"/>
          </w:tcPr>
          <w:p w14:paraId="0F5D8E2A" w14:textId="77777777"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函数名称</w:t>
            </w:r>
          </w:p>
        </w:tc>
        <w:tc>
          <w:tcPr>
            <w:tcW w:w="2350" w:type="dxa"/>
          </w:tcPr>
          <w:p w14:paraId="13238A3F" w14:textId="77777777"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参数类型</w:t>
            </w:r>
          </w:p>
        </w:tc>
        <w:tc>
          <w:tcPr>
            <w:tcW w:w="2350" w:type="dxa"/>
          </w:tcPr>
          <w:p w14:paraId="557B5413" w14:textId="77777777"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主要功能</w:t>
            </w:r>
          </w:p>
        </w:tc>
      </w:tr>
      <w:tr w:rsidR="000B3670" w:rsidRPr="000B3670" w14:paraId="397838FB" w14:textId="77777777" w:rsidTr="00B378D6">
        <w:trPr>
          <w:jc w:val="center"/>
        </w:trPr>
        <w:tc>
          <w:tcPr>
            <w:tcW w:w="2682" w:type="dxa"/>
          </w:tcPr>
          <w:p w14:paraId="1B4A26E3" w14:textId="77777777" w:rsidR="000B3670" w:rsidRPr="000B3670" w:rsidRDefault="000B3670" w:rsidP="000B3670">
            <w:pPr>
              <w:spacing w:line="240" w:lineRule="auto"/>
              <w:ind w:firstLineChars="0" w:firstLine="0"/>
              <w:jc w:val="both"/>
              <w:rPr>
                <w:rFonts w:ascii="Times New Roman" w:hAnsi="Times New Roman"/>
                <w:szCs w:val="20"/>
              </w:rPr>
            </w:pPr>
            <w:proofErr w:type="spellStart"/>
            <w:r w:rsidRPr="000B3670">
              <w:rPr>
                <w:rFonts w:ascii="Times New Roman" w:hAnsi="Times New Roman" w:hint="eastAsia"/>
                <w:szCs w:val="20"/>
              </w:rPr>
              <w:t>LoadDataModel</w:t>
            </w:r>
            <w:proofErr w:type="spellEnd"/>
          </w:p>
        </w:tc>
        <w:tc>
          <w:tcPr>
            <w:tcW w:w="2350" w:type="dxa"/>
          </w:tcPr>
          <w:p w14:paraId="06C29887" w14:textId="77777777"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w:t>
            </w:r>
            <w:r w:rsidRPr="000B3670">
              <w:rPr>
                <w:rFonts w:ascii="Times New Roman" w:hAnsi="Times New Roman" w:hint="eastAsia"/>
                <w:szCs w:val="20"/>
              </w:rPr>
              <w:t>string *</w:t>
            </w:r>
            <w:r w:rsidRPr="000B3670">
              <w:rPr>
                <w:rFonts w:ascii="Times New Roman" w:hAnsi="Times New Roman" w:hint="eastAsia"/>
                <w:szCs w:val="20"/>
              </w:rPr>
              <w:t>）</w:t>
            </w:r>
          </w:p>
        </w:tc>
        <w:tc>
          <w:tcPr>
            <w:tcW w:w="2350" w:type="dxa"/>
          </w:tcPr>
          <w:p w14:paraId="72622026" w14:textId="77777777"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读取推理需要的数据模型文件</w:t>
            </w:r>
          </w:p>
        </w:tc>
      </w:tr>
      <w:tr w:rsidR="000B3670" w:rsidRPr="000B3670" w14:paraId="4341634A" w14:textId="77777777" w:rsidTr="00B378D6">
        <w:trPr>
          <w:jc w:val="center"/>
        </w:trPr>
        <w:tc>
          <w:tcPr>
            <w:tcW w:w="2682" w:type="dxa"/>
          </w:tcPr>
          <w:p w14:paraId="542ED3AB" w14:textId="77777777" w:rsidR="000B3670" w:rsidRPr="000B3670" w:rsidRDefault="000B3670" w:rsidP="000B3670">
            <w:pPr>
              <w:spacing w:line="240" w:lineRule="auto"/>
              <w:ind w:firstLineChars="0" w:firstLine="0"/>
              <w:jc w:val="both"/>
              <w:rPr>
                <w:rFonts w:ascii="Times New Roman" w:hAnsi="Times New Roman"/>
                <w:szCs w:val="20"/>
              </w:rPr>
            </w:pPr>
            <w:proofErr w:type="spellStart"/>
            <w:r w:rsidRPr="000B3670">
              <w:rPr>
                <w:rFonts w:ascii="Times New Roman" w:hAnsi="Times New Roman"/>
                <w:szCs w:val="20"/>
              </w:rPr>
              <w:t>L</w:t>
            </w:r>
            <w:r w:rsidRPr="000B3670">
              <w:rPr>
                <w:rFonts w:ascii="Times New Roman" w:hAnsi="Times New Roman" w:hint="eastAsia"/>
                <w:szCs w:val="20"/>
              </w:rPr>
              <w:t>oadRule</w:t>
            </w:r>
            <w:proofErr w:type="spellEnd"/>
          </w:p>
        </w:tc>
        <w:tc>
          <w:tcPr>
            <w:tcW w:w="2350" w:type="dxa"/>
          </w:tcPr>
          <w:p w14:paraId="237B22D6" w14:textId="77777777"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w:t>
            </w:r>
            <w:r w:rsidRPr="000B3670">
              <w:rPr>
                <w:rFonts w:ascii="Times New Roman" w:hAnsi="Times New Roman" w:hint="eastAsia"/>
                <w:szCs w:val="20"/>
              </w:rPr>
              <w:t>string *</w:t>
            </w:r>
            <w:r w:rsidRPr="000B3670">
              <w:rPr>
                <w:rFonts w:ascii="Times New Roman" w:hAnsi="Times New Roman" w:hint="eastAsia"/>
                <w:szCs w:val="20"/>
              </w:rPr>
              <w:t>）</w:t>
            </w:r>
          </w:p>
        </w:tc>
        <w:tc>
          <w:tcPr>
            <w:tcW w:w="2350" w:type="dxa"/>
          </w:tcPr>
          <w:p w14:paraId="45F42BCE" w14:textId="77777777"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读取推理的规则文件</w:t>
            </w:r>
          </w:p>
        </w:tc>
      </w:tr>
      <w:tr w:rsidR="000B3670" w:rsidRPr="000B3670" w14:paraId="5A75E434" w14:textId="77777777" w:rsidTr="00B378D6">
        <w:trPr>
          <w:jc w:val="center"/>
        </w:trPr>
        <w:tc>
          <w:tcPr>
            <w:tcW w:w="2682" w:type="dxa"/>
          </w:tcPr>
          <w:p w14:paraId="3E8AE579" w14:textId="77777777" w:rsidR="000B3670" w:rsidRPr="000B3670" w:rsidRDefault="000B3670" w:rsidP="000B3670">
            <w:pPr>
              <w:spacing w:line="240" w:lineRule="auto"/>
              <w:ind w:firstLineChars="0" w:firstLine="0"/>
              <w:jc w:val="both"/>
              <w:rPr>
                <w:rFonts w:ascii="Times New Roman" w:hAnsi="Times New Roman"/>
                <w:szCs w:val="20"/>
              </w:rPr>
            </w:pPr>
            <w:proofErr w:type="spellStart"/>
            <w:r w:rsidRPr="000B3670">
              <w:rPr>
                <w:rFonts w:ascii="Times New Roman" w:hAnsi="Times New Roman" w:hint="eastAsia"/>
                <w:szCs w:val="20"/>
              </w:rPr>
              <w:t>StartInference</w:t>
            </w:r>
            <w:proofErr w:type="spellEnd"/>
          </w:p>
        </w:tc>
        <w:tc>
          <w:tcPr>
            <w:tcW w:w="2350" w:type="dxa"/>
          </w:tcPr>
          <w:p w14:paraId="719239C2" w14:textId="77777777"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w:t>
            </w:r>
            <w:r w:rsidRPr="000B3670">
              <w:rPr>
                <w:rFonts w:ascii="Times New Roman" w:hAnsi="Times New Roman" w:hint="eastAsia"/>
                <w:szCs w:val="20"/>
              </w:rPr>
              <w:t>map&lt;</w:t>
            </w:r>
            <w:proofErr w:type="spellStart"/>
            <w:r w:rsidRPr="000B3670">
              <w:rPr>
                <w:rFonts w:ascii="Times New Roman" w:hAnsi="Times New Roman" w:hint="eastAsia"/>
                <w:szCs w:val="20"/>
              </w:rPr>
              <w:t>string,bool</w:t>
            </w:r>
            <w:proofErr w:type="spellEnd"/>
            <w:r w:rsidRPr="000B3670">
              <w:rPr>
                <w:rFonts w:ascii="Times New Roman" w:hAnsi="Times New Roman" w:hint="eastAsia"/>
                <w:szCs w:val="20"/>
              </w:rPr>
              <w:t>&gt; *</w:t>
            </w:r>
            <w:r w:rsidRPr="000B3670">
              <w:rPr>
                <w:rFonts w:ascii="Times New Roman" w:hAnsi="Times New Roman" w:hint="eastAsia"/>
                <w:szCs w:val="20"/>
              </w:rPr>
              <w:t>）</w:t>
            </w:r>
          </w:p>
        </w:tc>
        <w:tc>
          <w:tcPr>
            <w:tcW w:w="2350" w:type="dxa"/>
          </w:tcPr>
          <w:p w14:paraId="11BEA969" w14:textId="77777777"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对输入数据进行推理</w:t>
            </w:r>
          </w:p>
        </w:tc>
      </w:tr>
    </w:tbl>
    <w:p w14:paraId="77C08E88" w14:textId="77777777" w:rsidR="00AE0A01" w:rsidRDefault="00AE0A01" w:rsidP="00AE0A01">
      <w:pPr>
        <w:ind w:firstLine="480"/>
      </w:pPr>
      <w:r>
        <w:rPr>
          <w:rFonts w:hint="eastAsia"/>
        </w:rPr>
        <w:t>（</w:t>
      </w:r>
      <w:r>
        <w:rPr>
          <w:rFonts w:hint="eastAsia"/>
        </w:rPr>
        <w:t>2</w:t>
      </w:r>
      <w:r>
        <w:rPr>
          <w:rFonts w:hint="eastAsia"/>
        </w:rPr>
        <w:t>）基于数据的推理实现</w:t>
      </w:r>
    </w:p>
    <w:p w14:paraId="3128E9F9" w14:textId="77777777" w:rsidR="00992D48" w:rsidRDefault="00AE0A01" w:rsidP="00AE0A01">
      <w:pPr>
        <w:ind w:firstLine="480"/>
      </w:pPr>
      <w:r>
        <w:rPr>
          <w:rFonts w:hint="eastAsia"/>
        </w:rPr>
        <w:t>WEKA</w:t>
      </w:r>
      <w:r>
        <w:rPr>
          <w:rFonts w:hint="eastAsia"/>
        </w:rPr>
        <w:t>是新西兰</w:t>
      </w:r>
      <w:r>
        <w:rPr>
          <w:rFonts w:hint="eastAsia"/>
        </w:rPr>
        <w:t>Waikato</w:t>
      </w:r>
      <w:r>
        <w:rPr>
          <w:rFonts w:hint="eastAsia"/>
        </w:rPr>
        <w:t>大学开发的全面的数据挖掘系统，它不仅提供了多种数据挖掘方法</w:t>
      </w:r>
      <w:r>
        <w:rPr>
          <w:rFonts w:hint="eastAsia"/>
        </w:rPr>
        <w:t>(</w:t>
      </w:r>
      <w:r>
        <w:rPr>
          <w:rFonts w:hint="eastAsia"/>
        </w:rPr>
        <w:t>分类、聚类、关联规则等</w:t>
      </w:r>
      <w:r>
        <w:rPr>
          <w:rFonts w:hint="eastAsia"/>
        </w:rPr>
        <w:t>)</w:t>
      </w:r>
      <w:r>
        <w:rPr>
          <w:rFonts w:hint="eastAsia"/>
        </w:rPr>
        <w:t>的多种常用算法进行知识发现，还提供</w:t>
      </w:r>
      <w:r w:rsidR="00992D48">
        <w:rPr>
          <w:rFonts w:hint="eastAsia"/>
        </w:rPr>
        <w:t>了适用于任意数据集的数据预处理功能，以及算法性能评估的多种方法。</w:t>
      </w:r>
    </w:p>
    <w:p w14:paraId="09A4C4F6" w14:textId="77777777" w:rsidR="00AE0A01" w:rsidRDefault="00AE0A01" w:rsidP="00AE0A01">
      <w:pPr>
        <w:ind w:firstLine="480"/>
      </w:pPr>
      <w:r>
        <w:rPr>
          <w:rFonts w:hint="eastAsia"/>
        </w:rPr>
        <w:t>WEKA</w:t>
      </w:r>
      <w:r>
        <w:rPr>
          <w:rFonts w:hint="eastAsia"/>
        </w:rPr>
        <w:t>是由</w:t>
      </w:r>
      <w:r>
        <w:rPr>
          <w:rFonts w:hint="eastAsia"/>
        </w:rPr>
        <w:t>JAVA</w:t>
      </w:r>
      <w:r>
        <w:rPr>
          <w:rFonts w:hint="eastAsia"/>
        </w:rPr>
        <w:t>语言实现的开放性平台，具有非常良好的扩展性和兼容性，用户可以根据具体需要将个性化的算法封装进系统，达到数据处理及算法性能评估的目的，正是由于</w:t>
      </w:r>
      <w:r>
        <w:rPr>
          <w:rFonts w:hint="eastAsia"/>
        </w:rPr>
        <w:t>WEKA</w:t>
      </w:r>
      <w:r>
        <w:rPr>
          <w:rFonts w:hint="eastAsia"/>
        </w:rPr>
        <w:t>具有良好定义的数据结构和基本的统计接口</w:t>
      </w:r>
      <w:r>
        <w:rPr>
          <w:rFonts w:hint="eastAsia"/>
        </w:rPr>
        <w:t>,</w:t>
      </w:r>
      <w:r>
        <w:rPr>
          <w:rFonts w:hint="eastAsia"/>
        </w:rPr>
        <w:t>将它作</w:t>
      </w:r>
      <w:r>
        <w:rPr>
          <w:rFonts w:hint="eastAsia"/>
        </w:rPr>
        <w:lastRenderedPageBreak/>
        <w:t>为基于数据的推理方式的实现工具。</w:t>
      </w:r>
    </w:p>
    <w:p w14:paraId="1124BA22" w14:textId="77777777" w:rsidR="00AE0A01" w:rsidRDefault="00AE0A01" w:rsidP="00FE2764">
      <w:pPr>
        <w:ind w:firstLine="480"/>
      </w:pPr>
      <w:r>
        <w:rPr>
          <w:rFonts w:hint="eastAsia"/>
        </w:rPr>
        <w:t>通过对于</w:t>
      </w:r>
      <w:r>
        <w:rPr>
          <w:rFonts w:hint="eastAsia"/>
        </w:rPr>
        <w:t>WEKA</w:t>
      </w:r>
      <w:r>
        <w:rPr>
          <w:rFonts w:hint="eastAsia"/>
        </w:rPr>
        <w:t>的标准接口</w:t>
      </w:r>
      <w:r>
        <w:rPr>
          <w:rFonts w:hint="eastAsia"/>
        </w:rPr>
        <w:t>Classifier</w:t>
      </w:r>
      <w:r>
        <w:rPr>
          <w:rFonts w:hint="eastAsia"/>
        </w:rPr>
        <w:t>的封装，读取外部的算法模型文件以及数据</w:t>
      </w:r>
      <w:r w:rsidR="00FE2764">
        <w:rPr>
          <w:rFonts w:hint="eastAsia"/>
        </w:rPr>
        <w:t>，封装后的</w:t>
      </w:r>
      <w:r>
        <w:rPr>
          <w:rFonts w:hint="eastAsia"/>
        </w:rPr>
        <w:t>主要函数如下表</w:t>
      </w:r>
      <w:r w:rsidR="00FE2764">
        <w:rPr>
          <w:rFonts w:hint="eastAsia"/>
        </w:rPr>
        <w:t>：</w:t>
      </w:r>
    </w:p>
    <w:tbl>
      <w:tblPr>
        <w:tblStyle w:val="21"/>
        <w:tblW w:w="0" w:type="auto"/>
        <w:jc w:val="center"/>
        <w:tblInd w:w="1140" w:type="dxa"/>
        <w:tblLook w:val="04A0" w:firstRow="1" w:lastRow="0" w:firstColumn="1" w:lastColumn="0" w:noHBand="0" w:noVBand="1"/>
      </w:tblPr>
      <w:tblGrid>
        <w:gridCol w:w="2682"/>
        <w:gridCol w:w="2350"/>
        <w:gridCol w:w="2350"/>
      </w:tblGrid>
      <w:tr w:rsidR="000B3670" w:rsidRPr="000B3670" w14:paraId="7DB39D59" w14:textId="77777777" w:rsidTr="00B378D6">
        <w:trPr>
          <w:jc w:val="center"/>
        </w:trPr>
        <w:tc>
          <w:tcPr>
            <w:tcW w:w="2682" w:type="dxa"/>
          </w:tcPr>
          <w:p w14:paraId="490556A2" w14:textId="77777777"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函数名称</w:t>
            </w:r>
          </w:p>
        </w:tc>
        <w:tc>
          <w:tcPr>
            <w:tcW w:w="2350" w:type="dxa"/>
          </w:tcPr>
          <w:p w14:paraId="6CD96C1A" w14:textId="77777777"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参数类型</w:t>
            </w:r>
          </w:p>
        </w:tc>
        <w:tc>
          <w:tcPr>
            <w:tcW w:w="2350" w:type="dxa"/>
          </w:tcPr>
          <w:p w14:paraId="6C1506D2" w14:textId="77777777"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主要功能</w:t>
            </w:r>
          </w:p>
        </w:tc>
      </w:tr>
      <w:tr w:rsidR="000B3670" w:rsidRPr="000B3670" w14:paraId="2FAAE483" w14:textId="77777777" w:rsidTr="00B378D6">
        <w:trPr>
          <w:jc w:val="center"/>
        </w:trPr>
        <w:tc>
          <w:tcPr>
            <w:tcW w:w="2682" w:type="dxa"/>
          </w:tcPr>
          <w:p w14:paraId="6EA8514C" w14:textId="77777777" w:rsidR="000B3670" w:rsidRPr="000B3670" w:rsidRDefault="000B3670" w:rsidP="000B3670">
            <w:pPr>
              <w:spacing w:line="240" w:lineRule="auto"/>
              <w:ind w:firstLineChars="0" w:firstLine="0"/>
              <w:jc w:val="both"/>
              <w:rPr>
                <w:rFonts w:ascii="Times New Roman" w:hAnsi="Times New Roman"/>
                <w:szCs w:val="20"/>
              </w:rPr>
            </w:pPr>
            <w:proofErr w:type="spellStart"/>
            <w:r w:rsidRPr="000B3670">
              <w:rPr>
                <w:rFonts w:ascii="Times New Roman" w:hAnsi="Times New Roman" w:hint="eastAsia"/>
                <w:szCs w:val="20"/>
              </w:rPr>
              <w:t>LoadDataFile</w:t>
            </w:r>
            <w:proofErr w:type="spellEnd"/>
            <w:r w:rsidRPr="000B3670">
              <w:rPr>
                <w:rFonts w:ascii="Times New Roman" w:hAnsi="Times New Roman" w:hint="eastAsia"/>
                <w:szCs w:val="20"/>
              </w:rPr>
              <w:t xml:space="preserve"> </w:t>
            </w:r>
          </w:p>
        </w:tc>
        <w:tc>
          <w:tcPr>
            <w:tcW w:w="2350" w:type="dxa"/>
          </w:tcPr>
          <w:p w14:paraId="4A43B517" w14:textId="77777777"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w:t>
            </w:r>
            <w:r w:rsidRPr="000B3670">
              <w:rPr>
                <w:rFonts w:ascii="Times New Roman" w:hAnsi="Times New Roman" w:hint="eastAsia"/>
                <w:szCs w:val="20"/>
              </w:rPr>
              <w:t>string *</w:t>
            </w:r>
            <w:r w:rsidRPr="000B3670">
              <w:rPr>
                <w:rFonts w:ascii="Times New Roman" w:hAnsi="Times New Roman" w:hint="eastAsia"/>
                <w:szCs w:val="20"/>
              </w:rPr>
              <w:t>）</w:t>
            </w:r>
          </w:p>
        </w:tc>
        <w:tc>
          <w:tcPr>
            <w:tcW w:w="2350" w:type="dxa"/>
          </w:tcPr>
          <w:p w14:paraId="2286FD29" w14:textId="77777777"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读入配置的</w:t>
            </w:r>
            <w:proofErr w:type="spellStart"/>
            <w:r w:rsidRPr="000B3670">
              <w:rPr>
                <w:rFonts w:ascii="Times New Roman" w:hAnsi="Times New Roman" w:hint="eastAsia"/>
                <w:szCs w:val="20"/>
              </w:rPr>
              <w:t>arff</w:t>
            </w:r>
            <w:proofErr w:type="spellEnd"/>
            <w:r w:rsidRPr="000B3670">
              <w:rPr>
                <w:rFonts w:ascii="Times New Roman" w:hAnsi="Times New Roman" w:hint="eastAsia"/>
                <w:szCs w:val="20"/>
              </w:rPr>
              <w:t>格式的数据集文件</w:t>
            </w:r>
          </w:p>
        </w:tc>
      </w:tr>
      <w:tr w:rsidR="000B3670" w:rsidRPr="000B3670" w14:paraId="2693F664" w14:textId="77777777" w:rsidTr="00B378D6">
        <w:trPr>
          <w:jc w:val="center"/>
        </w:trPr>
        <w:tc>
          <w:tcPr>
            <w:tcW w:w="2682" w:type="dxa"/>
          </w:tcPr>
          <w:p w14:paraId="4A0D4E88" w14:textId="77777777" w:rsidR="000B3670" w:rsidRPr="000B3670" w:rsidRDefault="000B3670" w:rsidP="000B3670">
            <w:pPr>
              <w:spacing w:line="240" w:lineRule="auto"/>
              <w:ind w:firstLineChars="0" w:firstLine="0"/>
              <w:jc w:val="both"/>
              <w:rPr>
                <w:rFonts w:ascii="Times New Roman" w:hAnsi="Times New Roman"/>
                <w:szCs w:val="20"/>
              </w:rPr>
            </w:pPr>
            <w:proofErr w:type="spellStart"/>
            <w:r w:rsidRPr="000B3670">
              <w:rPr>
                <w:rFonts w:ascii="Times New Roman" w:hAnsi="Times New Roman" w:hint="eastAsia"/>
                <w:szCs w:val="20"/>
              </w:rPr>
              <w:t>LoadModel</w:t>
            </w:r>
            <w:proofErr w:type="spellEnd"/>
          </w:p>
        </w:tc>
        <w:tc>
          <w:tcPr>
            <w:tcW w:w="2350" w:type="dxa"/>
          </w:tcPr>
          <w:p w14:paraId="7B8A822E" w14:textId="77777777"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w:t>
            </w:r>
            <w:r w:rsidRPr="000B3670">
              <w:rPr>
                <w:rFonts w:ascii="Times New Roman" w:hAnsi="Times New Roman" w:hint="eastAsia"/>
                <w:szCs w:val="20"/>
              </w:rPr>
              <w:t>string *</w:t>
            </w:r>
            <w:r w:rsidRPr="000B3670">
              <w:rPr>
                <w:rFonts w:ascii="Times New Roman" w:hAnsi="Times New Roman" w:hint="eastAsia"/>
                <w:szCs w:val="20"/>
              </w:rPr>
              <w:t>）</w:t>
            </w:r>
          </w:p>
        </w:tc>
        <w:tc>
          <w:tcPr>
            <w:tcW w:w="2350" w:type="dxa"/>
          </w:tcPr>
          <w:p w14:paraId="0BB1298E" w14:textId="77777777"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读入配置的算法</w:t>
            </w:r>
            <w:r w:rsidRPr="000B3670">
              <w:rPr>
                <w:rFonts w:ascii="Times New Roman" w:hAnsi="Times New Roman" w:hint="eastAsia"/>
                <w:szCs w:val="20"/>
              </w:rPr>
              <w:t>Model</w:t>
            </w:r>
            <w:r w:rsidRPr="000B3670">
              <w:rPr>
                <w:rFonts w:ascii="Times New Roman" w:hAnsi="Times New Roman" w:hint="eastAsia"/>
                <w:szCs w:val="20"/>
              </w:rPr>
              <w:t>文件</w:t>
            </w:r>
          </w:p>
        </w:tc>
      </w:tr>
      <w:tr w:rsidR="000B3670" w:rsidRPr="000B3670" w14:paraId="5F6F5FB8" w14:textId="77777777" w:rsidTr="00B378D6">
        <w:trPr>
          <w:jc w:val="center"/>
        </w:trPr>
        <w:tc>
          <w:tcPr>
            <w:tcW w:w="2682" w:type="dxa"/>
          </w:tcPr>
          <w:p w14:paraId="156030F3" w14:textId="77777777" w:rsidR="000B3670" w:rsidRPr="000B3670" w:rsidRDefault="000B3670" w:rsidP="000B3670">
            <w:pPr>
              <w:spacing w:line="240" w:lineRule="auto"/>
              <w:ind w:firstLineChars="0" w:firstLine="0"/>
              <w:jc w:val="both"/>
              <w:rPr>
                <w:rFonts w:ascii="Times New Roman" w:hAnsi="Times New Roman"/>
                <w:szCs w:val="20"/>
              </w:rPr>
            </w:pPr>
            <w:proofErr w:type="spellStart"/>
            <w:r w:rsidRPr="000B3670">
              <w:rPr>
                <w:rFonts w:ascii="Times New Roman" w:hAnsi="Times New Roman" w:hint="eastAsia"/>
                <w:szCs w:val="20"/>
              </w:rPr>
              <w:t>StartInference</w:t>
            </w:r>
            <w:proofErr w:type="spellEnd"/>
          </w:p>
        </w:tc>
        <w:tc>
          <w:tcPr>
            <w:tcW w:w="2350" w:type="dxa"/>
          </w:tcPr>
          <w:p w14:paraId="26428CDB" w14:textId="77777777"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w:t>
            </w:r>
            <w:r w:rsidRPr="000B3670">
              <w:rPr>
                <w:rFonts w:ascii="Times New Roman" w:hAnsi="Times New Roman" w:hint="eastAsia"/>
                <w:szCs w:val="20"/>
              </w:rPr>
              <w:t>Instance *</w:t>
            </w:r>
            <w:r w:rsidRPr="000B3670">
              <w:rPr>
                <w:rFonts w:ascii="Times New Roman" w:hAnsi="Times New Roman" w:hint="eastAsia"/>
                <w:szCs w:val="20"/>
              </w:rPr>
              <w:t>）</w:t>
            </w:r>
          </w:p>
        </w:tc>
        <w:tc>
          <w:tcPr>
            <w:tcW w:w="2350" w:type="dxa"/>
          </w:tcPr>
          <w:p w14:paraId="62227856" w14:textId="77777777"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输入需要推理的数据，开始推理</w:t>
            </w:r>
          </w:p>
        </w:tc>
      </w:tr>
    </w:tbl>
    <w:p w14:paraId="4EB805F0" w14:textId="77777777" w:rsidR="00AE0A01" w:rsidRPr="00AE0A01" w:rsidRDefault="00AE0A01" w:rsidP="00DF60E1">
      <w:pPr>
        <w:pStyle w:val="2"/>
        <w:numPr>
          <w:ilvl w:val="1"/>
          <w:numId w:val="30"/>
        </w:numPr>
        <w:ind w:left="142" w:hanging="142"/>
        <w:rPr>
          <w:rFonts w:cs="Times New Roman"/>
        </w:rPr>
      </w:pPr>
      <w:bookmarkStart w:id="35" w:name="_Toc377104188"/>
      <w:r w:rsidRPr="00AE0A01">
        <w:rPr>
          <w:rFonts w:cs="Times New Roman" w:hint="eastAsia"/>
        </w:rPr>
        <w:t>结果与讨论</w:t>
      </w:r>
      <w:bookmarkEnd w:id="35"/>
    </w:p>
    <w:p w14:paraId="04C897D7" w14:textId="77777777" w:rsidR="00AE0A01" w:rsidRDefault="00AE0A01" w:rsidP="00AE0A01">
      <w:pPr>
        <w:ind w:firstLine="480"/>
      </w:pPr>
      <w:r>
        <w:rPr>
          <w:rFonts w:hint="eastAsia"/>
        </w:rPr>
        <w:t>本章主要介绍了面向社区的疾病诊断决策支持系统的框架相关的技术及实现，系统的框架基于云平台实现，能够达到根据用户的使用情况进行动态性的资源调配，满足庞大的社区医生用户群体的需求。系统的人机接口部分采用数据录入展示组件实现了问诊界面的动态可配置性，满足</w:t>
      </w:r>
      <w:r w:rsidR="00B13C6D">
        <w:rPr>
          <w:rFonts w:hint="eastAsia"/>
        </w:rPr>
        <w:t>问诊流程的变动</w:t>
      </w:r>
      <w:r>
        <w:rPr>
          <w:rFonts w:hint="eastAsia"/>
        </w:rPr>
        <w:t>。而推理引擎部分，利用</w:t>
      </w:r>
      <w:r>
        <w:rPr>
          <w:rFonts w:hint="eastAsia"/>
        </w:rPr>
        <w:t>web service</w:t>
      </w:r>
      <w:r>
        <w:rPr>
          <w:rFonts w:hint="eastAsia"/>
        </w:rPr>
        <w:t>的跨平台性和服务架构，</w:t>
      </w:r>
      <w:r w:rsidR="00B13C6D">
        <w:rPr>
          <w:rFonts w:hint="eastAsia"/>
        </w:rPr>
        <w:t>统一管理各种推理方法，屏蔽实现上的语言及平台的区别</w:t>
      </w:r>
      <w:r>
        <w:rPr>
          <w:rFonts w:hint="eastAsia"/>
        </w:rPr>
        <w:t>。最后，基于</w:t>
      </w:r>
      <w:proofErr w:type="spellStart"/>
      <w:r>
        <w:rPr>
          <w:rFonts w:hint="eastAsia"/>
        </w:rPr>
        <w:t>MongoDB</w:t>
      </w:r>
      <w:proofErr w:type="spellEnd"/>
      <w:r>
        <w:rPr>
          <w:rFonts w:hint="eastAsia"/>
        </w:rPr>
        <w:t>的数据存储具有灵活的数据模型，适应不同疾病复杂且各异的数据结构，能够迅速响应临床快速多变的数据需求。</w:t>
      </w:r>
    </w:p>
    <w:p w14:paraId="1E75C9CE" w14:textId="77777777" w:rsidR="00A33DB6" w:rsidRDefault="00AE0A01" w:rsidP="00A33DB6">
      <w:pPr>
        <w:keepNext/>
        <w:ind w:firstLine="480"/>
      </w:pPr>
      <w:r>
        <w:rPr>
          <w:rFonts w:hint="eastAsia"/>
        </w:rPr>
        <w:t>基于本系统框架可以快速高效的进行面向社区的疾病诊断决策支持系统的开发工作，开发流程如下图所示：</w:t>
      </w:r>
      <w:r>
        <w:t xml:space="preserve"> </w:t>
      </w:r>
      <w:r>
        <w:rPr>
          <w:noProof/>
        </w:rPr>
        <w:drawing>
          <wp:inline distT="0" distB="0" distL="0" distR="0" wp14:anchorId="4397995F" wp14:editId="29E3A0F0">
            <wp:extent cx="5267960" cy="1146175"/>
            <wp:effectExtent l="0" t="0" r="889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67960" cy="1146175"/>
                    </a:xfrm>
                    <a:prstGeom prst="rect">
                      <a:avLst/>
                    </a:prstGeom>
                    <a:noFill/>
                    <a:ln>
                      <a:noFill/>
                    </a:ln>
                  </pic:spPr>
                </pic:pic>
              </a:graphicData>
            </a:graphic>
          </wp:inline>
        </w:drawing>
      </w:r>
    </w:p>
    <w:p w14:paraId="27CBAE3E" w14:textId="77777777" w:rsidR="00AE0A01" w:rsidRDefault="00A33DB6" w:rsidP="00A33DB6">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75093A">
        <w:rPr>
          <w:noProof/>
        </w:rPr>
        <w:t>21</w:t>
      </w:r>
      <w:r>
        <w:fldChar w:fldCharType="end"/>
      </w:r>
      <w:r>
        <w:rPr>
          <w:rFonts w:hint="eastAsia"/>
        </w:rPr>
        <w:t>基于框架的系统开发流程</w:t>
      </w:r>
    </w:p>
    <w:p w14:paraId="4BE84229" w14:textId="77777777" w:rsidR="00AE0A01" w:rsidRPr="00AE0A01" w:rsidRDefault="00AE0A01" w:rsidP="00AE0A01">
      <w:pPr>
        <w:ind w:firstLine="480"/>
      </w:pPr>
      <w:r>
        <w:rPr>
          <w:rFonts w:hint="eastAsia"/>
        </w:rPr>
        <w:t>通过推理引擎选择、数据模型设计、问诊界面配置以及数据交互实现四个步骤就能开发出一个适用于社区医疗的疾病诊断决策支持系统。系统在投入临床应用后，医疗专家根据临床数据挖掘新的知识或者临床的需求发生变化，医疗信息</w:t>
      </w:r>
      <w:r>
        <w:rPr>
          <w:rFonts w:hint="eastAsia"/>
        </w:rPr>
        <w:lastRenderedPageBreak/>
        <w:t>化工作者可以根据这四个步骤进行调整，迅速完成系统的更新。</w:t>
      </w:r>
    </w:p>
    <w:p w14:paraId="283EFD3B" w14:textId="77777777" w:rsidR="00AE0A01" w:rsidRPr="004F542A" w:rsidRDefault="00AE0A01" w:rsidP="00AE0A01">
      <w:pPr>
        <w:ind w:firstLineChars="0" w:firstLine="420"/>
        <w:sectPr w:rsidR="00AE0A01" w:rsidRPr="004F542A" w:rsidSect="00FB0F55">
          <w:headerReference w:type="default" r:id="rId62"/>
          <w:endnotePr>
            <w:numFmt w:val="decimal"/>
          </w:endnotePr>
          <w:pgSz w:w="11906" w:h="16838"/>
          <w:pgMar w:top="1440" w:right="1800" w:bottom="1440" w:left="1800" w:header="851" w:footer="992" w:gutter="0"/>
          <w:cols w:space="425"/>
          <w:docGrid w:type="lines" w:linePitch="326"/>
        </w:sectPr>
      </w:pPr>
      <w:r>
        <w:rPr>
          <w:rFonts w:hint="eastAsia"/>
        </w:rPr>
        <w:t>为了验证系统的开</w:t>
      </w:r>
      <w:r w:rsidR="005776D3">
        <w:rPr>
          <w:rFonts w:hint="eastAsia"/>
        </w:rPr>
        <w:t>放</w:t>
      </w:r>
      <w:r>
        <w:rPr>
          <w:rFonts w:hint="eastAsia"/>
        </w:rPr>
        <w:t>性和可扩展性，选取了头痛与</w:t>
      </w:r>
      <w:r w:rsidR="008E236E">
        <w:rPr>
          <w:rFonts w:hint="eastAsia"/>
        </w:rPr>
        <w:t>阿尔兹海默</w:t>
      </w:r>
      <w:r>
        <w:rPr>
          <w:rFonts w:hint="eastAsia"/>
        </w:rPr>
        <w:t>症进行诊断决策支持系统的开发工作。</w:t>
      </w:r>
      <w:r w:rsidR="00A33DB6">
        <w:rPr>
          <w:rFonts w:hint="eastAsia"/>
        </w:rPr>
        <w:t>头痛和</w:t>
      </w:r>
      <w:r w:rsidR="008E236E">
        <w:rPr>
          <w:rFonts w:hint="eastAsia"/>
        </w:rPr>
        <w:t>阿尔兹海默症虽然都属于神经科疾病，但是在诊断方式上有很大的区别：头痛的诊断目前有国际公认的临床指南，明确的分类标准可以表达为逻辑规则，然而阿尔兹海默症由于发病原因复杂且受到环境、教育等各种因素影响，目前没有完全统一</w:t>
      </w:r>
      <w:r w:rsidR="008E236E" w:rsidRPr="008E236E">
        <w:rPr>
          <w:rFonts w:hint="eastAsia"/>
        </w:rPr>
        <w:t>明确</w:t>
      </w:r>
      <w:r w:rsidR="008E236E">
        <w:rPr>
          <w:rFonts w:hint="eastAsia"/>
        </w:rPr>
        <w:t>的诊断指南，主要依据于专家的经验；另一方面，头痛的问诊基本以头痛相关的症状为主，辅以既往就诊和疾病信息，阿尔兹海默症的诊断多以心理学量表和分子影像学检查为主，两者的问诊的界面有很大差异。</w:t>
      </w:r>
      <w:r w:rsidR="008D0C9B">
        <w:rPr>
          <w:rFonts w:hint="eastAsia"/>
        </w:rPr>
        <w:t>因此</w:t>
      </w:r>
      <w:r w:rsidR="008E236E">
        <w:rPr>
          <w:rFonts w:hint="eastAsia"/>
        </w:rPr>
        <w:t>通过这两者的基于框架的诊断决策支持系统的开发工作，可以</w:t>
      </w:r>
      <w:r w:rsidR="008D0C9B">
        <w:rPr>
          <w:rFonts w:hint="eastAsia"/>
        </w:rPr>
        <w:t>验证系统对于不同疾病的适用性。</w:t>
      </w:r>
    </w:p>
    <w:p w14:paraId="13858E36" w14:textId="77777777" w:rsidR="0024280C" w:rsidRPr="0024280C" w:rsidRDefault="0024280C" w:rsidP="007A1BBE">
      <w:pPr>
        <w:pStyle w:val="1"/>
        <w:numPr>
          <w:ilvl w:val="0"/>
          <w:numId w:val="30"/>
        </w:numPr>
      </w:pPr>
      <w:bookmarkStart w:id="36" w:name="_Toc377104189"/>
      <w:commentRangeStart w:id="37"/>
      <w:r w:rsidRPr="0024280C">
        <w:rPr>
          <w:rFonts w:hint="eastAsia"/>
        </w:rPr>
        <w:lastRenderedPageBreak/>
        <w:t>头痛诊断决策支持系统实现</w:t>
      </w:r>
      <w:bookmarkEnd w:id="36"/>
      <w:commentRangeEnd w:id="37"/>
      <w:r w:rsidR="009B2B5A">
        <w:rPr>
          <w:rStyle w:val="af4"/>
          <w:b w:val="0"/>
          <w:bCs w:val="0"/>
          <w:kern w:val="2"/>
        </w:rPr>
        <w:commentReference w:id="37"/>
      </w:r>
      <w:r>
        <w:rPr>
          <w:rFonts w:hint="eastAsia"/>
        </w:rPr>
        <w:t xml:space="preserve"> </w:t>
      </w:r>
    </w:p>
    <w:p w14:paraId="05AD75ED" w14:textId="77777777" w:rsidR="004F0892" w:rsidRDefault="0024280C" w:rsidP="001461BA">
      <w:pPr>
        <w:pStyle w:val="2"/>
        <w:numPr>
          <w:ilvl w:val="1"/>
          <w:numId w:val="30"/>
        </w:numPr>
        <w:ind w:left="142" w:hanging="142"/>
        <w:rPr>
          <w:rFonts w:cs="Times New Roman"/>
        </w:rPr>
      </w:pPr>
      <w:bookmarkStart w:id="38" w:name="_Toc377104190"/>
      <w:r>
        <w:rPr>
          <w:rFonts w:cs="Times New Roman" w:hint="eastAsia"/>
        </w:rPr>
        <w:t>系统背景</w:t>
      </w:r>
      <w:r w:rsidR="004F0892" w:rsidRPr="00370433">
        <w:rPr>
          <w:rFonts w:cs="Times New Roman"/>
        </w:rPr>
        <w:t>概述</w:t>
      </w:r>
      <w:bookmarkEnd w:id="38"/>
    </w:p>
    <w:p w14:paraId="6A91C370" w14:textId="77777777" w:rsidR="0024280C" w:rsidRDefault="0024280C" w:rsidP="0024280C">
      <w:pPr>
        <w:ind w:firstLine="480"/>
      </w:pPr>
      <w:r>
        <w:rPr>
          <w:rFonts w:hint="eastAsia"/>
        </w:rPr>
        <w:t>头痛是临床常见的症状</w:t>
      </w:r>
      <w:r>
        <w:rPr>
          <w:rFonts w:hint="eastAsia"/>
        </w:rPr>
        <w:t>,</w:t>
      </w:r>
      <w:r>
        <w:rPr>
          <w:rFonts w:hint="eastAsia"/>
        </w:rPr>
        <w:t>通常指局限于头颅上半部</w:t>
      </w:r>
      <w:r>
        <w:rPr>
          <w:rFonts w:hint="eastAsia"/>
        </w:rPr>
        <w:t>,</w:t>
      </w:r>
      <w:r>
        <w:rPr>
          <w:rFonts w:hint="eastAsia"/>
        </w:rPr>
        <w:t>包括眉弓、耳轮上缘和枕外隆突连线以上的疼痛。头痛主要分为原发性头痛和继发性头痛。原发性头痛，主要包括偏头痛和紧张型头痛</w:t>
      </w:r>
      <w:r>
        <w:rPr>
          <w:rFonts w:hint="eastAsia"/>
        </w:rPr>
        <w:t>(TTH)</w:t>
      </w:r>
      <w:r>
        <w:rPr>
          <w:rFonts w:hint="eastAsia"/>
        </w:rPr>
        <w:t>，在世界各地广为流行，据估计分别影响世界大约</w:t>
      </w:r>
      <w:r>
        <w:rPr>
          <w:rFonts w:hint="eastAsia"/>
        </w:rPr>
        <w:t>11</w:t>
      </w:r>
      <w:r>
        <w:rPr>
          <w:rFonts w:hint="eastAsia"/>
        </w:rPr>
        <w:t>％和</w:t>
      </w:r>
      <w:r>
        <w:rPr>
          <w:rFonts w:hint="eastAsia"/>
        </w:rPr>
        <w:t>42</w:t>
      </w:r>
      <w:r>
        <w:rPr>
          <w:rFonts w:hint="eastAsia"/>
        </w:rPr>
        <w:t>％成年人口。</w:t>
      </w:r>
      <w:r>
        <w:rPr>
          <w:rFonts w:hint="eastAsia"/>
        </w:rPr>
        <w:t>2012</w:t>
      </w:r>
      <w:r>
        <w:rPr>
          <w:rFonts w:hint="eastAsia"/>
        </w:rPr>
        <w:t>年</w:t>
      </w:r>
      <w:r>
        <w:rPr>
          <w:rFonts w:hint="eastAsia"/>
        </w:rPr>
        <w:t>WHO</w:t>
      </w:r>
      <w:r>
        <w:rPr>
          <w:rFonts w:hint="eastAsia"/>
        </w:rPr>
        <w:t>公布的最新数据显示偏头痛已成为第七类致残性疾病。据统计中国在中国原发性头痛发病率为</w:t>
      </w:r>
      <w:r>
        <w:rPr>
          <w:rFonts w:hint="eastAsia"/>
        </w:rPr>
        <w:t>23.8</w:t>
      </w:r>
      <w:r>
        <w:rPr>
          <w:rFonts w:hint="eastAsia"/>
        </w:rPr>
        <w:t>％，其中，偏头痛为</w:t>
      </w:r>
      <w:r>
        <w:rPr>
          <w:rFonts w:hint="eastAsia"/>
        </w:rPr>
        <w:t>9.3</w:t>
      </w:r>
      <w:r>
        <w:rPr>
          <w:rFonts w:hint="eastAsia"/>
        </w:rPr>
        <w:t>％和紧张型头痛为</w:t>
      </w:r>
      <w:r>
        <w:rPr>
          <w:rFonts w:hint="eastAsia"/>
        </w:rPr>
        <w:t>10.8</w:t>
      </w:r>
      <w:r w:rsidR="00F60EB1">
        <w:rPr>
          <w:rFonts w:hint="eastAsia"/>
        </w:rPr>
        <w:t>%</w:t>
      </w:r>
      <w:r w:rsidR="00B81D32">
        <w:fldChar w:fldCharType="begin"/>
      </w:r>
      <w:r w:rsidR="00174A38">
        <w:instrText xml:space="preserve"> ADDIN EN.CITE &lt;EndNote&gt;&lt;Cite&gt;&lt;Author&gt;Yu&lt;/Author&gt;&lt;Year&gt;2012&lt;/Year&gt;&lt;RecNum&gt;19&lt;/RecNum&gt;&lt;DisplayText&gt;&lt;style face="superscript"&gt;[24]&lt;/style&gt;&lt;/DisplayText&gt;&lt;record&gt;&lt;rec-number&gt;19&lt;/rec-number&gt;&lt;foreign-keys&gt;&lt;key app="EN" db-id="5dzfeds9afa20pepxd95ep9jpa0easz5p5fz"&gt;19&lt;/key&gt;&lt;/foreign-keys&gt;&lt;ref-type name="Journal Article"&gt;17&lt;/ref-type&gt;&lt;contributors&gt;&lt;authors&gt;&lt;author&gt;Yu, Shengyuan&lt;/author&gt;&lt;author&gt;Liu, Ruozhuo&lt;/author&gt;&lt;author&gt;Zhao, Gang&lt;/author&gt;&lt;author&gt;Yang, Xiaosu&lt;/author&gt;&lt;author&gt;Qiao, Xiangyang&lt;/author&gt;&lt;author&gt;Feng,</w:instrText>
      </w:r>
      <w:r w:rsidR="00174A38">
        <w:rPr>
          <w:rFonts w:hint="eastAsia"/>
        </w:rPr>
        <w:instrText xml:space="preserve"> Jiachun&lt;/author&gt;&lt;author&gt;Fang, Yannan&lt;/author&gt;&lt;author&gt;Cao, Xiutang&lt;/author&gt;&lt;author&gt;He, Mianwang&lt;/author&gt;&lt;author&gt;Steiner, Timothy&lt;/author&gt;&lt;/authors&gt;&lt;/contributors&gt;&lt;titles&gt;&lt;title&gt;The Prevalence and Burden of Primary Headaches in China: A Population</w:instrText>
      </w:r>
      <w:r w:rsidR="00174A38">
        <w:rPr>
          <w:rFonts w:hint="eastAsia"/>
        </w:rPr>
        <w:instrText>‐</w:instrText>
      </w:r>
      <w:r w:rsidR="00174A38">
        <w:rPr>
          <w:rFonts w:hint="eastAsia"/>
        </w:rPr>
        <w:instrText>Based Door</w:instrText>
      </w:r>
      <w:r w:rsidR="00174A38">
        <w:rPr>
          <w:rFonts w:hint="eastAsia"/>
        </w:rPr>
        <w:instrText>‐</w:instrText>
      </w:r>
      <w:r w:rsidR="00174A38">
        <w:rPr>
          <w:rFonts w:hint="eastAsia"/>
        </w:rPr>
        <w:instrText>to</w:instrText>
      </w:r>
      <w:r w:rsidR="00174A38">
        <w:rPr>
          <w:rFonts w:hint="eastAsia"/>
        </w:rPr>
        <w:instrText>‐</w:instrText>
      </w:r>
      <w:r w:rsidR="00174A38">
        <w:rPr>
          <w:rFonts w:hint="eastAsia"/>
        </w:rPr>
        <w:instrText>Door Survey&lt;/title&gt;&lt;secondary-title&gt;Headache: The Journal of Head and Face Pain&lt;/secondary-title&gt;&lt;/titles&gt;&lt;pages&gt;582-591&lt;/pages&gt;&lt;volume&gt;52&lt;/volume&gt;&lt;number&gt;4&lt;/number&gt;&lt;dates&gt;&lt;year&gt;2012&lt;/year&gt;&lt;/dates&gt;&lt;isbn&gt;1526-4610&lt;/isbn&gt;&lt;urls&gt;&lt;/urls&gt;&lt;/record&gt;&lt;/Cite&gt;&lt;</w:instrText>
      </w:r>
      <w:r w:rsidR="00174A38">
        <w:instrText>/EndNote&gt;</w:instrText>
      </w:r>
      <w:r w:rsidR="00B81D32">
        <w:fldChar w:fldCharType="separate"/>
      </w:r>
      <w:r w:rsidR="00174A38" w:rsidRPr="00174A38">
        <w:rPr>
          <w:noProof/>
          <w:vertAlign w:val="superscript"/>
        </w:rPr>
        <w:t>[</w:t>
      </w:r>
      <w:hyperlink w:anchor="_ENREF_24" w:tooltip="Yu, 2012 #19" w:history="1">
        <w:r w:rsidR="00174A38" w:rsidRPr="00174A38">
          <w:rPr>
            <w:noProof/>
            <w:vertAlign w:val="superscript"/>
          </w:rPr>
          <w:t>24</w:t>
        </w:r>
      </w:hyperlink>
      <w:r w:rsidR="00174A38" w:rsidRPr="00174A38">
        <w:rPr>
          <w:noProof/>
          <w:vertAlign w:val="superscript"/>
        </w:rPr>
        <w:t>]</w:t>
      </w:r>
      <w:r w:rsidR="00B81D32">
        <w:fldChar w:fldCharType="end"/>
      </w:r>
      <w:r>
        <w:rPr>
          <w:rFonts w:hint="eastAsia"/>
        </w:rPr>
        <w:t>。这些头痛具有致残性，影响工作，学习和日常活动，降低生活质量，并给人们带来了沉重的负担。</w:t>
      </w:r>
    </w:p>
    <w:p w14:paraId="75037E52" w14:textId="77777777" w:rsidR="0024280C" w:rsidRDefault="0024280C" w:rsidP="0024280C">
      <w:pPr>
        <w:ind w:firstLine="480"/>
      </w:pPr>
      <w:r>
        <w:rPr>
          <w:rFonts w:hint="eastAsia"/>
        </w:rPr>
        <w:t>虽然头痛患者众多，但目前我国在头痛疾患的诊断、治疗、教育上仍较为混乱，正确诊断及治疗的比例极低</w:t>
      </w:r>
      <w:r w:rsidR="00C57F25">
        <w:fldChar w:fldCharType="begin"/>
      </w:r>
      <w:r w:rsidR="00174A38">
        <w:instrText xml:space="preserve"> ADDIN EN.CITE &lt;EndNote&gt;&lt;Cite&gt;&lt;Author&gt;Wang&lt;/Author&gt;&lt;Year&gt;2011&lt;/Year&gt;&lt;RecNum&gt;18&lt;/RecNum&gt;&lt;DisplayText&gt;&lt;style face="superscript"&gt;[25]&lt;/style&gt;&lt;/DisplayText&gt;&lt;record&gt;&lt;rec-number&gt;18&lt;/rec-number&gt;&lt;foreign-keys&gt;&lt;key app="EN" db-id="5dzfeds9afa20pepxd95ep9jpa0easz5p5fz"&gt;18&lt;/key&gt;&lt;/foreign-keys&gt;&lt;ref-type name="Journal Article"&gt;17&lt;/ref-type&gt;&lt;contributors&gt;&lt;authors&gt;&lt;author&gt;Wang, Yunfeng&lt;/author&gt;&lt;author&gt;Zhou, Jiying&lt;/author&gt;&lt;author&gt;Fan, Xiaoping&lt;/author&gt;&lt;author&gt;Li, Xuelian&lt;/author&gt;&lt;author&gt;Ran, Li&lt;/author&gt;&lt;author&gt;Tan, Ge&lt;/author&gt;&lt;author&gt;Chen, Lixue&lt;/author&gt;&lt;author&gt;Wang, Kuiyun&lt;/author&gt;&lt;author&gt;Liu, Bowen&lt;/author&gt;&lt;/authors&gt;&lt;/contributors&gt;&lt;titles&gt;&lt;title&gt;Classification and clinical features of headache patients: an outpatient clinic study from China&lt;/title&gt;&lt;secondary-title&gt;The journal of headache and pain&lt;/secondary-title&gt;&lt;/titles&gt;&lt;periodical&gt;&lt;full-title&gt;The journal of headache and pain&lt;/full-title&gt;&lt;/periodical&gt;&lt;pages&gt;561-567&lt;/pages&gt;&lt;volume&gt;12&lt;/volume&gt;&lt;number&gt;5&lt;/number&gt;&lt;dates&gt;&lt;year&gt;2011&lt;/year&gt;&lt;/dates&gt;&lt;isbn&gt;1129-2369&lt;/isbn&gt;&lt;urls&gt;&lt;/urls&gt;&lt;/record&gt;&lt;/Cite&gt;&lt;/EndNote&gt;</w:instrText>
      </w:r>
      <w:r w:rsidR="00C57F25">
        <w:fldChar w:fldCharType="separate"/>
      </w:r>
      <w:r w:rsidR="00174A38" w:rsidRPr="00174A38">
        <w:rPr>
          <w:noProof/>
          <w:vertAlign w:val="superscript"/>
        </w:rPr>
        <w:t>[</w:t>
      </w:r>
      <w:hyperlink w:anchor="_ENREF_25" w:tooltip="Wang, 2011 #18" w:history="1">
        <w:r w:rsidR="00174A38" w:rsidRPr="00174A38">
          <w:rPr>
            <w:noProof/>
            <w:vertAlign w:val="superscript"/>
          </w:rPr>
          <w:t>25</w:t>
        </w:r>
      </w:hyperlink>
      <w:r w:rsidR="00174A38" w:rsidRPr="00174A38">
        <w:rPr>
          <w:noProof/>
          <w:vertAlign w:val="superscript"/>
        </w:rPr>
        <w:t>]</w:t>
      </w:r>
      <w:r w:rsidR="00C57F25">
        <w:fldChar w:fldCharType="end"/>
      </w:r>
      <w:r>
        <w:rPr>
          <w:rFonts w:hint="eastAsia"/>
        </w:rPr>
        <w:t>，并且仍然存在很多不规范及医生自己杜撰的头痛诊断，如“血管性头痛”、“神经性头痛”、“血管神经性头痛”等。由于不规范的诊断与治疗会出现很多问题，如药物过量性头痛、慢性每日头痛、滥用仪器检查等。</w:t>
      </w:r>
    </w:p>
    <w:p w14:paraId="2211F971" w14:textId="77777777" w:rsidR="0024280C" w:rsidRPr="0024280C" w:rsidRDefault="0024280C" w:rsidP="0024280C">
      <w:pPr>
        <w:ind w:firstLine="480"/>
      </w:pPr>
      <w:r>
        <w:rPr>
          <w:rFonts w:hint="eastAsia"/>
        </w:rPr>
        <w:t>在国内对于原发性头痛诊断的研究中指出，偏头痛和紧张型头痛就诊医院以社区或乡镇及县区医院为主，因此可见基层医院在中国头痛防控工作的作用尤为重要，基层医院的头痛的诊治水平在很大程度上决定了头痛诊疗的成效。因此，建立面向社区的头痛诊断决策支持系统是具有重要意义的。</w:t>
      </w:r>
    </w:p>
    <w:p w14:paraId="269B1C06" w14:textId="77777777" w:rsidR="004F0892" w:rsidRDefault="0024280C" w:rsidP="001461BA">
      <w:pPr>
        <w:pStyle w:val="2"/>
        <w:numPr>
          <w:ilvl w:val="1"/>
          <w:numId w:val="30"/>
        </w:numPr>
        <w:ind w:left="142" w:hanging="142"/>
        <w:rPr>
          <w:rFonts w:cs="Times New Roman"/>
        </w:rPr>
      </w:pPr>
      <w:bookmarkStart w:id="39" w:name="_Toc377104191"/>
      <w:r w:rsidRPr="0024280C">
        <w:rPr>
          <w:rFonts w:cs="Times New Roman" w:hint="eastAsia"/>
        </w:rPr>
        <w:t>基于框架的系统开发流程</w:t>
      </w:r>
      <w:bookmarkEnd w:id="39"/>
      <w:r>
        <w:rPr>
          <w:rFonts w:cs="Times New Roman" w:hint="eastAsia"/>
        </w:rPr>
        <w:t xml:space="preserve"> </w:t>
      </w:r>
    </w:p>
    <w:p w14:paraId="278EDFF5" w14:textId="77777777" w:rsidR="00D74EA0" w:rsidRPr="00624269" w:rsidRDefault="00D74EA0" w:rsidP="003B0C52">
      <w:pPr>
        <w:pStyle w:val="3"/>
        <w:numPr>
          <w:ilvl w:val="2"/>
          <w:numId w:val="30"/>
        </w:numPr>
        <w:ind w:left="567"/>
        <w:rPr>
          <w:rFonts w:cs="Times New Roman"/>
          <w:b w:val="0"/>
        </w:rPr>
      </w:pPr>
      <w:bookmarkStart w:id="40" w:name="_Toc377104192"/>
      <w:r w:rsidRPr="00624269">
        <w:rPr>
          <w:rFonts w:cs="Times New Roman" w:hint="eastAsia"/>
          <w:b w:val="0"/>
        </w:rPr>
        <w:t>推理引擎选择</w:t>
      </w:r>
      <w:bookmarkEnd w:id="40"/>
    </w:p>
    <w:p w14:paraId="2F328250" w14:textId="77777777" w:rsidR="00D74EA0" w:rsidRDefault="00D74EA0" w:rsidP="00D74EA0">
      <w:pPr>
        <w:ind w:firstLine="480"/>
      </w:pPr>
      <w:r>
        <w:rPr>
          <w:rFonts w:hint="eastAsia"/>
        </w:rPr>
        <w:t>目前对于头痛的诊疗知识，目前国内外通行的是</w:t>
      </w:r>
      <w:r>
        <w:rPr>
          <w:rFonts w:hint="eastAsia"/>
        </w:rPr>
        <w:t>2004</w:t>
      </w:r>
      <w:r>
        <w:rPr>
          <w:rFonts w:hint="eastAsia"/>
        </w:rPr>
        <w:t>年国际头痛学会制定的国际头痛疾患分类标准</w:t>
      </w:r>
      <w:r>
        <w:rPr>
          <w:rFonts w:hint="eastAsia"/>
        </w:rPr>
        <w:t>(ICDH-II)</w:t>
      </w:r>
      <w:r w:rsidR="00B81D32">
        <w:fldChar w:fldCharType="begin"/>
      </w:r>
      <w:r w:rsidR="00174A38">
        <w:instrText xml:space="preserve"> ADDIN EN.CITE &lt;EndNote&gt;&lt;Cite&gt;&lt;Author&gt;Olesen&lt;/Author&gt;&lt;Year&gt;2004&lt;/Year&gt;&lt;RecNum&gt;20&lt;/RecNum&gt;&lt;DisplayText&gt;&lt;style face="superscript"&gt;[26]&lt;/style&gt;&lt;/DisplayText&gt;&lt;record&gt;&lt;rec-number&gt;20&lt;/rec-number&gt;&lt;foreign-keys&gt;&lt;key app="EN" db-id="5dzfeds9afa20pepxd95ep9jpa0easz5p5fz"&gt;20&lt;/key&gt;&lt;/foreign-keys&gt;&lt;ref-type name="Journal Article"&gt;17&lt;/ref-type&gt;&lt;contributors&gt;&lt;authors&gt;&lt;author&gt;Olesen, Jes&lt;/author&gt;&lt;author&gt;Steiner, TJ&lt;/author&gt;&lt;/authors&gt;&lt;/contributors&gt;&lt;titles&gt;&lt;title&gt;The International classification of headache disorders, 2nd edn (ICDH-II)&lt;/title&gt;&lt;secondary-title&gt;Journal of Neurology, Neurosurgery &amp;amp; Psychiatry&lt;/secondary-title&gt;&lt;/titles&gt;&lt;pages&gt;808-811&lt;/pages&gt;&lt;volume&gt;75&lt;/volume&gt;&lt;number&gt;6&lt;/number&gt;&lt;dates&gt;&lt;year&gt;2004&lt;/year&gt;&lt;/dates&gt;&lt;isbn&gt;1468-330X&lt;/isbn&gt;&lt;urls&gt;&lt;/urls&gt;&lt;/record&gt;&lt;/Cite&gt;&lt;/EndNote&gt;</w:instrText>
      </w:r>
      <w:r w:rsidR="00B81D32">
        <w:fldChar w:fldCharType="separate"/>
      </w:r>
      <w:r w:rsidR="00174A38" w:rsidRPr="00174A38">
        <w:rPr>
          <w:noProof/>
          <w:vertAlign w:val="superscript"/>
        </w:rPr>
        <w:t>[</w:t>
      </w:r>
      <w:hyperlink w:anchor="_ENREF_26" w:tooltip="Olesen, 2004 #20" w:history="1">
        <w:r w:rsidR="00174A38" w:rsidRPr="00174A38">
          <w:rPr>
            <w:noProof/>
            <w:vertAlign w:val="superscript"/>
          </w:rPr>
          <w:t>26</w:t>
        </w:r>
      </w:hyperlink>
      <w:r w:rsidR="00174A38" w:rsidRPr="00174A38">
        <w:rPr>
          <w:noProof/>
          <w:vertAlign w:val="superscript"/>
        </w:rPr>
        <w:t>]</w:t>
      </w:r>
      <w:r w:rsidR="00B81D32">
        <w:fldChar w:fldCharType="end"/>
      </w:r>
      <w:r w:rsidR="00E2103D">
        <w:rPr>
          <w:rFonts w:hint="eastAsia"/>
        </w:rPr>
        <w:t>。根据对分类标准的分析以及和临床专家的讨论，头痛的诊断过程可以通过建立确定性的规则来对不同的头痛类型进行分</w:t>
      </w:r>
      <w:r w:rsidR="00E2103D">
        <w:rPr>
          <w:rFonts w:hint="eastAsia"/>
        </w:rPr>
        <w:lastRenderedPageBreak/>
        <w:t>类。</w:t>
      </w:r>
    </w:p>
    <w:p w14:paraId="3FBDF567" w14:textId="77777777" w:rsidR="00A21BD8" w:rsidRDefault="00D74EA0" w:rsidP="00D74EA0">
      <w:pPr>
        <w:ind w:firstLine="480"/>
      </w:pPr>
      <w:r>
        <w:rPr>
          <w:rFonts w:hint="eastAsia"/>
        </w:rPr>
        <w:t>首先，参考数字化临床指南的规范化绘制符号，由临床医生将自然语言描述的文本形式的临床指南以流程图的形式进行表达。随后，本研究参照</w:t>
      </w:r>
      <w:r>
        <w:rPr>
          <w:rFonts w:hint="eastAsia"/>
        </w:rPr>
        <w:t>SAGE(standards</w:t>
      </w:r>
      <w:r>
        <w:rPr>
          <w:rFonts w:hint="eastAsia"/>
        </w:rPr>
        <w:t>—</w:t>
      </w:r>
      <w:r>
        <w:rPr>
          <w:rFonts w:hint="eastAsia"/>
        </w:rPr>
        <w:t>based sharable active guideline environment)</w:t>
      </w:r>
      <w:r w:rsidR="00B81D32">
        <w:fldChar w:fldCharType="begin"/>
      </w:r>
      <w:r w:rsidR="00174A38">
        <w:instrText xml:space="preserve"> ADDIN EN.CITE &lt;EndNote&gt;&lt;Cite&gt;&lt;Author&gt;Tu&lt;/Author&gt;&lt;Year&gt;2007&lt;/Year&gt;&lt;RecNum&gt;21&lt;/RecNum&gt;&lt;DisplayText&gt;&lt;style face="superscript"&gt;[27]&lt;/style&gt;&lt;/DisplayText&gt;&lt;record&gt;&lt;rec-number&gt;21&lt;/rec-number&gt;&lt;foreign-keys&gt;&lt;key app="EN" db-id="5dzfeds9afa20pepxd95ep9jpa0easz5p5fz"&gt;21&lt;/key&gt;&lt;/foreign-keys&gt;&lt;ref-type name="Journal Article"&gt;17&lt;/ref-type&gt;&lt;contributors&gt;&lt;authors&gt;&lt;author&gt;Tu, Samson W&lt;/author&gt;&lt;author&gt;Campbell, James R&lt;/author&gt;&lt;author&gt;Glasgow, Julie&lt;/author&gt;&lt;author&gt;Nyman, Mark A&lt;/author&gt;&lt;author&gt;McClure, Robert&lt;/author&gt;&lt;author&gt;McClay, James&lt;/author&gt;&lt;author&gt;Parker, Craig&lt;/author&gt;&lt;author&gt;Hrabak, Karen M&lt;/author&gt;&lt;author&gt;Berg, David&lt;/author&gt;&lt;author&gt;Weida, Tony&lt;/author&gt;&lt;/authors&gt;&lt;/contributors&gt;&lt;titles&gt;&lt;title&gt;The SAGE Guideline Model: achievements and overview&lt;/title&gt;&lt;secondary-title&gt;Journal of the American medical informatics association&lt;/secondary-title&gt;&lt;/titles&gt;&lt;periodical&gt;&lt;full-title&gt;Journal of the American medical informatics association&lt;/full-title&gt;&lt;/periodical&gt;&lt;pages&gt;589-598&lt;/pages&gt;&lt;volume&gt;14&lt;/volume&gt;&lt;number&gt;5&lt;/number&gt;&lt;dates&gt;&lt;year&gt;2007&lt;/year&gt;&lt;/dates&gt;&lt;isbn&gt;1527-974X&lt;/isbn&gt;&lt;urls&gt;&lt;/urls&gt;&lt;/record&gt;&lt;/Cite&gt;&lt;/EndNote&gt;</w:instrText>
      </w:r>
      <w:r w:rsidR="00B81D32">
        <w:fldChar w:fldCharType="separate"/>
      </w:r>
      <w:r w:rsidR="00174A38" w:rsidRPr="00174A38">
        <w:rPr>
          <w:noProof/>
          <w:vertAlign w:val="superscript"/>
        </w:rPr>
        <w:t>[</w:t>
      </w:r>
      <w:hyperlink w:anchor="_ENREF_27" w:tooltip="Tu, 2007 #21" w:history="1">
        <w:r w:rsidR="00174A38" w:rsidRPr="00174A38">
          <w:rPr>
            <w:noProof/>
            <w:vertAlign w:val="superscript"/>
          </w:rPr>
          <w:t>27</w:t>
        </w:r>
      </w:hyperlink>
      <w:r w:rsidR="00174A38" w:rsidRPr="00174A38">
        <w:rPr>
          <w:noProof/>
          <w:vertAlign w:val="superscript"/>
        </w:rPr>
        <w:t>]</w:t>
      </w:r>
      <w:r w:rsidR="00B81D32">
        <w:fldChar w:fldCharType="end"/>
      </w:r>
      <w:r>
        <w:rPr>
          <w:rFonts w:hint="eastAsia"/>
        </w:rPr>
        <w:t>模型，利用</w:t>
      </w:r>
      <w:proofErr w:type="spellStart"/>
      <w:r>
        <w:rPr>
          <w:rFonts w:hint="eastAsia"/>
        </w:rPr>
        <w:t>Prot</w:t>
      </w:r>
      <w:r w:rsidR="00B81D32">
        <w:rPr>
          <w:rFonts w:hint="eastAsia"/>
        </w:rPr>
        <w:t>ege</w:t>
      </w:r>
      <w:proofErr w:type="spellEnd"/>
      <w:r w:rsidR="00B81D32">
        <w:fldChar w:fldCharType="begin"/>
      </w:r>
      <w:r w:rsidR="00174A38">
        <w:instrText xml:space="preserve"> ADDIN EN.CITE &lt;EndNote&gt;&lt;Cite&gt;&lt;Author&gt;Shankar&lt;/Author&gt;&lt;Year&gt;2002&lt;/Year&gt;&lt;RecNum&gt;23&lt;/RecNum&gt;&lt;DisplayText&gt;&lt;style face="superscript"&gt;[28]&lt;/style&gt;&lt;/DisplayText&gt;&lt;record&gt;&lt;rec-number&gt;23&lt;/rec-number&gt;&lt;foreign-keys&gt;&lt;key app="EN" db-id="5dzfeds9afa20pepxd95ep9jpa0easz5p5fz"&gt;23&lt;/key&gt;&lt;/foreign-keys&gt;&lt;ref-type name="Conference Proceedings"&gt;10&lt;/ref-type&gt;&lt;contributors&gt;&lt;authors&gt;&lt;author&gt;Shankar, Ravi D&lt;/author&gt;&lt;author&gt;Tu, Samson W&lt;/author&gt;&lt;author&gt;Musen, Mark A&lt;/author&gt;&lt;/authors&gt;&lt;/contributors&gt;&lt;titles&gt;&lt;title&gt;Use of protege-2000 to encode clinical guidelines&lt;/title&gt;&lt;secondary-title&gt;Proc. AMIA Annual Symposium&lt;/secondary-title&gt;&lt;/titles&gt;&lt;dates&gt;&lt;year&gt;2002&lt;/year&gt;&lt;/dates&gt;&lt;urls&gt;&lt;/urls&gt;&lt;/record&gt;&lt;/Cite&gt;&lt;/EndNote&gt;</w:instrText>
      </w:r>
      <w:r w:rsidR="00B81D32">
        <w:fldChar w:fldCharType="separate"/>
      </w:r>
      <w:r w:rsidR="00174A38" w:rsidRPr="00174A38">
        <w:rPr>
          <w:noProof/>
          <w:vertAlign w:val="superscript"/>
        </w:rPr>
        <w:t>[</w:t>
      </w:r>
      <w:hyperlink w:anchor="_ENREF_28" w:tooltip="Shankar, 2002 #23" w:history="1">
        <w:r w:rsidR="00174A38" w:rsidRPr="00174A38">
          <w:rPr>
            <w:noProof/>
            <w:vertAlign w:val="superscript"/>
          </w:rPr>
          <w:t>28</w:t>
        </w:r>
      </w:hyperlink>
      <w:r w:rsidR="00174A38" w:rsidRPr="00174A38">
        <w:rPr>
          <w:noProof/>
          <w:vertAlign w:val="superscript"/>
        </w:rPr>
        <w:t>]</w:t>
      </w:r>
      <w:r w:rsidR="00B81D32">
        <w:fldChar w:fldCharType="end"/>
      </w:r>
      <w:r w:rsidR="00B81D32">
        <w:rPr>
          <w:rFonts w:hint="eastAsia"/>
        </w:rPr>
        <w:t>建模工具，为流程图化的临床指南建立相对应的医学知识表达模型。上述方法</w:t>
      </w:r>
      <w:r>
        <w:rPr>
          <w:rFonts w:hint="eastAsia"/>
        </w:rPr>
        <w:t>建立的医学知识模型虽能被计算机表达，但还</w:t>
      </w:r>
      <w:r w:rsidR="004F68E9">
        <w:rPr>
          <w:rFonts w:hint="eastAsia"/>
        </w:rPr>
        <w:t>无法为</w:t>
      </w:r>
      <w:r>
        <w:rPr>
          <w:rFonts w:hint="eastAsia"/>
        </w:rPr>
        <w:t>计算机理解与推理。因此，采用文献</w:t>
      </w:r>
      <w:r w:rsidR="00B81D32">
        <w:fldChar w:fldCharType="begin"/>
      </w:r>
      <w:r w:rsidR="00174A38">
        <w:instrText xml:space="preserve"> ADDIN EN.CITE &lt;EndNote&gt;&lt;Cite&gt;&lt;Author&gt;Wu&lt;/Author&gt;&lt;Year&gt;2008&lt;/Year&gt;&lt;RecNum&gt;22&lt;/RecNum&gt;&lt;DisplayText&gt;&lt;style face="superscript"&gt;[29]&lt;/style&gt;&lt;/DisplayText&gt;&lt;record&gt;&lt;rec-number&gt;22&lt;/rec-number&gt;&lt;foreign-keys&gt;&lt;key app="EN" db-id="5dzfeds9afa20pepxd95ep9jpa0easz5p5fz"&gt;22&lt;/key&gt;&lt;/foreign-keys&gt;&lt;ref-type name="Conference Proceedings"&gt;10&lt;/ref-type&gt;&lt;contributors&gt;&lt;authors&gt;&lt;author&gt;Wu, Binfei&lt;/author&gt;&lt;author&gt;Lu, Xudong&lt;/author&gt;&lt;author&gt;Duan, Huilong&lt;/author&gt;&lt;/authors&gt;&lt;/contributors&gt;&lt;titles&gt;&lt;title&gt;An Automatic Knowledge Acquisition Mechanism for Independent Inference Engine Module of CDSS&lt;/title&gt;&lt;secondary-title&gt;Bioinformatics and Biomedical Engineering, 2008. ICBBE 2008. The 2nd International Conference on&lt;/secondary-title&gt;&lt;/titles&gt;&lt;pages&gt;1293-1296&lt;/pages&gt;&lt;dates&gt;&lt;year&gt;2008&lt;/year&gt;&lt;/dates&gt;&lt;publisher&gt;IEEE&lt;/publisher&gt;&lt;isbn&gt;1424417473&lt;/isbn&gt;&lt;urls&gt;&lt;/urls&gt;&lt;/record&gt;&lt;/Cite&gt;&lt;/EndNote&gt;</w:instrText>
      </w:r>
      <w:r w:rsidR="00B81D32">
        <w:fldChar w:fldCharType="separate"/>
      </w:r>
      <w:r w:rsidR="00174A38" w:rsidRPr="00174A38">
        <w:rPr>
          <w:noProof/>
          <w:vertAlign w:val="superscript"/>
        </w:rPr>
        <w:t>[</w:t>
      </w:r>
      <w:hyperlink w:anchor="_ENREF_29" w:tooltip="Wu, 2008 #22" w:history="1">
        <w:r w:rsidR="00174A38" w:rsidRPr="00174A38">
          <w:rPr>
            <w:noProof/>
            <w:vertAlign w:val="superscript"/>
          </w:rPr>
          <w:t>29</w:t>
        </w:r>
      </w:hyperlink>
      <w:r w:rsidR="00174A38" w:rsidRPr="00174A38">
        <w:rPr>
          <w:noProof/>
          <w:vertAlign w:val="superscript"/>
        </w:rPr>
        <w:t>]</w:t>
      </w:r>
      <w:r w:rsidR="00B81D32">
        <w:fldChar w:fldCharType="end"/>
      </w:r>
      <w:r>
        <w:rPr>
          <w:rFonts w:hint="eastAsia"/>
        </w:rPr>
        <w:t>中的方法，通过规则生成器，由程序自动将医学知识表达模型转换成符合计算机可推理要求的</w:t>
      </w:r>
      <w:r>
        <w:rPr>
          <w:rFonts w:hint="eastAsia"/>
        </w:rPr>
        <w:t>CLIPS</w:t>
      </w:r>
      <w:r>
        <w:rPr>
          <w:rFonts w:hint="eastAsia"/>
        </w:rPr>
        <w:t>规则。</w:t>
      </w:r>
    </w:p>
    <w:p w14:paraId="757C4F0D" w14:textId="77777777" w:rsidR="00D74EA0" w:rsidRPr="00624269" w:rsidRDefault="00D74EA0" w:rsidP="003B0C52">
      <w:pPr>
        <w:pStyle w:val="3"/>
        <w:numPr>
          <w:ilvl w:val="2"/>
          <w:numId w:val="30"/>
        </w:numPr>
        <w:ind w:left="567"/>
        <w:rPr>
          <w:b w:val="0"/>
        </w:rPr>
      </w:pPr>
      <w:bookmarkStart w:id="41" w:name="_Toc377104193"/>
      <w:r w:rsidRPr="00624269">
        <w:rPr>
          <w:rFonts w:hint="eastAsia"/>
          <w:b w:val="0"/>
        </w:rPr>
        <w:t>数据模型设计</w:t>
      </w:r>
      <w:bookmarkEnd w:id="41"/>
    </w:p>
    <w:p w14:paraId="3CF18F5F" w14:textId="77777777" w:rsidR="00D74EA0" w:rsidRDefault="00D74EA0" w:rsidP="00C26085">
      <w:pPr>
        <w:pStyle w:val="a5"/>
        <w:numPr>
          <w:ilvl w:val="0"/>
          <w:numId w:val="4"/>
        </w:numPr>
        <w:spacing w:line="240" w:lineRule="auto"/>
        <w:ind w:firstLineChars="0"/>
        <w:jc w:val="both"/>
      </w:pPr>
      <w:r>
        <w:rPr>
          <w:rFonts w:hint="eastAsia"/>
        </w:rPr>
        <w:t>病人信息集合</w:t>
      </w:r>
      <w:proofErr w:type="spellStart"/>
      <w:r>
        <w:rPr>
          <w:rFonts w:hint="eastAsia"/>
        </w:rPr>
        <w:t>PatInfo</w:t>
      </w:r>
      <w:proofErr w:type="spellEnd"/>
    </w:p>
    <w:tbl>
      <w:tblPr>
        <w:tblStyle w:val="11"/>
        <w:tblW w:w="0" w:type="auto"/>
        <w:tblLook w:val="04A0" w:firstRow="1" w:lastRow="0" w:firstColumn="1" w:lastColumn="0" w:noHBand="0" w:noVBand="1"/>
      </w:tblPr>
      <w:tblGrid>
        <w:gridCol w:w="2934"/>
        <w:gridCol w:w="2794"/>
        <w:gridCol w:w="2794"/>
      </w:tblGrid>
      <w:tr w:rsidR="00D74EA0" w:rsidRPr="00DC7D4F" w14:paraId="42FA8686" w14:textId="77777777" w:rsidTr="00DC7D4F">
        <w:tc>
          <w:tcPr>
            <w:tcW w:w="2934" w:type="dxa"/>
          </w:tcPr>
          <w:p w14:paraId="1A160DD9" w14:textId="77777777" w:rsidR="00D74EA0" w:rsidRPr="00DC7D4F" w:rsidRDefault="0066460E" w:rsidP="00730270">
            <w:pPr>
              <w:pStyle w:val="a5"/>
              <w:ind w:firstLineChars="0" w:firstLine="0"/>
            </w:pPr>
            <w:r>
              <w:rPr>
                <w:rFonts w:hint="eastAsia"/>
              </w:rPr>
              <w:t>字段</w:t>
            </w:r>
          </w:p>
        </w:tc>
        <w:tc>
          <w:tcPr>
            <w:tcW w:w="2794" w:type="dxa"/>
          </w:tcPr>
          <w:p w14:paraId="5B1E0B9B" w14:textId="77777777" w:rsidR="00D74EA0" w:rsidRPr="00DC7D4F" w:rsidRDefault="00D74EA0" w:rsidP="00730270">
            <w:pPr>
              <w:pStyle w:val="a5"/>
              <w:ind w:firstLineChars="0" w:firstLine="0"/>
            </w:pPr>
            <w:r w:rsidRPr="00DC7D4F">
              <w:rPr>
                <w:rFonts w:hint="eastAsia"/>
              </w:rPr>
              <w:t>数据类型</w:t>
            </w:r>
          </w:p>
        </w:tc>
        <w:tc>
          <w:tcPr>
            <w:tcW w:w="2794" w:type="dxa"/>
          </w:tcPr>
          <w:p w14:paraId="2AB027FB" w14:textId="77777777" w:rsidR="00D74EA0" w:rsidRPr="00DC7D4F" w:rsidRDefault="00D74EA0" w:rsidP="00730270">
            <w:pPr>
              <w:pStyle w:val="a5"/>
              <w:ind w:firstLineChars="0" w:firstLine="0"/>
            </w:pPr>
            <w:r w:rsidRPr="00DC7D4F">
              <w:rPr>
                <w:rFonts w:hint="eastAsia"/>
              </w:rPr>
              <w:t>说明</w:t>
            </w:r>
          </w:p>
        </w:tc>
      </w:tr>
      <w:tr w:rsidR="00D74EA0" w:rsidRPr="00DC7D4F" w14:paraId="794E3F2C" w14:textId="77777777" w:rsidTr="00DC7D4F">
        <w:tc>
          <w:tcPr>
            <w:tcW w:w="2934" w:type="dxa"/>
          </w:tcPr>
          <w:p w14:paraId="2007A151" w14:textId="77777777" w:rsidR="00D74EA0" w:rsidRPr="00367C73" w:rsidRDefault="00D74EA0" w:rsidP="0073027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P</w:t>
            </w:r>
            <w:r w:rsidRPr="00367C73">
              <w:rPr>
                <w:rFonts w:ascii="Times New Roman" w:hAnsi="Times New Roman" w:cs="Times New Roman" w:hint="eastAsia"/>
                <w:szCs w:val="20"/>
              </w:rPr>
              <w:t>atName</w:t>
            </w:r>
            <w:proofErr w:type="spellEnd"/>
          </w:p>
        </w:tc>
        <w:tc>
          <w:tcPr>
            <w:tcW w:w="2794" w:type="dxa"/>
          </w:tcPr>
          <w:p w14:paraId="5FC463B6" w14:textId="77777777" w:rsidR="00D74EA0" w:rsidRPr="00367C73" w:rsidRDefault="00C15C49" w:rsidP="00730270">
            <w:pPr>
              <w:pStyle w:val="a5"/>
              <w:ind w:firstLineChars="0" w:firstLine="0"/>
              <w:rPr>
                <w:rFonts w:ascii="Times New Roman" w:hAnsi="Times New Roman" w:cs="Times New Roman"/>
                <w:szCs w:val="20"/>
              </w:rPr>
            </w:pPr>
            <w:r w:rsidRPr="00367C73">
              <w:rPr>
                <w:rFonts w:ascii="Times New Roman" w:hAnsi="Times New Roman" w:cs="Times New Roman"/>
                <w:szCs w:val="20"/>
              </w:rPr>
              <w:t>S</w:t>
            </w:r>
            <w:r w:rsidRPr="00367C73">
              <w:rPr>
                <w:rFonts w:ascii="Times New Roman" w:hAnsi="Times New Roman" w:cs="Times New Roman" w:hint="eastAsia"/>
                <w:szCs w:val="20"/>
              </w:rPr>
              <w:t>tring</w:t>
            </w:r>
          </w:p>
        </w:tc>
        <w:tc>
          <w:tcPr>
            <w:tcW w:w="2794" w:type="dxa"/>
          </w:tcPr>
          <w:p w14:paraId="0C321B4E" w14:textId="77777777" w:rsidR="00D74EA0" w:rsidRPr="00164FEC" w:rsidRDefault="0066460E" w:rsidP="00730270">
            <w:pPr>
              <w:pStyle w:val="a5"/>
              <w:ind w:firstLineChars="0" w:firstLine="0"/>
            </w:pPr>
            <w:r>
              <w:rPr>
                <w:rFonts w:hint="eastAsia"/>
              </w:rPr>
              <w:t>患者姓名</w:t>
            </w:r>
          </w:p>
        </w:tc>
      </w:tr>
      <w:tr w:rsidR="00D74EA0" w:rsidRPr="00DC7D4F" w14:paraId="158EB44A" w14:textId="77777777" w:rsidTr="00DC7D4F">
        <w:tc>
          <w:tcPr>
            <w:tcW w:w="2934" w:type="dxa"/>
          </w:tcPr>
          <w:p w14:paraId="49DA71E5" w14:textId="77777777" w:rsidR="00D74EA0" w:rsidRPr="00367C73" w:rsidRDefault="00D74EA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Sex</w:t>
            </w:r>
          </w:p>
        </w:tc>
        <w:tc>
          <w:tcPr>
            <w:tcW w:w="2794" w:type="dxa"/>
          </w:tcPr>
          <w:p w14:paraId="5C504238" w14:textId="77777777" w:rsidR="00D74EA0" w:rsidRPr="00367C73" w:rsidRDefault="00C15C49"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14:paraId="0E094AFE" w14:textId="77777777" w:rsidR="00D74EA0" w:rsidRPr="00164FEC" w:rsidRDefault="0066460E" w:rsidP="00730270">
            <w:pPr>
              <w:pStyle w:val="a5"/>
              <w:ind w:firstLineChars="0" w:firstLine="0"/>
            </w:pPr>
            <w:r>
              <w:rPr>
                <w:rFonts w:hint="eastAsia"/>
              </w:rPr>
              <w:t>性别</w:t>
            </w:r>
          </w:p>
        </w:tc>
      </w:tr>
      <w:tr w:rsidR="00D74EA0" w:rsidRPr="00DC7D4F" w14:paraId="3C5D1609" w14:textId="77777777" w:rsidTr="00DC7D4F">
        <w:tc>
          <w:tcPr>
            <w:tcW w:w="2934" w:type="dxa"/>
          </w:tcPr>
          <w:p w14:paraId="1EA72F56" w14:textId="77777777" w:rsidR="00D74EA0" w:rsidRPr="00367C73" w:rsidRDefault="00D74EA0" w:rsidP="00730270">
            <w:pPr>
              <w:pStyle w:val="a5"/>
              <w:ind w:firstLineChars="0" w:firstLine="0"/>
              <w:rPr>
                <w:rFonts w:ascii="Times New Roman" w:hAnsi="Times New Roman" w:cs="Times New Roman"/>
                <w:szCs w:val="20"/>
              </w:rPr>
            </w:pPr>
            <w:r w:rsidRPr="00367C73">
              <w:rPr>
                <w:rFonts w:ascii="Times New Roman" w:hAnsi="Times New Roman" w:cs="Times New Roman"/>
                <w:szCs w:val="20"/>
              </w:rPr>
              <w:t>A</w:t>
            </w:r>
            <w:r w:rsidRPr="00367C73">
              <w:rPr>
                <w:rFonts w:ascii="Times New Roman" w:hAnsi="Times New Roman" w:cs="Times New Roman" w:hint="eastAsia"/>
                <w:szCs w:val="20"/>
              </w:rPr>
              <w:t>ge</w:t>
            </w:r>
          </w:p>
        </w:tc>
        <w:tc>
          <w:tcPr>
            <w:tcW w:w="2794" w:type="dxa"/>
          </w:tcPr>
          <w:p w14:paraId="0ECFAF6A" w14:textId="77777777" w:rsidR="00D74EA0" w:rsidRPr="00367C73" w:rsidRDefault="00C15C49" w:rsidP="0073027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794" w:type="dxa"/>
          </w:tcPr>
          <w:p w14:paraId="50893FB0" w14:textId="77777777" w:rsidR="00D74EA0" w:rsidRPr="00164FEC" w:rsidRDefault="0066460E" w:rsidP="00730270">
            <w:pPr>
              <w:pStyle w:val="a5"/>
              <w:ind w:firstLineChars="0" w:firstLine="0"/>
            </w:pPr>
            <w:r>
              <w:rPr>
                <w:rFonts w:hint="eastAsia"/>
              </w:rPr>
              <w:t>年龄</w:t>
            </w:r>
          </w:p>
        </w:tc>
      </w:tr>
      <w:tr w:rsidR="00D74EA0" w:rsidRPr="00DC7D4F" w14:paraId="2EC126F4" w14:textId="77777777" w:rsidTr="00DC7D4F">
        <w:tc>
          <w:tcPr>
            <w:tcW w:w="2934" w:type="dxa"/>
          </w:tcPr>
          <w:p w14:paraId="5A231B9A" w14:textId="77777777" w:rsidR="00D74EA0" w:rsidRPr="00367C73" w:rsidRDefault="00D74EA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Education</w:t>
            </w:r>
          </w:p>
        </w:tc>
        <w:tc>
          <w:tcPr>
            <w:tcW w:w="2794" w:type="dxa"/>
          </w:tcPr>
          <w:p w14:paraId="0FE6D5F7" w14:textId="77777777" w:rsidR="00D74EA0" w:rsidRPr="00367C73" w:rsidRDefault="00C15C49"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14:paraId="25AB113D" w14:textId="77777777" w:rsidR="00D74EA0" w:rsidRPr="00164FEC" w:rsidRDefault="0066460E" w:rsidP="00730270">
            <w:pPr>
              <w:pStyle w:val="a5"/>
              <w:ind w:firstLineChars="0" w:firstLine="0"/>
            </w:pPr>
            <w:r>
              <w:rPr>
                <w:rFonts w:hint="eastAsia"/>
              </w:rPr>
              <w:t>教育水平</w:t>
            </w:r>
          </w:p>
        </w:tc>
      </w:tr>
      <w:tr w:rsidR="00D74EA0" w:rsidRPr="00DC7D4F" w14:paraId="7E67FBEB" w14:textId="77777777" w:rsidTr="00DC7D4F">
        <w:tc>
          <w:tcPr>
            <w:tcW w:w="2934" w:type="dxa"/>
          </w:tcPr>
          <w:p w14:paraId="430037A8" w14:textId="77777777" w:rsidR="00D74EA0" w:rsidRPr="00367C73" w:rsidRDefault="00D74EA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Job</w:t>
            </w:r>
          </w:p>
        </w:tc>
        <w:tc>
          <w:tcPr>
            <w:tcW w:w="2794" w:type="dxa"/>
          </w:tcPr>
          <w:p w14:paraId="7A63F9C6" w14:textId="77777777" w:rsidR="00D74EA0" w:rsidRPr="00367C73" w:rsidRDefault="00C15C49"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14:paraId="687227A6" w14:textId="77777777" w:rsidR="00D74EA0" w:rsidRPr="00164FEC" w:rsidRDefault="0066460E" w:rsidP="00730270">
            <w:pPr>
              <w:pStyle w:val="a5"/>
              <w:ind w:firstLineChars="0" w:firstLine="0"/>
            </w:pPr>
            <w:r>
              <w:rPr>
                <w:rFonts w:hint="eastAsia"/>
              </w:rPr>
              <w:t>职业</w:t>
            </w:r>
          </w:p>
        </w:tc>
      </w:tr>
      <w:tr w:rsidR="00D74EA0" w:rsidRPr="00DC7D4F" w14:paraId="0B07B8CF" w14:textId="77777777" w:rsidTr="00DC7D4F">
        <w:tc>
          <w:tcPr>
            <w:tcW w:w="2934" w:type="dxa"/>
          </w:tcPr>
          <w:p w14:paraId="763866CC" w14:textId="77777777" w:rsidR="00D74EA0" w:rsidRPr="00367C73" w:rsidRDefault="00D74EA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Phone</w:t>
            </w:r>
          </w:p>
        </w:tc>
        <w:tc>
          <w:tcPr>
            <w:tcW w:w="2794" w:type="dxa"/>
          </w:tcPr>
          <w:p w14:paraId="6CCC86D5" w14:textId="77777777" w:rsidR="00D74EA0" w:rsidRPr="00367C73" w:rsidRDefault="00C15C49"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14:paraId="7D5D9AC7" w14:textId="77777777" w:rsidR="00D74EA0" w:rsidRPr="00164FEC" w:rsidRDefault="0066460E" w:rsidP="00730270">
            <w:pPr>
              <w:pStyle w:val="a5"/>
              <w:ind w:firstLineChars="0" w:firstLine="0"/>
            </w:pPr>
            <w:r>
              <w:rPr>
                <w:rFonts w:hint="eastAsia"/>
              </w:rPr>
              <w:t>电话</w:t>
            </w:r>
          </w:p>
        </w:tc>
      </w:tr>
      <w:tr w:rsidR="00D74EA0" w:rsidRPr="00DC7D4F" w14:paraId="7263E605" w14:textId="77777777" w:rsidTr="00DC7D4F">
        <w:tc>
          <w:tcPr>
            <w:tcW w:w="2934" w:type="dxa"/>
          </w:tcPr>
          <w:p w14:paraId="4249A20F" w14:textId="77777777" w:rsidR="00D74EA0" w:rsidRPr="00367C73" w:rsidRDefault="00D74EA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Address</w:t>
            </w:r>
          </w:p>
        </w:tc>
        <w:tc>
          <w:tcPr>
            <w:tcW w:w="2794" w:type="dxa"/>
          </w:tcPr>
          <w:p w14:paraId="1DDAF085" w14:textId="77777777" w:rsidR="00D74EA0" w:rsidRPr="00367C73" w:rsidRDefault="00C15C49"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14:paraId="7349D456" w14:textId="77777777" w:rsidR="00D74EA0" w:rsidRPr="00164FEC" w:rsidRDefault="0066460E" w:rsidP="00730270">
            <w:pPr>
              <w:pStyle w:val="a5"/>
              <w:ind w:firstLineChars="0" w:firstLine="0"/>
            </w:pPr>
            <w:r>
              <w:rPr>
                <w:rFonts w:hint="eastAsia"/>
              </w:rPr>
              <w:t>地址</w:t>
            </w:r>
          </w:p>
        </w:tc>
      </w:tr>
      <w:tr w:rsidR="00D74EA0" w:rsidRPr="00DC7D4F" w14:paraId="7D9C6E84" w14:textId="77777777" w:rsidTr="00DC7D4F">
        <w:tc>
          <w:tcPr>
            <w:tcW w:w="2934" w:type="dxa"/>
          </w:tcPr>
          <w:p w14:paraId="7D7C348A" w14:textId="77777777" w:rsidR="00D74EA0" w:rsidRPr="00367C73" w:rsidRDefault="00D74EA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Weight</w:t>
            </w:r>
          </w:p>
        </w:tc>
        <w:tc>
          <w:tcPr>
            <w:tcW w:w="2794" w:type="dxa"/>
          </w:tcPr>
          <w:p w14:paraId="20F89389" w14:textId="77777777" w:rsidR="00D74EA0" w:rsidRPr="00367C73" w:rsidRDefault="00C15C49" w:rsidP="00730270">
            <w:pPr>
              <w:pStyle w:val="a5"/>
              <w:ind w:firstLineChars="0" w:firstLine="0"/>
              <w:rPr>
                <w:rFonts w:ascii="Times New Roman" w:hAnsi="Times New Roman" w:cs="Times New Roman"/>
                <w:szCs w:val="20"/>
              </w:rPr>
            </w:pPr>
            <w:r w:rsidRPr="00367C73">
              <w:rPr>
                <w:rFonts w:ascii="Times New Roman" w:hAnsi="Times New Roman" w:cs="Times New Roman"/>
                <w:szCs w:val="20"/>
              </w:rPr>
              <w:t>D</w:t>
            </w:r>
            <w:r w:rsidRPr="00367C73">
              <w:rPr>
                <w:rFonts w:ascii="Times New Roman" w:hAnsi="Times New Roman" w:cs="Times New Roman" w:hint="eastAsia"/>
                <w:szCs w:val="20"/>
              </w:rPr>
              <w:t xml:space="preserve">ouble </w:t>
            </w:r>
          </w:p>
        </w:tc>
        <w:tc>
          <w:tcPr>
            <w:tcW w:w="2794" w:type="dxa"/>
          </w:tcPr>
          <w:p w14:paraId="7B40BCEB" w14:textId="77777777" w:rsidR="00D74EA0" w:rsidRPr="00164FEC" w:rsidRDefault="0066460E" w:rsidP="00730270">
            <w:pPr>
              <w:pStyle w:val="a5"/>
              <w:ind w:firstLineChars="0" w:firstLine="0"/>
            </w:pPr>
            <w:r>
              <w:rPr>
                <w:rFonts w:hint="eastAsia"/>
              </w:rPr>
              <w:t>体重</w:t>
            </w:r>
          </w:p>
        </w:tc>
      </w:tr>
      <w:tr w:rsidR="00D74EA0" w:rsidRPr="00DC7D4F" w14:paraId="58416230" w14:textId="77777777" w:rsidTr="00DC7D4F">
        <w:tc>
          <w:tcPr>
            <w:tcW w:w="2934" w:type="dxa"/>
          </w:tcPr>
          <w:p w14:paraId="7548B490" w14:textId="77777777" w:rsidR="00D74EA0" w:rsidRPr="00367C73" w:rsidRDefault="00D74EA0" w:rsidP="00730270">
            <w:pPr>
              <w:pStyle w:val="a5"/>
              <w:ind w:firstLineChars="0" w:firstLine="0"/>
              <w:rPr>
                <w:rFonts w:ascii="Times New Roman" w:hAnsi="Times New Roman" w:cs="Times New Roman"/>
                <w:szCs w:val="20"/>
              </w:rPr>
            </w:pPr>
            <w:r w:rsidRPr="00367C73">
              <w:rPr>
                <w:rFonts w:ascii="Times New Roman" w:hAnsi="Times New Roman" w:cs="Times New Roman"/>
                <w:szCs w:val="20"/>
              </w:rPr>
              <w:t>H</w:t>
            </w:r>
            <w:r w:rsidRPr="00367C73">
              <w:rPr>
                <w:rFonts w:ascii="Times New Roman" w:hAnsi="Times New Roman" w:cs="Times New Roman" w:hint="eastAsia"/>
                <w:szCs w:val="20"/>
              </w:rPr>
              <w:t>eight</w:t>
            </w:r>
          </w:p>
        </w:tc>
        <w:tc>
          <w:tcPr>
            <w:tcW w:w="2794" w:type="dxa"/>
          </w:tcPr>
          <w:p w14:paraId="0143E6D6" w14:textId="77777777" w:rsidR="00D74EA0" w:rsidRPr="00367C73" w:rsidRDefault="00C15C49"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Double</w:t>
            </w:r>
          </w:p>
        </w:tc>
        <w:tc>
          <w:tcPr>
            <w:tcW w:w="2794" w:type="dxa"/>
          </w:tcPr>
          <w:p w14:paraId="24FB5039" w14:textId="77777777" w:rsidR="00D74EA0" w:rsidRPr="00164FEC" w:rsidRDefault="0066460E" w:rsidP="00730270">
            <w:pPr>
              <w:pStyle w:val="a5"/>
              <w:ind w:firstLineChars="0" w:firstLine="0"/>
            </w:pPr>
            <w:r>
              <w:rPr>
                <w:rFonts w:hint="eastAsia"/>
              </w:rPr>
              <w:t>身高</w:t>
            </w:r>
          </w:p>
        </w:tc>
      </w:tr>
    </w:tbl>
    <w:p w14:paraId="5F60BBB7" w14:textId="77777777" w:rsidR="00D74EA0" w:rsidRDefault="00D74EA0" w:rsidP="00C26085">
      <w:pPr>
        <w:pStyle w:val="a5"/>
        <w:numPr>
          <w:ilvl w:val="0"/>
          <w:numId w:val="4"/>
        </w:numPr>
        <w:spacing w:line="240" w:lineRule="auto"/>
        <w:ind w:firstLineChars="0"/>
        <w:jc w:val="both"/>
      </w:pPr>
      <w:r>
        <w:rPr>
          <w:rFonts w:hint="eastAsia"/>
        </w:rPr>
        <w:t>问诊信息集合</w:t>
      </w:r>
    </w:p>
    <w:tbl>
      <w:tblPr>
        <w:tblStyle w:val="aa"/>
        <w:tblW w:w="0" w:type="auto"/>
        <w:tblLook w:val="04A0" w:firstRow="1" w:lastRow="0" w:firstColumn="1" w:lastColumn="0" w:noHBand="0" w:noVBand="1"/>
      </w:tblPr>
      <w:tblGrid>
        <w:gridCol w:w="2840"/>
        <w:gridCol w:w="2841"/>
        <w:gridCol w:w="2841"/>
      </w:tblGrid>
      <w:tr w:rsidR="0066460E" w14:paraId="57ECEDC7" w14:textId="77777777" w:rsidTr="0066460E">
        <w:tc>
          <w:tcPr>
            <w:tcW w:w="2840" w:type="dxa"/>
          </w:tcPr>
          <w:p w14:paraId="1D0E4FC6" w14:textId="77777777" w:rsidR="0066460E" w:rsidRDefault="0066460E" w:rsidP="00D74EA0">
            <w:pPr>
              <w:pStyle w:val="a5"/>
              <w:ind w:firstLineChars="0" w:firstLine="0"/>
            </w:pPr>
            <w:r>
              <w:rPr>
                <w:rFonts w:hint="eastAsia"/>
              </w:rPr>
              <w:t>字段</w:t>
            </w:r>
          </w:p>
        </w:tc>
        <w:tc>
          <w:tcPr>
            <w:tcW w:w="2841" w:type="dxa"/>
          </w:tcPr>
          <w:p w14:paraId="49170ECF" w14:textId="77777777" w:rsidR="0066460E" w:rsidRDefault="0066460E" w:rsidP="00D74EA0">
            <w:pPr>
              <w:pStyle w:val="a5"/>
              <w:ind w:firstLineChars="0" w:firstLine="0"/>
            </w:pPr>
            <w:r>
              <w:rPr>
                <w:rFonts w:hint="eastAsia"/>
              </w:rPr>
              <w:t>数据类型</w:t>
            </w:r>
          </w:p>
        </w:tc>
        <w:tc>
          <w:tcPr>
            <w:tcW w:w="2841" w:type="dxa"/>
          </w:tcPr>
          <w:p w14:paraId="149FF7AA" w14:textId="77777777" w:rsidR="0066460E" w:rsidRDefault="0066460E" w:rsidP="00D74EA0">
            <w:pPr>
              <w:pStyle w:val="a5"/>
              <w:ind w:firstLineChars="0" w:firstLine="0"/>
            </w:pPr>
            <w:r>
              <w:rPr>
                <w:rFonts w:hint="eastAsia"/>
              </w:rPr>
              <w:t>说明</w:t>
            </w:r>
          </w:p>
        </w:tc>
      </w:tr>
      <w:tr w:rsidR="0066460E" w14:paraId="6A2C4CFC" w14:textId="77777777" w:rsidTr="0066460E">
        <w:tc>
          <w:tcPr>
            <w:tcW w:w="2840" w:type="dxa"/>
          </w:tcPr>
          <w:p w14:paraId="376ACDE6" w14:textId="77777777" w:rsidR="0066460E" w:rsidRPr="00367C73" w:rsidRDefault="0012146E" w:rsidP="0012146E">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HeadacheType</w:t>
            </w:r>
            <w:proofErr w:type="spellEnd"/>
          </w:p>
        </w:tc>
        <w:tc>
          <w:tcPr>
            <w:tcW w:w="2841" w:type="dxa"/>
          </w:tcPr>
          <w:p w14:paraId="1769CBE5" w14:textId="77777777" w:rsidR="0066460E" w:rsidRPr="00367C73" w:rsidRDefault="006E3ED8" w:rsidP="00D74EA0">
            <w:pPr>
              <w:pStyle w:val="a5"/>
              <w:ind w:firstLineChars="0" w:firstLine="0"/>
              <w:rPr>
                <w:rFonts w:ascii="Times New Roman" w:hAnsi="Times New Roman" w:cs="Times New Roman"/>
                <w:szCs w:val="20"/>
              </w:rPr>
            </w:pPr>
            <w:r w:rsidRPr="00367C73">
              <w:rPr>
                <w:rFonts w:ascii="Times New Roman" w:hAnsi="Times New Roman" w:cs="Times New Roman"/>
                <w:szCs w:val="20"/>
              </w:rPr>
              <w:t>S</w:t>
            </w:r>
            <w:r w:rsidRPr="00367C73">
              <w:rPr>
                <w:rFonts w:ascii="Times New Roman" w:hAnsi="Times New Roman" w:cs="Times New Roman" w:hint="eastAsia"/>
                <w:szCs w:val="20"/>
              </w:rPr>
              <w:t xml:space="preserve">tring </w:t>
            </w:r>
          </w:p>
        </w:tc>
        <w:tc>
          <w:tcPr>
            <w:tcW w:w="2841" w:type="dxa"/>
          </w:tcPr>
          <w:p w14:paraId="50BFD3C7" w14:textId="77777777" w:rsidR="0066460E" w:rsidRDefault="006E3ED8" w:rsidP="00D74EA0">
            <w:pPr>
              <w:pStyle w:val="a5"/>
              <w:ind w:firstLineChars="0" w:firstLine="0"/>
            </w:pPr>
            <w:r>
              <w:rPr>
                <w:rFonts w:hint="eastAsia"/>
              </w:rPr>
              <w:t>头痛类型</w:t>
            </w:r>
          </w:p>
        </w:tc>
      </w:tr>
      <w:tr w:rsidR="0066460E" w14:paraId="29B1DF33" w14:textId="77777777" w:rsidTr="0066460E">
        <w:tc>
          <w:tcPr>
            <w:tcW w:w="2840" w:type="dxa"/>
          </w:tcPr>
          <w:p w14:paraId="40925BA1" w14:textId="77777777" w:rsidR="0066460E" w:rsidRPr="00367C73" w:rsidRDefault="0012146E"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H</w:t>
            </w:r>
            <w:r w:rsidRPr="00367C73">
              <w:rPr>
                <w:rFonts w:ascii="Times New Roman" w:hAnsi="Times New Roman" w:cs="Times New Roman" w:hint="eastAsia"/>
                <w:szCs w:val="20"/>
              </w:rPr>
              <w:t>eadacheDegree</w:t>
            </w:r>
            <w:proofErr w:type="spellEnd"/>
          </w:p>
        </w:tc>
        <w:tc>
          <w:tcPr>
            <w:tcW w:w="2841" w:type="dxa"/>
          </w:tcPr>
          <w:p w14:paraId="49D20189" w14:textId="77777777" w:rsidR="0066460E" w:rsidRPr="00367C73" w:rsidRDefault="006E3ED8" w:rsidP="00D74EA0">
            <w:pPr>
              <w:pStyle w:val="a5"/>
              <w:ind w:firstLineChars="0" w:firstLine="0"/>
              <w:rPr>
                <w:rFonts w:ascii="Times New Roman" w:hAnsi="Times New Roman" w:cs="Times New Roman"/>
                <w:szCs w:val="20"/>
              </w:rPr>
            </w:pPr>
            <w:r w:rsidRPr="00367C73">
              <w:rPr>
                <w:rFonts w:ascii="Times New Roman" w:hAnsi="Times New Roman" w:cs="Times New Roman"/>
                <w:szCs w:val="20"/>
              </w:rPr>
              <w:t>S</w:t>
            </w:r>
            <w:r w:rsidRPr="00367C73">
              <w:rPr>
                <w:rFonts w:ascii="Times New Roman" w:hAnsi="Times New Roman" w:cs="Times New Roman" w:hint="eastAsia"/>
                <w:szCs w:val="20"/>
              </w:rPr>
              <w:t xml:space="preserve">ting </w:t>
            </w:r>
          </w:p>
        </w:tc>
        <w:tc>
          <w:tcPr>
            <w:tcW w:w="2841" w:type="dxa"/>
          </w:tcPr>
          <w:p w14:paraId="1891BAA4" w14:textId="77777777" w:rsidR="0066460E" w:rsidRDefault="006E3ED8" w:rsidP="00D74EA0">
            <w:pPr>
              <w:pStyle w:val="a5"/>
              <w:ind w:firstLineChars="0" w:firstLine="0"/>
            </w:pPr>
            <w:r>
              <w:rPr>
                <w:rFonts w:hint="eastAsia"/>
              </w:rPr>
              <w:t>头痛程度</w:t>
            </w:r>
          </w:p>
        </w:tc>
      </w:tr>
      <w:tr w:rsidR="0012146E" w14:paraId="51202162" w14:textId="77777777" w:rsidTr="0066460E">
        <w:tc>
          <w:tcPr>
            <w:tcW w:w="2840" w:type="dxa"/>
          </w:tcPr>
          <w:p w14:paraId="27CC7528" w14:textId="77777777" w:rsidR="0012146E" w:rsidRPr="00367C73" w:rsidRDefault="0012146E"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H</w:t>
            </w:r>
            <w:r w:rsidRPr="00367C73">
              <w:rPr>
                <w:rFonts w:ascii="Times New Roman" w:hAnsi="Times New Roman" w:cs="Times New Roman" w:hint="eastAsia"/>
                <w:szCs w:val="20"/>
              </w:rPr>
              <w:t>eadacheTime</w:t>
            </w:r>
            <w:proofErr w:type="spellEnd"/>
          </w:p>
        </w:tc>
        <w:tc>
          <w:tcPr>
            <w:tcW w:w="2841" w:type="dxa"/>
          </w:tcPr>
          <w:p w14:paraId="69B739E6" w14:textId="77777777" w:rsidR="0012146E"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841" w:type="dxa"/>
          </w:tcPr>
          <w:p w14:paraId="35351980" w14:textId="77777777" w:rsidR="0012146E" w:rsidRDefault="006E3ED8" w:rsidP="00D74EA0">
            <w:pPr>
              <w:pStyle w:val="a5"/>
              <w:ind w:firstLineChars="0" w:firstLine="0"/>
            </w:pPr>
            <w:r>
              <w:rPr>
                <w:rFonts w:hint="eastAsia"/>
              </w:rPr>
              <w:t>头痛时长</w:t>
            </w:r>
          </w:p>
        </w:tc>
      </w:tr>
      <w:tr w:rsidR="0012146E" w14:paraId="2BA7B1A7" w14:textId="77777777" w:rsidTr="0066460E">
        <w:tc>
          <w:tcPr>
            <w:tcW w:w="2840" w:type="dxa"/>
          </w:tcPr>
          <w:p w14:paraId="58AD9D4B" w14:textId="77777777" w:rsidR="0012146E" w:rsidRPr="00367C73" w:rsidRDefault="0012146E"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FrequencyPerMonth</w:t>
            </w:r>
            <w:proofErr w:type="spellEnd"/>
          </w:p>
        </w:tc>
        <w:tc>
          <w:tcPr>
            <w:tcW w:w="2841" w:type="dxa"/>
          </w:tcPr>
          <w:p w14:paraId="17782748" w14:textId="77777777" w:rsidR="0012146E"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841" w:type="dxa"/>
          </w:tcPr>
          <w:p w14:paraId="7787B13F" w14:textId="77777777" w:rsidR="0012146E" w:rsidRDefault="006E3ED8" w:rsidP="00D74EA0">
            <w:pPr>
              <w:pStyle w:val="a5"/>
              <w:ind w:firstLineChars="0" w:firstLine="0"/>
            </w:pPr>
            <w:r>
              <w:rPr>
                <w:rFonts w:hint="eastAsia"/>
              </w:rPr>
              <w:t>每月头痛次数</w:t>
            </w:r>
          </w:p>
        </w:tc>
      </w:tr>
      <w:tr w:rsidR="0012146E" w14:paraId="6F22696C" w14:textId="77777777" w:rsidTr="0066460E">
        <w:tc>
          <w:tcPr>
            <w:tcW w:w="2840" w:type="dxa"/>
          </w:tcPr>
          <w:p w14:paraId="5B571F92" w14:textId="77777777" w:rsidR="0012146E"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DailyAggressivation</w:t>
            </w:r>
            <w:proofErr w:type="spellEnd"/>
          </w:p>
        </w:tc>
        <w:tc>
          <w:tcPr>
            <w:tcW w:w="2841" w:type="dxa"/>
          </w:tcPr>
          <w:p w14:paraId="3862FDF4" w14:textId="77777777" w:rsidR="0012146E"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B</w:t>
            </w:r>
            <w:r w:rsidRPr="00367C73">
              <w:rPr>
                <w:rFonts w:ascii="Times New Roman" w:hAnsi="Times New Roman" w:cs="Times New Roman" w:hint="eastAsia"/>
                <w:szCs w:val="20"/>
              </w:rPr>
              <w:t>ool</w:t>
            </w:r>
            <w:proofErr w:type="spellEnd"/>
            <w:r w:rsidRPr="00367C73">
              <w:rPr>
                <w:rFonts w:ascii="Times New Roman" w:hAnsi="Times New Roman" w:cs="Times New Roman" w:hint="eastAsia"/>
                <w:szCs w:val="20"/>
              </w:rPr>
              <w:t xml:space="preserve"> </w:t>
            </w:r>
          </w:p>
        </w:tc>
        <w:tc>
          <w:tcPr>
            <w:tcW w:w="2841" w:type="dxa"/>
          </w:tcPr>
          <w:p w14:paraId="48B55248" w14:textId="77777777" w:rsidR="0012146E" w:rsidRDefault="006E3ED8" w:rsidP="00D74EA0">
            <w:pPr>
              <w:pStyle w:val="a5"/>
              <w:ind w:firstLineChars="0" w:firstLine="0"/>
            </w:pPr>
            <w:r>
              <w:rPr>
                <w:rFonts w:hint="eastAsia"/>
              </w:rPr>
              <w:t>头痛是否每日加重</w:t>
            </w:r>
          </w:p>
        </w:tc>
      </w:tr>
      <w:tr w:rsidR="006E3ED8" w14:paraId="3704CD44" w14:textId="77777777" w:rsidTr="0066460E">
        <w:tc>
          <w:tcPr>
            <w:tcW w:w="2840" w:type="dxa"/>
          </w:tcPr>
          <w:p w14:paraId="16334933" w14:textId="77777777" w:rsidR="006E3ED8"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lastRenderedPageBreak/>
              <w:t>F</w:t>
            </w:r>
            <w:r w:rsidRPr="00367C73">
              <w:rPr>
                <w:rFonts w:ascii="Times New Roman" w:hAnsi="Times New Roman" w:cs="Times New Roman" w:hint="eastAsia"/>
                <w:szCs w:val="20"/>
              </w:rPr>
              <w:t>irstOnsetContinue</w:t>
            </w:r>
            <w:proofErr w:type="spellEnd"/>
          </w:p>
        </w:tc>
        <w:tc>
          <w:tcPr>
            <w:tcW w:w="2841" w:type="dxa"/>
          </w:tcPr>
          <w:p w14:paraId="488BF1D5" w14:textId="77777777" w:rsidR="006E3ED8"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B</w:t>
            </w:r>
            <w:r w:rsidRPr="00367C73">
              <w:rPr>
                <w:rFonts w:ascii="Times New Roman" w:hAnsi="Times New Roman" w:cs="Times New Roman" w:hint="eastAsia"/>
                <w:szCs w:val="20"/>
              </w:rPr>
              <w:t>ool</w:t>
            </w:r>
            <w:proofErr w:type="spellEnd"/>
            <w:r w:rsidRPr="00367C73">
              <w:rPr>
                <w:rFonts w:ascii="Times New Roman" w:hAnsi="Times New Roman" w:cs="Times New Roman" w:hint="eastAsia"/>
                <w:szCs w:val="20"/>
              </w:rPr>
              <w:t xml:space="preserve"> </w:t>
            </w:r>
          </w:p>
        </w:tc>
        <w:tc>
          <w:tcPr>
            <w:tcW w:w="2841" w:type="dxa"/>
          </w:tcPr>
          <w:p w14:paraId="3BC95D15" w14:textId="77777777" w:rsidR="006E3ED8" w:rsidRDefault="006E3ED8" w:rsidP="00D74EA0">
            <w:pPr>
              <w:pStyle w:val="a5"/>
              <w:ind w:firstLineChars="0" w:firstLine="0"/>
            </w:pPr>
            <w:r>
              <w:rPr>
                <w:rFonts w:hint="eastAsia"/>
              </w:rPr>
              <w:t>是否初次发作就持续头痛</w:t>
            </w:r>
          </w:p>
        </w:tc>
      </w:tr>
      <w:tr w:rsidR="006E3ED8" w14:paraId="2B1A1849" w14:textId="77777777" w:rsidTr="0066460E">
        <w:tc>
          <w:tcPr>
            <w:tcW w:w="2840" w:type="dxa"/>
          </w:tcPr>
          <w:p w14:paraId="4E436CFD" w14:textId="77777777" w:rsidR="006E3ED8"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O</w:t>
            </w:r>
            <w:r w:rsidRPr="00367C73">
              <w:rPr>
                <w:rFonts w:ascii="Times New Roman" w:hAnsi="Times New Roman" w:cs="Times New Roman" w:hint="eastAsia"/>
                <w:szCs w:val="20"/>
              </w:rPr>
              <w:t>nsetAmount</w:t>
            </w:r>
            <w:proofErr w:type="spellEnd"/>
          </w:p>
        </w:tc>
        <w:tc>
          <w:tcPr>
            <w:tcW w:w="2841" w:type="dxa"/>
          </w:tcPr>
          <w:p w14:paraId="0BB90419" w14:textId="77777777" w:rsidR="006E3ED8"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841" w:type="dxa"/>
          </w:tcPr>
          <w:p w14:paraId="53DEF2EC" w14:textId="77777777" w:rsidR="006E3ED8" w:rsidRDefault="006E3ED8" w:rsidP="00D74EA0">
            <w:pPr>
              <w:pStyle w:val="a5"/>
              <w:ind w:firstLineChars="0" w:firstLine="0"/>
            </w:pPr>
            <w:r>
              <w:rPr>
                <w:rFonts w:hint="eastAsia"/>
              </w:rPr>
              <w:t>头痛发作总次数</w:t>
            </w:r>
          </w:p>
        </w:tc>
      </w:tr>
      <w:tr w:rsidR="006E3ED8" w14:paraId="62238AF4" w14:textId="77777777" w:rsidTr="0066460E">
        <w:tc>
          <w:tcPr>
            <w:tcW w:w="2840" w:type="dxa"/>
          </w:tcPr>
          <w:p w14:paraId="2322661D" w14:textId="77777777" w:rsidR="006E3ED8"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H</w:t>
            </w:r>
            <w:r w:rsidRPr="00367C73">
              <w:rPr>
                <w:rFonts w:ascii="Times New Roman" w:hAnsi="Times New Roman" w:cs="Times New Roman" w:hint="eastAsia"/>
                <w:szCs w:val="20"/>
              </w:rPr>
              <w:t>eadachePlace</w:t>
            </w:r>
            <w:proofErr w:type="spellEnd"/>
          </w:p>
        </w:tc>
        <w:tc>
          <w:tcPr>
            <w:tcW w:w="2841" w:type="dxa"/>
          </w:tcPr>
          <w:p w14:paraId="79B425D9" w14:textId="77777777" w:rsidR="006E3ED8" w:rsidRPr="00367C73" w:rsidRDefault="006E3ED8" w:rsidP="00D74EA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array</w:t>
            </w:r>
          </w:p>
        </w:tc>
        <w:tc>
          <w:tcPr>
            <w:tcW w:w="2841" w:type="dxa"/>
          </w:tcPr>
          <w:p w14:paraId="0F1CE255" w14:textId="77777777" w:rsidR="006E3ED8" w:rsidRDefault="006E3ED8" w:rsidP="00D74EA0">
            <w:pPr>
              <w:pStyle w:val="a5"/>
              <w:ind w:firstLineChars="0" w:firstLine="0"/>
            </w:pPr>
            <w:r>
              <w:rPr>
                <w:rFonts w:hint="eastAsia"/>
              </w:rPr>
              <w:t>头痛部位</w:t>
            </w:r>
          </w:p>
        </w:tc>
      </w:tr>
      <w:tr w:rsidR="006E3ED8" w14:paraId="41E99AF1" w14:textId="77777777" w:rsidTr="0066460E">
        <w:tc>
          <w:tcPr>
            <w:tcW w:w="2840" w:type="dxa"/>
          </w:tcPr>
          <w:p w14:paraId="089695B3" w14:textId="77777777" w:rsidR="006E3ED8"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PrecipitationgFactor</w:t>
            </w:r>
            <w:proofErr w:type="spellEnd"/>
          </w:p>
        </w:tc>
        <w:tc>
          <w:tcPr>
            <w:tcW w:w="2841" w:type="dxa"/>
          </w:tcPr>
          <w:p w14:paraId="13F9AC74" w14:textId="77777777" w:rsidR="006E3ED8" w:rsidRPr="00367C73" w:rsidRDefault="006E3ED8" w:rsidP="00D74EA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array</w:t>
            </w:r>
          </w:p>
        </w:tc>
        <w:tc>
          <w:tcPr>
            <w:tcW w:w="2841" w:type="dxa"/>
          </w:tcPr>
          <w:p w14:paraId="6C5988FF" w14:textId="77777777" w:rsidR="006E3ED8" w:rsidRDefault="006E3ED8" w:rsidP="006E3ED8">
            <w:pPr>
              <w:pStyle w:val="a5"/>
              <w:ind w:firstLineChars="0" w:firstLine="0"/>
            </w:pPr>
            <w:r>
              <w:rPr>
                <w:rFonts w:hint="eastAsia"/>
              </w:rPr>
              <w:t>头痛诱发因素</w:t>
            </w:r>
          </w:p>
        </w:tc>
      </w:tr>
      <w:tr w:rsidR="006E3ED8" w14:paraId="07F80E3E" w14:textId="77777777" w:rsidTr="0066460E">
        <w:tc>
          <w:tcPr>
            <w:tcW w:w="2840" w:type="dxa"/>
          </w:tcPr>
          <w:p w14:paraId="39E9F694" w14:textId="77777777" w:rsidR="006E3ED8" w:rsidRPr="00367C73" w:rsidRDefault="006E3ED8"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H</w:t>
            </w:r>
            <w:r w:rsidRPr="00367C73">
              <w:rPr>
                <w:rFonts w:ascii="Times New Roman" w:hAnsi="Times New Roman" w:cs="Times New Roman" w:hint="eastAsia"/>
                <w:szCs w:val="20"/>
              </w:rPr>
              <w:t>eadacheAccompany</w:t>
            </w:r>
            <w:proofErr w:type="spellEnd"/>
          </w:p>
        </w:tc>
        <w:tc>
          <w:tcPr>
            <w:tcW w:w="2841" w:type="dxa"/>
          </w:tcPr>
          <w:p w14:paraId="5FA55C3D" w14:textId="77777777" w:rsidR="006E3ED8" w:rsidRPr="00367C73" w:rsidRDefault="006E3ED8" w:rsidP="00367C73">
            <w:pPr>
              <w:pStyle w:val="a5"/>
              <w:ind w:firstLineChars="0" w:firstLine="0"/>
              <w:rPr>
                <w:rFonts w:ascii="Times New Roman" w:hAnsi="Times New Roman" w:cs="Times New Roman"/>
                <w:szCs w:val="20"/>
              </w:rPr>
            </w:pPr>
            <w:r w:rsidRPr="00367C73">
              <w:rPr>
                <w:rFonts w:ascii="Times New Roman" w:hAnsi="Times New Roman" w:cs="Times New Roman"/>
                <w:szCs w:val="20"/>
              </w:rPr>
              <w:t>array</w:t>
            </w:r>
          </w:p>
        </w:tc>
        <w:tc>
          <w:tcPr>
            <w:tcW w:w="2841" w:type="dxa"/>
          </w:tcPr>
          <w:p w14:paraId="65D06D25" w14:textId="77777777" w:rsidR="006E3ED8" w:rsidRDefault="006E3ED8" w:rsidP="00D74EA0">
            <w:pPr>
              <w:pStyle w:val="a5"/>
              <w:ind w:firstLineChars="0" w:firstLine="0"/>
            </w:pPr>
            <w:r>
              <w:rPr>
                <w:rFonts w:hint="eastAsia"/>
              </w:rPr>
              <w:t>头痛伴随症状</w:t>
            </w:r>
          </w:p>
        </w:tc>
      </w:tr>
      <w:tr w:rsidR="006E3ED8" w14:paraId="19ED1114" w14:textId="77777777" w:rsidTr="0066460E">
        <w:tc>
          <w:tcPr>
            <w:tcW w:w="2840" w:type="dxa"/>
          </w:tcPr>
          <w:p w14:paraId="52472648" w14:textId="77777777" w:rsidR="006E3ED8"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H</w:t>
            </w:r>
            <w:r w:rsidRPr="00367C73">
              <w:rPr>
                <w:rFonts w:ascii="Times New Roman" w:hAnsi="Times New Roman" w:cs="Times New Roman" w:hint="eastAsia"/>
                <w:szCs w:val="20"/>
              </w:rPr>
              <w:t>eadacheProdrome</w:t>
            </w:r>
            <w:proofErr w:type="spellEnd"/>
          </w:p>
        </w:tc>
        <w:tc>
          <w:tcPr>
            <w:tcW w:w="2841" w:type="dxa"/>
          </w:tcPr>
          <w:p w14:paraId="0E94761F" w14:textId="77777777" w:rsidR="006E3ED8" w:rsidRPr="00367C73" w:rsidRDefault="006E3ED8" w:rsidP="00D74EA0">
            <w:pPr>
              <w:pStyle w:val="a5"/>
              <w:ind w:firstLineChars="0" w:firstLine="0"/>
              <w:rPr>
                <w:rFonts w:ascii="Times New Roman" w:hAnsi="Times New Roman" w:cs="Times New Roman"/>
                <w:szCs w:val="20"/>
              </w:rPr>
            </w:pPr>
            <w:r w:rsidRPr="00367C73">
              <w:rPr>
                <w:rFonts w:ascii="Times New Roman" w:hAnsi="Times New Roman" w:cs="Times New Roman"/>
                <w:szCs w:val="20"/>
              </w:rPr>
              <w:t>array</w:t>
            </w:r>
          </w:p>
        </w:tc>
        <w:tc>
          <w:tcPr>
            <w:tcW w:w="2841" w:type="dxa"/>
          </w:tcPr>
          <w:p w14:paraId="70842E31" w14:textId="77777777" w:rsidR="006E3ED8" w:rsidRDefault="006E3ED8" w:rsidP="00D74EA0">
            <w:pPr>
              <w:pStyle w:val="a5"/>
              <w:ind w:firstLineChars="0" w:firstLine="0"/>
            </w:pPr>
            <w:r>
              <w:rPr>
                <w:rFonts w:hint="eastAsia"/>
              </w:rPr>
              <w:t>头痛前驱症状</w:t>
            </w:r>
          </w:p>
        </w:tc>
      </w:tr>
      <w:tr w:rsidR="006E3ED8" w14:paraId="13E1A2A5" w14:textId="77777777" w:rsidTr="0066460E">
        <w:tc>
          <w:tcPr>
            <w:tcW w:w="2840" w:type="dxa"/>
          </w:tcPr>
          <w:p w14:paraId="36B4E8BC" w14:textId="77777777" w:rsidR="006E3ED8"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PremonitorSymptom</w:t>
            </w:r>
            <w:proofErr w:type="spellEnd"/>
          </w:p>
        </w:tc>
        <w:tc>
          <w:tcPr>
            <w:tcW w:w="2841" w:type="dxa"/>
          </w:tcPr>
          <w:p w14:paraId="55513E2D" w14:textId="77777777" w:rsidR="006E3ED8" w:rsidRPr="00367C73" w:rsidRDefault="006E3ED8" w:rsidP="00D74EA0">
            <w:pPr>
              <w:pStyle w:val="a5"/>
              <w:ind w:firstLineChars="0" w:firstLine="0"/>
              <w:rPr>
                <w:rFonts w:ascii="Times New Roman" w:hAnsi="Times New Roman" w:cs="Times New Roman"/>
                <w:szCs w:val="20"/>
              </w:rPr>
            </w:pPr>
            <w:r w:rsidRPr="00367C73">
              <w:rPr>
                <w:rFonts w:ascii="Times New Roman" w:hAnsi="Times New Roman" w:cs="Times New Roman"/>
                <w:szCs w:val="20"/>
              </w:rPr>
              <w:t>array</w:t>
            </w:r>
          </w:p>
        </w:tc>
        <w:tc>
          <w:tcPr>
            <w:tcW w:w="2841" w:type="dxa"/>
          </w:tcPr>
          <w:p w14:paraId="28CB21EF" w14:textId="77777777" w:rsidR="006E3ED8" w:rsidRDefault="006E3ED8" w:rsidP="00D74EA0">
            <w:pPr>
              <w:pStyle w:val="a5"/>
              <w:ind w:firstLineChars="0" w:firstLine="0"/>
            </w:pPr>
            <w:r>
              <w:rPr>
                <w:rFonts w:hint="eastAsia"/>
              </w:rPr>
              <w:t>头痛先兆</w:t>
            </w:r>
          </w:p>
        </w:tc>
      </w:tr>
      <w:tr w:rsidR="006E3ED8" w14:paraId="242B38C4" w14:textId="77777777" w:rsidTr="0066460E">
        <w:tc>
          <w:tcPr>
            <w:tcW w:w="2840" w:type="dxa"/>
          </w:tcPr>
          <w:p w14:paraId="52295F18" w14:textId="77777777" w:rsidR="006E3ED8"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MitigatingFactor</w:t>
            </w:r>
            <w:proofErr w:type="spellEnd"/>
          </w:p>
        </w:tc>
        <w:tc>
          <w:tcPr>
            <w:tcW w:w="2841" w:type="dxa"/>
          </w:tcPr>
          <w:p w14:paraId="1831FCAE" w14:textId="77777777" w:rsidR="006E3ED8" w:rsidRPr="00367C73" w:rsidRDefault="006E3ED8" w:rsidP="00D74EA0">
            <w:pPr>
              <w:pStyle w:val="a5"/>
              <w:ind w:firstLineChars="0" w:firstLine="0"/>
              <w:rPr>
                <w:rFonts w:ascii="Times New Roman" w:hAnsi="Times New Roman" w:cs="Times New Roman"/>
                <w:szCs w:val="20"/>
              </w:rPr>
            </w:pPr>
            <w:r w:rsidRPr="00367C73">
              <w:rPr>
                <w:rFonts w:ascii="Times New Roman" w:hAnsi="Times New Roman" w:cs="Times New Roman"/>
                <w:szCs w:val="20"/>
              </w:rPr>
              <w:t>array</w:t>
            </w:r>
          </w:p>
        </w:tc>
        <w:tc>
          <w:tcPr>
            <w:tcW w:w="2841" w:type="dxa"/>
          </w:tcPr>
          <w:p w14:paraId="50B75456" w14:textId="77777777" w:rsidR="006E3ED8" w:rsidRDefault="006E3ED8" w:rsidP="00D74EA0">
            <w:pPr>
              <w:pStyle w:val="a5"/>
              <w:ind w:firstLineChars="0" w:firstLine="0"/>
            </w:pPr>
            <w:r>
              <w:rPr>
                <w:rFonts w:hint="eastAsia"/>
              </w:rPr>
              <w:t>头痛缓解因素</w:t>
            </w:r>
          </w:p>
        </w:tc>
      </w:tr>
      <w:tr w:rsidR="000E448E" w14:paraId="543681E2" w14:textId="77777777" w:rsidTr="0066460E">
        <w:tc>
          <w:tcPr>
            <w:tcW w:w="2840" w:type="dxa"/>
          </w:tcPr>
          <w:p w14:paraId="292D82A8" w14:textId="77777777" w:rsidR="000E448E" w:rsidRPr="00367C73" w:rsidRDefault="000E448E" w:rsidP="00D74EA0">
            <w:pPr>
              <w:pStyle w:val="a5"/>
              <w:ind w:firstLineChars="0" w:firstLine="0"/>
              <w:rPr>
                <w:rFonts w:cs="Times New Roman"/>
                <w:szCs w:val="20"/>
              </w:rPr>
            </w:pPr>
            <w:proofErr w:type="spellStart"/>
            <w:r>
              <w:rPr>
                <w:rFonts w:cs="Times New Roman" w:hint="eastAsia"/>
                <w:szCs w:val="20"/>
              </w:rPr>
              <w:t>CDSSDiagnosis</w:t>
            </w:r>
            <w:proofErr w:type="spellEnd"/>
          </w:p>
        </w:tc>
        <w:tc>
          <w:tcPr>
            <w:tcW w:w="2841" w:type="dxa"/>
          </w:tcPr>
          <w:p w14:paraId="51FA3D7F" w14:textId="77777777" w:rsidR="000E448E" w:rsidRPr="00367C73" w:rsidRDefault="000E448E" w:rsidP="00D74EA0">
            <w:pPr>
              <w:pStyle w:val="a5"/>
              <w:ind w:firstLineChars="0" w:firstLine="0"/>
              <w:rPr>
                <w:rFonts w:cs="Times New Roman"/>
                <w:szCs w:val="20"/>
              </w:rPr>
            </w:pPr>
            <w:r>
              <w:rPr>
                <w:rFonts w:cs="Times New Roman" w:hint="eastAsia"/>
                <w:szCs w:val="20"/>
              </w:rPr>
              <w:t>array</w:t>
            </w:r>
          </w:p>
        </w:tc>
        <w:tc>
          <w:tcPr>
            <w:tcW w:w="2841" w:type="dxa"/>
          </w:tcPr>
          <w:p w14:paraId="08162282" w14:textId="77777777" w:rsidR="000E448E" w:rsidRDefault="000E448E" w:rsidP="00D74EA0">
            <w:pPr>
              <w:pStyle w:val="a5"/>
              <w:ind w:firstLineChars="0" w:firstLine="0"/>
            </w:pPr>
            <w:r>
              <w:rPr>
                <w:rFonts w:hint="eastAsia"/>
              </w:rPr>
              <w:t>系统诊断结论</w:t>
            </w:r>
          </w:p>
        </w:tc>
      </w:tr>
      <w:tr w:rsidR="000E448E" w14:paraId="472DC712" w14:textId="77777777" w:rsidTr="0066460E">
        <w:tc>
          <w:tcPr>
            <w:tcW w:w="2840" w:type="dxa"/>
          </w:tcPr>
          <w:p w14:paraId="4A219ED5" w14:textId="77777777" w:rsidR="000E448E" w:rsidRDefault="000E448E" w:rsidP="00D74EA0">
            <w:pPr>
              <w:pStyle w:val="a5"/>
              <w:ind w:firstLineChars="0" w:firstLine="0"/>
              <w:rPr>
                <w:rFonts w:cs="Times New Roman"/>
                <w:szCs w:val="20"/>
              </w:rPr>
            </w:pPr>
            <w:proofErr w:type="spellStart"/>
            <w:r>
              <w:rPr>
                <w:rFonts w:cs="Times New Roman" w:hint="eastAsia"/>
                <w:szCs w:val="20"/>
              </w:rPr>
              <w:t>DoctorDiagnosis</w:t>
            </w:r>
            <w:proofErr w:type="spellEnd"/>
          </w:p>
        </w:tc>
        <w:tc>
          <w:tcPr>
            <w:tcW w:w="2841" w:type="dxa"/>
          </w:tcPr>
          <w:p w14:paraId="06D72228" w14:textId="77777777" w:rsidR="000E448E" w:rsidRDefault="000E448E" w:rsidP="00D74EA0">
            <w:pPr>
              <w:pStyle w:val="a5"/>
              <w:ind w:firstLineChars="0" w:firstLine="0"/>
              <w:rPr>
                <w:rFonts w:cs="Times New Roman"/>
                <w:szCs w:val="20"/>
              </w:rPr>
            </w:pPr>
            <w:r>
              <w:rPr>
                <w:rFonts w:cs="Times New Roman" w:hint="eastAsia"/>
                <w:szCs w:val="20"/>
              </w:rPr>
              <w:t>array</w:t>
            </w:r>
          </w:p>
        </w:tc>
        <w:tc>
          <w:tcPr>
            <w:tcW w:w="2841" w:type="dxa"/>
          </w:tcPr>
          <w:p w14:paraId="064604AB" w14:textId="77777777" w:rsidR="000E448E" w:rsidRDefault="000E448E" w:rsidP="00D74EA0">
            <w:pPr>
              <w:pStyle w:val="a5"/>
              <w:ind w:firstLineChars="0" w:firstLine="0"/>
            </w:pPr>
            <w:r>
              <w:rPr>
                <w:rFonts w:hint="eastAsia"/>
              </w:rPr>
              <w:t>医生最终诊断结论</w:t>
            </w:r>
          </w:p>
        </w:tc>
      </w:tr>
    </w:tbl>
    <w:p w14:paraId="423AEB29" w14:textId="77777777" w:rsidR="00096E9E" w:rsidRDefault="00D74EA0" w:rsidP="00096E9E">
      <w:pPr>
        <w:pStyle w:val="a5"/>
        <w:numPr>
          <w:ilvl w:val="0"/>
          <w:numId w:val="4"/>
        </w:numPr>
        <w:spacing w:line="240" w:lineRule="auto"/>
        <w:ind w:firstLineChars="0"/>
        <w:jc w:val="both"/>
      </w:pPr>
      <w:r>
        <w:rPr>
          <w:rFonts w:hint="eastAsia"/>
        </w:rPr>
        <w:t>病史信息集合</w:t>
      </w:r>
    </w:p>
    <w:tbl>
      <w:tblPr>
        <w:tblStyle w:val="aa"/>
        <w:tblW w:w="0" w:type="auto"/>
        <w:tblLook w:val="04A0" w:firstRow="1" w:lastRow="0" w:firstColumn="1" w:lastColumn="0" w:noHBand="0" w:noVBand="1"/>
      </w:tblPr>
      <w:tblGrid>
        <w:gridCol w:w="2840"/>
        <w:gridCol w:w="2841"/>
        <w:gridCol w:w="2841"/>
      </w:tblGrid>
      <w:tr w:rsidR="00096E9E" w14:paraId="6984454D" w14:textId="77777777" w:rsidTr="00BC02DF">
        <w:tc>
          <w:tcPr>
            <w:tcW w:w="2840" w:type="dxa"/>
          </w:tcPr>
          <w:p w14:paraId="695C53C4" w14:textId="77777777" w:rsidR="00096E9E" w:rsidRDefault="00096E9E" w:rsidP="00BC02DF">
            <w:pPr>
              <w:pStyle w:val="a5"/>
              <w:ind w:firstLineChars="0" w:firstLine="0"/>
            </w:pPr>
            <w:r>
              <w:rPr>
                <w:rFonts w:hint="eastAsia"/>
              </w:rPr>
              <w:t>字段</w:t>
            </w:r>
          </w:p>
        </w:tc>
        <w:tc>
          <w:tcPr>
            <w:tcW w:w="2841" w:type="dxa"/>
          </w:tcPr>
          <w:p w14:paraId="1606782C" w14:textId="77777777" w:rsidR="00096E9E" w:rsidRDefault="00096E9E" w:rsidP="00BC02DF">
            <w:pPr>
              <w:pStyle w:val="a5"/>
              <w:ind w:firstLineChars="0" w:firstLine="0"/>
            </w:pPr>
            <w:r>
              <w:rPr>
                <w:rFonts w:hint="eastAsia"/>
              </w:rPr>
              <w:t>数据类型</w:t>
            </w:r>
          </w:p>
        </w:tc>
        <w:tc>
          <w:tcPr>
            <w:tcW w:w="2841" w:type="dxa"/>
          </w:tcPr>
          <w:p w14:paraId="113CEE07" w14:textId="77777777" w:rsidR="00096E9E" w:rsidRDefault="00096E9E" w:rsidP="00BC02DF">
            <w:pPr>
              <w:pStyle w:val="a5"/>
              <w:ind w:firstLineChars="0" w:firstLine="0"/>
            </w:pPr>
            <w:r>
              <w:rPr>
                <w:rFonts w:hint="eastAsia"/>
              </w:rPr>
              <w:t>说明</w:t>
            </w:r>
          </w:p>
        </w:tc>
      </w:tr>
      <w:tr w:rsidR="00096E9E" w14:paraId="7A4C0B0D" w14:textId="77777777" w:rsidTr="00BC02DF">
        <w:tc>
          <w:tcPr>
            <w:tcW w:w="2840" w:type="dxa"/>
          </w:tcPr>
          <w:p w14:paraId="1263951C" w14:textId="77777777" w:rsidR="00096E9E" w:rsidRDefault="000E448E" w:rsidP="00BC02DF">
            <w:pPr>
              <w:pStyle w:val="a5"/>
              <w:ind w:firstLineChars="0" w:firstLine="0"/>
            </w:pPr>
            <w:proofErr w:type="spellStart"/>
            <w:r>
              <w:t>F</w:t>
            </w:r>
            <w:r>
              <w:rPr>
                <w:rFonts w:hint="eastAsia"/>
              </w:rPr>
              <w:t>amilyDisease</w:t>
            </w:r>
            <w:proofErr w:type="spellEnd"/>
          </w:p>
        </w:tc>
        <w:tc>
          <w:tcPr>
            <w:tcW w:w="2841" w:type="dxa"/>
          </w:tcPr>
          <w:p w14:paraId="115C0980" w14:textId="77777777" w:rsidR="00096E9E" w:rsidRDefault="000E448E" w:rsidP="00BC02DF">
            <w:pPr>
              <w:pStyle w:val="a5"/>
              <w:ind w:firstLineChars="0" w:firstLine="0"/>
            </w:pPr>
            <w:r>
              <w:rPr>
                <w:rFonts w:hint="eastAsia"/>
              </w:rPr>
              <w:t>array</w:t>
            </w:r>
          </w:p>
        </w:tc>
        <w:tc>
          <w:tcPr>
            <w:tcW w:w="2841" w:type="dxa"/>
          </w:tcPr>
          <w:p w14:paraId="12E51B11" w14:textId="77777777" w:rsidR="00096E9E" w:rsidRDefault="000E448E" w:rsidP="00BC02DF">
            <w:pPr>
              <w:pStyle w:val="a5"/>
              <w:ind w:firstLineChars="0" w:firstLine="0"/>
            </w:pPr>
            <w:r>
              <w:rPr>
                <w:rFonts w:hint="eastAsia"/>
              </w:rPr>
              <w:t>家族患病记录</w:t>
            </w:r>
          </w:p>
        </w:tc>
      </w:tr>
      <w:tr w:rsidR="00096E9E" w14:paraId="0115E81D" w14:textId="77777777" w:rsidTr="00BC02DF">
        <w:tc>
          <w:tcPr>
            <w:tcW w:w="2840" w:type="dxa"/>
          </w:tcPr>
          <w:p w14:paraId="5250F48C" w14:textId="77777777" w:rsidR="00096E9E" w:rsidRDefault="000E448E" w:rsidP="00BC02DF">
            <w:pPr>
              <w:pStyle w:val="a5"/>
              <w:ind w:firstLineChars="0" w:firstLine="0"/>
            </w:pPr>
            <w:proofErr w:type="spellStart"/>
            <w:r>
              <w:rPr>
                <w:rFonts w:hint="eastAsia"/>
              </w:rPr>
              <w:t>PatDisease</w:t>
            </w:r>
            <w:proofErr w:type="spellEnd"/>
          </w:p>
        </w:tc>
        <w:tc>
          <w:tcPr>
            <w:tcW w:w="2841" w:type="dxa"/>
          </w:tcPr>
          <w:p w14:paraId="06C27E66" w14:textId="77777777" w:rsidR="00096E9E" w:rsidRDefault="000E448E" w:rsidP="00BC02DF">
            <w:pPr>
              <w:pStyle w:val="a5"/>
              <w:ind w:firstLineChars="0" w:firstLine="0"/>
            </w:pPr>
            <w:r>
              <w:rPr>
                <w:rFonts w:hint="eastAsia"/>
              </w:rPr>
              <w:t>array</w:t>
            </w:r>
          </w:p>
        </w:tc>
        <w:tc>
          <w:tcPr>
            <w:tcW w:w="2841" w:type="dxa"/>
          </w:tcPr>
          <w:p w14:paraId="6E77B2DE" w14:textId="77777777" w:rsidR="00096E9E" w:rsidRDefault="000E448E" w:rsidP="00BC02DF">
            <w:pPr>
              <w:pStyle w:val="a5"/>
              <w:ind w:firstLineChars="0" w:firstLine="0"/>
            </w:pPr>
            <w:r>
              <w:rPr>
                <w:rFonts w:hint="eastAsia"/>
              </w:rPr>
              <w:t>个人患病记录</w:t>
            </w:r>
          </w:p>
        </w:tc>
      </w:tr>
      <w:tr w:rsidR="000E448E" w14:paraId="3F0E69E2" w14:textId="77777777" w:rsidTr="00BC02DF">
        <w:tc>
          <w:tcPr>
            <w:tcW w:w="2840" w:type="dxa"/>
          </w:tcPr>
          <w:p w14:paraId="40763E95" w14:textId="77777777" w:rsidR="000E448E" w:rsidRDefault="000E448E" w:rsidP="00BC02DF">
            <w:pPr>
              <w:pStyle w:val="a5"/>
              <w:ind w:firstLineChars="0" w:firstLine="0"/>
            </w:pPr>
            <w:proofErr w:type="spellStart"/>
            <w:r>
              <w:rPr>
                <w:rFonts w:hint="eastAsia"/>
              </w:rPr>
              <w:t>PatPreviousDrug</w:t>
            </w:r>
            <w:proofErr w:type="spellEnd"/>
          </w:p>
        </w:tc>
        <w:tc>
          <w:tcPr>
            <w:tcW w:w="2841" w:type="dxa"/>
          </w:tcPr>
          <w:p w14:paraId="134BADC1" w14:textId="77777777" w:rsidR="000E448E" w:rsidRDefault="000E448E" w:rsidP="00BC02DF">
            <w:pPr>
              <w:pStyle w:val="a5"/>
              <w:ind w:firstLineChars="0" w:firstLine="0"/>
            </w:pPr>
            <w:r>
              <w:rPr>
                <w:rFonts w:hint="eastAsia"/>
              </w:rPr>
              <w:t>array</w:t>
            </w:r>
          </w:p>
        </w:tc>
        <w:tc>
          <w:tcPr>
            <w:tcW w:w="2841" w:type="dxa"/>
          </w:tcPr>
          <w:p w14:paraId="595578F6" w14:textId="77777777" w:rsidR="000E448E" w:rsidRDefault="000E448E" w:rsidP="00BC02DF">
            <w:pPr>
              <w:pStyle w:val="a5"/>
              <w:ind w:firstLineChars="0" w:firstLine="0"/>
            </w:pPr>
            <w:r>
              <w:rPr>
                <w:rFonts w:hint="eastAsia"/>
              </w:rPr>
              <w:t>患者以往用药记录</w:t>
            </w:r>
          </w:p>
        </w:tc>
      </w:tr>
      <w:tr w:rsidR="000E448E" w14:paraId="0DACCB55" w14:textId="77777777" w:rsidTr="00BC02DF">
        <w:tc>
          <w:tcPr>
            <w:tcW w:w="2840" w:type="dxa"/>
          </w:tcPr>
          <w:p w14:paraId="2700C7E3" w14:textId="77777777" w:rsidR="000E448E" w:rsidRDefault="000E448E" w:rsidP="00BC02DF">
            <w:pPr>
              <w:pStyle w:val="a5"/>
              <w:ind w:firstLineChars="0" w:firstLine="0"/>
            </w:pPr>
            <w:proofErr w:type="spellStart"/>
            <w:r>
              <w:t>P</w:t>
            </w:r>
            <w:r>
              <w:rPr>
                <w:rFonts w:hint="eastAsia"/>
              </w:rPr>
              <w:t>atPreviousExam</w:t>
            </w:r>
            <w:proofErr w:type="spellEnd"/>
          </w:p>
        </w:tc>
        <w:tc>
          <w:tcPr>
            <w:tcW w:w="2841" w:type="dxa"/>
          </w:tcPr>
          <w:p w14:paraId="64011F90" w14:textId="77777777" w:rsidR="000E448E" w:rsidRDefault="000E448E" w:rsidP="00BC02DF">
            <w:pPr>
              <w:pStyle w:val="a5"/>
              <w:ind w:firstLineChars="0" w:firstLine="0"/>
            </w:pPr>
            <w:r>
              <w:rPr>
                <w:rFonts w:hint="eastAsia"/>
              </w:rPr>
              <w:t>array</w:t>
            </w:r>
          </w:p>
        </w:tc>
        <w:tc>
          <w:tcPr>
            <w:tcW w:w="2841" w:type="dxa"/>
          </w:tcPr>
          <w:p w14:paraId="1A24B7D3" w14:textId="77777777" w:rsidR="000E448E" w:rsidRDefault="000E448E" w:rsidP="00BC02DF">
            <w:pPr>
              <w:pStyle w:val="a5"/>
              <w:ind w:firstLineChars="0" w:firstLine="0"/>
            </w:pPr>
            <w:r>
              <w:rPr>
                <w:rFonts w:hint="eastAsia"/>
              </w:rPr>
              <w:t>患者以往检查记录</w:t>
            </w:r>
          </w:p>
        </w:tc>
      </w:tr>
    </w:tbl>
    <w:p w14:paraId="39013FC4" w14:textId="77777777" w:rsidR="0066460E" w:rsidRDefault="0066460E" w:rsidP="0066460E">
      <w:pPr>
        <w:spacing w:line="240" w:lineRule="auto"/>
        <w:ind w:firstLineChars="0" w:firstLine="0"/>
        <w:jc w:val="both"/>
      </w:pPr>
    </w:p>
    <w:p w14:paraId="7FF80B68" w14:textId="77777777" w:rsidR="00D74EA0" w:rsidRPr="00624269" w:rsidRDefault="00D74EA0" w:rsidP="003B0C52">
      <w:pPr>
        <w:pStyle w:val="3"/>
        <w:numPr>
          <w:ilvl w:val="2"/>
          <w:numId w:val="30"/>
        </w:numPr>
        <w:ind w:left="567"/>
        <w:rPr>
          <w:b w:val="0"/>
        </w:rPr>
      </w:pPr>
      <w:bookmarkStart w:id="42" w:name="_Toc377104194"/>
      <w:r w:rsidRPr="00624269">
        <w:rPr>
          <w:rFonts w:hint="eastAsia"/>
          <w:b w:val="0"/>
        </w:rPr>
        <w:t>问诊界面配置</w:t>
      </w:r>
      <w:bookmarkEnd w:id="42"/>
    </w:p>
    <w:p w14:paraId="69DA8060" w14:textId="5FED048A" w:rsidR="00D74EA0" w:rsidRDefault="00D74EA0" w:rsidP="00D74EA0">
      <w:pPr>
        <w:ind w:firstLine="480"/>
      </w:pPr>
      <w:r>
        <w:rPr>
          <w:rFonts w:hint="eastAsia"/>
        </w:rPr>
        <w:t>问诊部分主要是依据头痛诊断专家的意见，</w:t>
      </w:r>
      <w:r w:rsidR="00DF30B2">
        <w:rPr>
          <w:rFonts w:hint="eastAsia"/>
        </w:rPr>
        <w:t>根据问诊流程设计了以下界面</w:t>
      </w:r>
      <w:r>
        <w:rPr>
          <w:rFonts w:hint="eastAsia"/>
        </w:rPr>
        <w:t>：</w:t>
      </w:r>
    </w:p>
    <w:p w14:paraId="7E7BDCC8" w14:textId="77777777" w:rsidR="00D74EA0" w:rsidRDefault="00D74EA0" w:rsidP="00D74EA0">
      <w:pPr>
        <w:ind w:firstLine="480"/>
      </w:pPr>
      <w:r>
        <w:rPr>
          <w:rFonts w:hint="eastAsia"/>
        </w:rPr>
        <w:t>1.</w:t>
      </w:r>
      <w:r>
        <w:rPr>
          <w:rFonts w:hint="eastAsia"/>
        </w:rPr>
        <w:tab/>
      </w:r>
      <w:r>
        <w:rPr>
          <w:rFonts w:hint="eastAsia"/>
        </w:rPr>
        <w:t>继发性头痛筛查，主要根据继发性头痛的症状，提供筛查功能，如下图所示</w:t>
      </w:r>
    </w:p>
    <w:p w14:paraId="70D1D2CC" w14:textId="77777777" w:rsidR="00C0332A" w:rsidRDefault="00B378D6" w:rsidP="00C0332A">
      <w:pPr>
        <w:keepNext/>
        <w:ind w:firstLine="480"/>
      </w:pPr>
      <w:r>
        <w:rPr>
          <w:noProof/>
        </w:rPr>
        <w:lastRenderedPageBreak/>
        <w:drawing>
          <wp:inline distT="0" distB="0" distL="0" distR="0" wp14:anchorId="1CA1DF59" wp14:editId="090209BD">
            <wp:extent cx="4780800" cy="303840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780800" cy="3038400"/>
                    </a:xfrm>
                    <a:prstGeom prst="rect">
                      <a:avLst/>
                    </a:prstGeom>
                    <a:noFill/>
                    <a:ln>
                      <a:noFill/>
                    </a:ln>
                  </pic:spPr>
                </pic:pic>
              </a:graphicData>
            </a:graphic>
          </wp:inline>
        </w:drawing>
      </w:r>
    </w:p>
    <w:p w14:paraId="3C90DCE9" w14:textId="77777777" w:rsidR="00C0332A"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75093A">
        <w:rPr>
          <w:noProof/>
        </w:rPr>
        <w:t>1</w:t>
      </w:r>
      <w:r>
        <w:fldChar w:fldCharType="end"/>
      </w:r>
      <w:r>
        <w:rPr>
          <w:rFonts w:hint="eastAsia"/>
        </w:rPr>
        <w:t>继发性头痛筛查界面</w:t>
      </w:r>
    </w:p>
    <w:p w14:paraId="1C77B9C7" w14:textId="77777777" w:rsidR="00D74EA0" w:rsidRDefault="00D74EA0" w:rsidP="00D74EA0">
      <w:pPr>
        <w:ind w:firstLine="480"/>
      </w:pPr>
      <w:r>
        <w:rPr>
          <w:rFonts w:hint="eastAsia"/>
        </w:rPr>
        <w:t>2.</w:t>
      </w:r>
      <w:r>
        <w:rPr>
          <w:rFonts w:hint="eastAsia"/>
        </w:rPr>
        <w:tab/>
      </w:r>
      <w:r>
        <w:rPr>
          <w:rFonts w:hint="eastAsia"/>
        </w:rPr>
        <w:t>原发性头痛问诊，根据原发性头痛诊断所需的信息，提供问诊导向，如下图所示：</w:t>
      </w:r>
    </w:p>
    <w:p w14:paraId="381EC6AF" w14:textId="77777777" w:rsidR="00C57F25" w:rsidRDefault="00B378D6" w:rsidP="00C57F25">
      <w:pPr>
        <w:keepNext/>
        <w:ind w:firstLine="480"/>
      </w:pPr>
      <w:r>
        <w:rPr>
          <w:noProof/>
        </w:rPr>
        <w:drawing>
          <wp:inline distT="0" distB="0" distL="0" distR="0" wp14:anchorId="2E3C582D" wp14:editId="5C0F78E2">
            <wp:extent cx="4780800" cy="258840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780800" cy="2588400"/>
                    </a:xfrm>
                    <a:prstGeom prst="rect">
                      <a:avLst/>
                    </a:prstGeom>
                    <a:noFill/>
                    <a:ln>
                      <a:noFill/>
                    </a:ln>
                  </pic:spPr>
                </pic:pic>
              </a:graphicData>
            </a:graphic>
          </wp:inline>
        </w:drawing>
      </w:r>
    </w:p>
    <w:p w14:paraId="0FB8F4AE" w14:textId="77777777" w:rsidR="00B378D6" w:rsidRDefault="00C57F25"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75093A">
        <w:rPr>
          <w:noProof/>
        </w:rPr>
        <w:t>2</w:t>
      </w:r>
      <w:r>
        <w:fldChar w:fldCharType="end"/>
      </w:r>
      <w:r w:rsidR="00C0332A">
        <w:rPr>
          <w:rFonts w:hint="eastAsia"/>
        </w:rPr>
        <w:t>原发性头痛症状概述界面</w:t>
      </w:r>
    </w:p>
    <w:p w14:paraId="458F672A" w14:textId="77777777" w:rsidR="00C0332A" w:rsidRDefault="00F60FF9" w:rsidP="00C0332A">
      <w:pPr>
        <w:keepNext/>
        <w:ind w:firstLine="480"/>
      </w:pPr>
      <w:r>
        <w:rPr>
          <w:noProof/>
        </w:rPr>
        <w:lastRenderedPageBreak/>
        <w:drawing>
          <wp:inline distT="0" distB="0" distL="0" distR="0" wp14:anchorId="589D5B54" wp14:editId="27C58E91">
            <wp:extent cx="4780800" cy="261000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780800" cy="2610000"/>
                    </a:xfrm>
                    <a:prstGeom prst="rect">
                      <a:avLst/>
                    </a:prstGeom>
                    <a:noFill/>
                    <a:ln>
                      <a:noFill/>
                    </a:ln>
                  </pic:spPr>
                </pic:pic>
              </a:graphicData>
            </a:graphic>
          </wp:inline>
        </w:drawing>
      </w:r>
    </w:p>
    <w:p w14:paraId="297599B0" w14:textId="77777777" w:rsidR="00F60FF9"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75093A">
        <w:rPr>
          <w:noProof/>
        </w:rPr>
        <w:t>3</w:t>
      </w:r>
      <w:r>
        <w:fldChar w:fldCharType="end"/>
      </w:r>
      <w:r>
        <w:rPr>
          <w:rFonts w:hint="eastAsia"/>
        </w:rPr>
        <w:t>头痛伴随症状问诊界面</w:t>
      </w:r>
    </w:p>
    <w:p w14:paraId="1F95D034" w14:textId="77777777" w:rsidR="00C0332A" w:rsidRDefault="00F60FF9" w:rsidP="00C0332A">
      <w:pPr>
        <w:keepNext/>
        <w:ind w:firstLine="480"/>
      </w:pPr>
      <w:r>
        <w:rPr>
          <w:noProof/>
        </w:rPr>
        <w:drawing>
          <wp:inline distT="0" distB="0" distL="0" distR="0" wp14:anchorId="60FB1D7A" wp14:editId="1CA6B221">
            <wp:extent cx="4780800" cy="260280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780800" cy="2602800"/>
                    </a:xfrm>
                    <a:prstGeom prst="rect">
                      <a:avLst/>
                    </a:prstGeom>
                    <a:noFill/>
                    <a:ln>
                      <a:noFill/>
                    </a:ln>
                  </pic:spPr>
                </pic:pic>
              </a:graphicData>
            </a:graphic>
          </wp:inline>
        </w:drawing>
      </w:r>
    </w:p>
    <w:p w14:paraId="51611782" w14:textId="77777777" w:rsidR="00F60FF9"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75093A">
        <w:rPr>
          <w:noProof/>
        </w:rPr>
        <w:t>4</w:t>
      </w:r>
      <w:r>
        <w:fldChar w:fldCharType="end"/>
      </w:r>
      <w:r>
        <w:rPr>
          <w:rFonts w:hint="eastAsia"/>
        </w:rPr>
        <w:t>头痛诱发因素问诊界面</w:t>
      </w:r>
    </w:p>
    <w:p w14:paraId="14CFAE0C" w14:textId="77777777" w:rsidR="00D74EA0" w:rsidRDefault="00D74EA0" w:rsidP="00D74EA0">
      <w:pPr>
        <w:ind w:firstLine="480"/>
      </w:pPr>
      <w:r>
        <w:rPr>
          <w:rFonts w:hint="eastAsia"/>
        </w:rPr>
        <w:t>3.</w:t>
      </w:r>
      <w:r>
        <w:rPr>
          <w:rFonts w:hint="eastAsia"/>
        </w:rPr>
        <w:tab/>
      </w:r>
      <w:r>
        <w:rPr>
          <w:rFonts w:hint="eastAsia"/>
        </w:rPr>
        <w:t>系统辅助诊断，汇总前面问诊的信息，并提供诊断意见，如下图所示：</w:t>
      </w:r>
    </w:p>
    <w:p w14:paraId="7E54B156" w14:textId="77777777" w:rsidR="00C0332A" w:rsidRDefault="00045308" w:rsidP="00C0332A">
      <w:pPr>
        <w:keepNext/>
        <w:ind w:firstLine="480"/>
      </w:pPr>
      <w:r>
        <w:rPr>
          <w:noProof/>
        </w:rPr>
        <w:lastRenderedPageBreak/>
        <w:drawing>
          <wp:inline distT="0" distB="0" distL="0" distR="0" wp14:anchorId="420C698A" wp14:editId="7139ACE5">
            <wp:extent cx="4779609" cy="280035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781653" cy="2801547"/>
                    </a:xfrm>
                    <a:prstGeom prst="rect">
                      <a:avLst/>
                    </a:prstGeom>
                    <a:noFill/>
                    <a:ln>
                      <a:noFill/>
                    </a:ln>
                  </pic:spPr>
                </pic:pic>
              </a:graphicData>
            </a:graphic>
          </wp:inline>
        </w:drawing>
      </w:r>
    </w:p>
    <w:p w14:paraId="12242C2D" w14:textId="77777777" w:rsidR="00045308"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75093A">
        <w:rPr>
          <w:noProof/>
        </w:rPr>
        <w:t>5</w:t>
      </w:r>
      <w:r>
        <w:fldChar w:fldCharType="end"/>
      </w:r>
      <w:r>
        <w:rPr>
          <w:rFonts w:hint="eastAsia"/>
        </w:rPr>
        <w:t>辅助诊断界面</w:t>
      </w:r>
    </w:p>
    <w:p w14:paraId="10BF7E9C" w14:textId="77777777" w:rsidR="00D74EA0" w:rsidRDefault="00D74EA0" w:rsidP="00D74EA0">
      <w:pPr>
        <w:ind w:firstLine="480"/>
      </w:pPr>
      <w:r>
        <w:rPr>
          <w:rFonts w:hint="eastAsia"/>
        </w:rPr>
        <w:t>4.</w:t>
      </w:r>
      <w:r>
        <w:rPr>
          <w:rFonts w:hint="eastAsia"/>
        </w:rPr>
        <w:tab/>
      </w:r>
      <w:r>
        <w:rPr>
          <w:rFonts w:hint="eastAsia"/>
        </w:rPr>
        <w:t>医嘱处置下达，根据诊断结果，给出用药的建议，并给医生最终医嘱下达的功能，如下图所示：</w:t>
      </w:r>
    </w:p>
    <w:p w14:paraId="1D68EC5C" w14:textId="77777777" w:rsidR="00C0332A" w:rsidRDefault="00F60FF9" w:rsidP="00C0332A">
      <w:pPr>
        <w:keepNext/>
        <w:ind w:firstLine="480"/>
        <w:jc w:val="center"/>
      </w:pPr>
      <w:r>
        <w:rPr>
          <w:noProof/>
        </w:rPr>
        <w:drawing>
          <wp:inline distT="0" distB="0" distL="0" distR="0" wp14:anchorId="4CAABE42" wp14:editId="4D51C790">
            <wp:extent cx="4780800" cy="281880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780800" cy="2818800"/>
                    </a:xfrm>
                    <a:prstGeom prst="rect">
                      <a:avLst/>
                    </a:prstGeom>
                    <a:noFill/>
                    <a:ln>
                      <a:noFill/>
                    </a:ln>
                  </pic:spPr>
                </pic:pic>
              </a:graphicData>
            </a:graphic>
          </wp:inline>
        </w:drawing>
      </w:r>
    </w:p>
    <w:p w14:paraId="5D40360D" w14:textId="77777777" w:rsidR="00D74EA0"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75093A">
        <w:rPr>
          <w:noProof/>
        </w:rPr>
        <w:t>6</w:t>
      </w:r>
      <w:r>
        <w:fldChar w:fldCharType="end"/>
      </w:r>
      <w:r>
        <w:rPr>
          <w:rFonts w:hint="eastAsia"/>
        </w:rPr>
        <w:t>医嘱处方下达界面</w:t>
      </w:r>
    </w:p>
    <w:p w14:paraId="03666625" w14:textId="77777777" w:rsidR="00D74EA0" w:rsidRDefault="00D74EA0" w:rsidP="00C26085">
      <w:pPr>
        <w:pStyle w:val="a5"/>
        <w:numPr>
          <w:ilvl w:val="0"/>
          <w:numId w:val="4"/>
        </w:numPr>
        <w:ind w:firstLineChars="0"/>
      </w:pPr>
      <w:r>
        <w:rPr>
          <w:rFonts w:hint="eastAsia"/>
        </w:rPr>
        <w:t>病历报告预览打印，将问诊的信息和医嘱信息合并，按报告的格式提供预览打印的功能：</w:t>
      </w:r>
    </w:p>
    <w:p w14:paraId="0A694F9E" w14:textId="77777777" w:rsidR="00C0332A" w:rsidRDefault="00B378D6" w:rsidP="00C0332A">
      <w:pPr>
        <w:pStyle w:val="a5"/>
        <w:keepNext/>
        <w:ind w:left="360" w:firstLineChars="0" w:firstLine="0"/>
        <w:jc w:val="center"/>
      </w:pPr>
      <w:r>
        <w:rPr>
          <w:noProof/>
        </w:rPr>
        <w:lastRenderedPageBreak/>
        <w:drawing>
          <wp:inline distT="0" distB="0" distL="0" distR="0" wp14:anchorId="5561B421" wp14:editId="20484782">
            <wp:extent cx="4780800" cy="28116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780800" cy="2811600"/>
                    </a:xfrm>
                    <a:prstGeom prst="rect">
                      <a:avLst/>
                    </a:prstGeom>
                    <a:noFill/>
                    <a:ln>
                      <a:noFill/>
                    </a:ln>
                  </pic:spPr>
                </pic:pic>
              </a:graphicData>
            </a:graphic>
          </wp:inline>
        </w:drawing>
      </w:r>
    </w:p>
    <w:p w14:paraId="05202064" w14:textId="77777777" w:rsidR="00B378D6"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75093A">
        <w:rPr>
          <w:noProof/>
        </w:rPr>
        <w:t>7</w:t>
      </w:r>
      <w:r>
        <w:fldChar w:fldCharType="end"/>
      </w:r>
      <w:r>
        <w:rPr>
          <w:rFonts w:hint="eastAsia"/>
        </w:rPr>
        <w:t>问诊报告预览界面</w:t>
      </w:r>
    </w:p>
    <w:p w14:paraId="3C875473" w14:textId="77777777" w:rsidR="00D74EA0" w:rsidRPr="00624269" w:rsidRDefault="00D74EA0" w:rsidP="003B0C52">
      <w:pPr>
        <w:pStyle w:val="3"/>
        <w:numPr>
          <w:ilvl w:val="2"/>
          <w:numId w:val="30"/>
        </w:numPr>
        <w:ind w:left="567"/>
        <w:rPr>
          <w:b w:val="0"/>
        </w:rPr>
      </w:pPr>
      <w:bookmarkStart w:id="43" w:name="_Toc377104195"/>
      <w:r w:rsidRPr="00624269">
        <w:rPr>
          <w:rFonts w:hint="eastAsia"/>
          <w:b w:val="0"/>
        </w:rPr>
        <w:t>数据交互层实现</w:t>
      </w:r>
      <w:bookmarkEnd w:id="43"/>
    </w:p>
    <w:p w14:paraId="2EBF9B7E" w14:textId="77777777" w:rsidR="00D74EA0" w:rsidRPr="00D74EA0" w:rsidRDefault="00D74EA0" w:rsidP="00D74EA0">
      <w:pPr>
        <w:ind w:firstLine="480"/>
      </w:pPr>
      <w:r w:rsidRPr="00D74EA0">
        <w:rPr>
          <w:rFonts w:hint="eastAsia"/>
        </w:rPr>
        <w:t>数据交互层是与前端数据录入展示组件交互的部分，通过调用组件提供的接口，将前端输入的头痛问诊数据组织为标准的</w:t>
      </w:r>
      <w:proofErr w:type="spellStart"/>
      <w:r w:rsidRPr="00D74EA0">
        <w:rPr>
          <w:rFonts w:hint="eastAsia"/>
        </w:rPr>
        <w:t>Json</w:t>
      </w:r>
      <w:proofErr w:type="spellEnd"/>
      <w:r w:rsidRPr="00D74EA0">
        <w:rPr>
          <w:rFonts w:hint="eastAsia"/>
        </w:rPr>
        <w:t>格式的文件传输到服务端以及将服务端传来的</w:t>
      </w:r>
      <w:proofErr w:type="spellStart"/>
      <w:r w:rsidRPr="00D74EA0">
        <w:rPr>
          <w:rFonts w:hint="eastAsia"/>
        </w:rPr>
        <w:t>Json</w:t>
      </w:r>
      <w:proofErr w:type="spellEnd"/>
      <w:r w:rsidRPr="00D74EA0">
        <w:rPr>
          <w:rFonts w:hint="eastAsia"/>
        </w:rPr>
        <w:t>格式的数据解析后显示在前端的问诊页面。</w:t>
      </w:r>
    </w:p>
    <w:p w14:paraId="07BCF0D7" w14:textId="7BAF003A" w:rsidR="004F0892" w:rsidRDefault="00D74EA0" w:rsidP="007A1BBE">
      <w:pPr>
        <w:pStyle w:val="2"/>
        <w:numPr>
          <w:ilvl w:val="1"/>
          <w:numId w:val="30"/>
        </w:numPr>
        <w:ind w:left="142" w:hanging="152"/>
        <w:rPr>
          <w:rFonts w:cs="Times New Roman"/>
        </w:rPr>
      </w:pPr>
      <w:bookmarkStart w:id="44" w:name="_Toc377104196"/>
      <w:r>
        <w:rPr>
          <w:rFonts w:cs="Times New Roman" w:hint="eastAsia"/>
        </w:rPr>
        <w:t>系统实现</w:t>
      </w:r>
      <w:bookmarkEnd w:id="44"/>
      <w:r w:rsidR="009B2B5A">
        <w:rPr>
          <w:rFonts w:cs="Times New Roman" w:hint="eastAsia"/>
        </w:rPr>
        <w:t>结果</w:t>
      </w:r>
    </w:p>
    <w:p w14:paraId="7AEB6E36" w14:textId="295852CA" w:rsidR="007A2940" w:rsidRPr="007A2940" w:rsidRDefault="00022AE2" w:rsidP="007A2940">
      <w:pPr>
        <w:ind w:firstLine="480"/>
      </w:pPr>
      <w:r>
        <w:rPr>
          <w:rFonts w:hint="eastAsia"/>
        </w:rPr>
        <w:t>在经过推理引擎选择、数据模型设计、问诊界面配置、数据交互实现之后，可以初步得到一个完整的临床决策支持系统。</w:t>
      </w:r>
      <w:r w:rsidR="001C5781">
        <w:rPr>
          <w:rFonts w:hint="eastAsia"/>
        </w:rPr>
        <w:t>系统的</w:t>
      </w:r>
      <w:r w:rsidR="00AC664E">
        <w:rPr>
          <w:rFonts w:hint="eastAsia"/>
        </w:rPr>
        <w:t>演示流程如下。</w:t>
      </w:r>
    </w:p>
    <w:p w14:paraId="76702731" w14:textId="2F292DDA" w:rsidR="004D79F6" w:rsidRPr="004D79F6" w:rsidRDefault="00F34532" w:rsidP="004D79F6">
      <w:pPr>
        <w:ind w:firstLine="480"/>
      </w:pPr>
      <w:commentRangeStart w:id="45"/>
      <w:r>
        <w:rPr>
          <w:rFonts w:hint="eastAsia"/>
        </w:rPr>
        <w:t>1.</w:t>
      </w:r>
      <w:r>
        <w:rPr>
          <w:rFonts w:hint="eastAsia"/>
        </w:rPr>
        <w:t>打开浏览器，输入网站</w:t>
      </w:r>
      <w:r w:rsidR="00340F09">
        <w:rPr>
          <w:rFonts w:hint="eastAsia"/>
        </w:rPr>
        <w:t>的地址即可进入系统的登录页面</w:t>
      </w:r>
      <w:r>
        <w:rPr>
          <w:rFonts w:hint="eastAsia"/>
        </w:rPr>
        <w:t>，</w:t>
      </w:r>
      <w:r w:rsidR="00340F09">
        <w:rPr>
          <w:rFonts w:hint="eastAsia"/>
        </w:rPr>
        <w:t>如</w:t>
      </w:r>
      <w:r w:rsidR="00AC664E">
        <w:rPr>
          <w:rFonts w:hint="eastAsia"/>
        </w:rPr>
        <w:t>图</w:t>
      </w:r>
      <w:r w:rsidR="00AC664E">
        <w:rPr>
          <w:rFonts w:hint="eastAsia"/>
        </w:rPr>
        <w:t>3-8</w:t>
      </w:r>
      <w:r w:rsidR="00340F09">
        <w:rPr>
          <w:rFonts w:hint="eastAsia"/>
        </w:rPr>
        <w:t>：</w:t>
      </w:r>
      <w:commentRangeEnd w:id="45"/>
      <w:r w:rsidR="009B2B5A">
        <w:rPr>
          <w:rStyle w:val="af4"/>
        </w:rPr>
        <w:commentReference w:id="45"/>
      </w:r>
    </w:p>
    <w:p w14:paraId="479C80C1" w14:textId="77777777" w:rsidR="00C0332A" w:rsidRDefault="00045308" w:rsidP="00C0332A">
      <w:pPr>
        <w:keepNext/>
        <w:ind w:firstLine="480"/>
        <w:jc w:val="center"/>
      </w:pPr>
      <w:r>
        <w:rPr>
          <w:noProof/>
        </w:rPr>
        <w:lastRenderedPageBreak/>
        <w:drawing>
          <wp:inline distT="0" distB="0" distL="0" distR="0" wp14:anchorId="0FEC00D3" wp14:editId="6BE853C6">
            <wp:extent cx="3488400" cy="2638800"/>
            <wp:effectExtent l="0" t="0" r="0" b="0"/>
            <wp:docPr id="36" name="图片 36" descr="D:\basic tool\QQ\文档\794460205\FileRecv\头痛网站\登录.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basic tool\QQ\文档\794460205\FileRecv\头痛网站\登录.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488400" cy="2638800"/>
                    </a:xfrm>
                    <a:prstGeom prst="rect">
                      <a:avLst/>
                    </a:prstGeom>
                    <a:noFill/>
                    <a:ln>
                      <a:noFill/>
                    </a:ln>
                  </pic:spPr>
                </pic:pic>
              </a:graphicData>
            </a:graphic>
          </wp:inline>
        </w:drawing>
      </w:r>
    </w:p>
    <w:p w14:paraId="5A0452FD" w14:textId="77777777" w:rsidR="00045308"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75093A">
        <w:rPr>
          <w:noProof/>
        </w:rPr>
        <w:t>8</w:t>
      </w:r>
      <w:r>
        <w:fldChar w:fldCharType="end"/>
      </w:r>
      <w:r>
        <w:rPr>
          <w:rFonts w:hint="eastAsia"/>
        </w:rPr>
        <w:t>系统登录页面</w:t>
      </w:r>
    </w:p>
    <w:p w14:paraId="72F09CCF" w14:textId="4CF1D636" w:rsidR="00340F09" w:rsidRDefault="00340F09" w:rsidP="00340F09">
      <w:pPr>
        <w:ind w:firstLine="480"/>
      </w:pPr>
      <w:r>
        <w:rPr>
          <w:rFonts w:hint="eastAsia"/>
        </w:rPr>
        <w:t>2.</w:t>
      </w:r>
      <w:r>
        <w:rPr>
          <w:rFonts w:hint="eastAsia"/>
        </w:rPr>
        <w:t>输入用户名和密码后，系统将跳转至病人信息的页面，如果是新患者，可以在右侧新病人注册栏填写信息，红色带星号的为必填项，填写完毕后点击【注册新患者】按钮即可完成患者信息录入；如果是已就诊过的患者，填写查询的条件，如姓名、性别，再点击【查询病人】按钮，右侧会显示符合查询条件的病人信息，点击选择病人</w:t>
      </w:r>
      <w:r w:rsidR="00EA5008">
        <w:rPr>
          <w:rFonts w:hint="eastAsia"/>
        </w:rPr>
        <w:t>将跳转到问诊记录页面</w:t>
      </w:r>
      <w:r w:rsidR="00AC664E">
        <w:rPr>
          <w:rFonts w:hint="eastAsia"/>
        </w:rPr>
        <w:t>，如图</w:t>
      </w:r>
      <w:r w:rsidR="00AC664E">
        <w:rPr>
          <w:rFonts w:hint="eastAsia"/>
        </w:rPr>
        <w:t>3-9</w:t>
      </w:r>
      <w:r w:rsidR="00AC664E">
        <w:rPr>
          <w:rFonts w:hint="eastAsia"/>
        </w:rPr>
        <w:t>：</w:t>
      </w:r>
    </w:p>
    <w:p w14:paraId="13BC966E" w14:textId="77777777" w:rsidR="00C0332A" w:rsidRDefault="00045308" w:rsidP="00C0332A">
      <w:pPr>
        <w:keepNext/>
        <w:ind w:firstLine="480"/>
        <w:jc w:val="center"/>
      </w:pPr>
      <w:r>
        <w:rPr>
          <w:noProof/>
        </w:rPr>
        <w:drawing>
          <wp:inline distT="0" distB="0" distL="0" distR="0" wp14:anchorId="4AE2CAD1" wp14:editId="798B7F60">
            <wp:extent cx="3492000" cy="263880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492000" cy="2638800"/>
                    </a:xfrm>
                    <a:prstGeom prst="rect">
                      <a:avLst/>
                    </a:prstGeom>
                    <a:noFill/>
                    <a:ln>
                      <a:noFill/>
                    </a:ln>
                  </pic:spPr>
                </pic:pic>
              </a:graphicData>
            </a:graphic>
          </wp:inline>
        </w:drawing>
      </w:r>
    </w:p>
    <w:p w14:paraId="44E3BCB9" w14:textId="77777777" w:rsidR="00497168"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75093A">
        <w:rPr>
          <w:noProof/>
        </w:rPr>
        <w:t>9</w:t>
      </w:r>
      <w:r>
        <w:fldChar w:fldCharType="end"/>
      </w:r>
      <w:r>
        <w:rPr>
          <w:rFonts w:hint="eastAsia"/>
        </w:rPr>
        <w:t>系统病人信息页面</w:t>
      </w:r>
    </w:p>
    <w:p w14:paraId="6FCBD8F9" w14:textId="1842CA8B" w:rsidR="00EA5008" w:rsidRDefault="00EA5008" w:rsidP="00EA5008">
      <w:pPr>
        <w:ind w:firstLine="480"/>
      </w:pPr>
      <w:r>
        <w:rPr>
          <w:rFonts w:hint="eastAsia"/>
        </w:rPr>
        <w:t>在就诊记录页面</w:t>
      </w:r>
      <w:r w:rsidR="00AC664E">
        <w:rPr>
          <w:rFonts w:hint="eastAsia"/>
        </w:rPr>
        <w:t>（图</w:t>
      </w:r>
      <w:r w:rsidR="00AC664E">
        <w:rPr>
          <w:rFonts w:hint="eastAsia"/>
        </w:rPr>
        <w:t>3-10</w:t>
      </w:r>
      <w:r w:rsidR="00AC664E">
        <w:rPr>
          <w:rFonts w:hint="eastAsia"/>
        </w:rPr>
        <w:t>）</w:t>
      </w:r>
      <w:r>
        <w:rPr>
          <w:rFonts w:hint="eastAsia"/>
        </w:rPr>
        <w:t>可以看到有左右两栏，左栏为功能导航栏，提供头痛日志的查看分析与历次问诊记录查看功能。点击诊疗记录中的日期，右边栏即可刷新显示</w:t>
      </w:r>
      <w:r w:rsidR="005E3F19">
        <w:rPr>
          <w:rFonts w:hint="eastAsia"/>
        </w:rPr>
        <w:t>就诊内容，其中包括主诉、诊断结论和医嘱。可以通过点击【删除记录】完成对某次就诊记录的删除，如果要继续某次就诊可点击【继续就诊】按</w:t>
      </w:r>
      <w:r w:rsidR="005E3F19">
        <w:rPr>
          <w:rFonts w:hint="eastAsia"/>
        </w:rPr>
        <w:lastRenderedPageBreak/>
        <w:t>钮，开始新问诊则点击【开始新问诊按钮】，页面跳转至问诊页面</w:t>
      </w:r>
      <w:r w:rsidR="00AC664E">
        <w:rPr>
          <w:rFonts w:hint="eastAsia"/>
        </w:rPr>
        <w:t>（图</w:t>
      </w:r>
      <w:r w:rsidR="00AC664E">
        <w:rPr>
          <w:rFonts w:hint="eastAsia"/>
        </w:rPr>
        <w:t>3-11</w:t>
      </w:r>
      <w:r w:rsidR="00AC664E">
        <w:rPr>
          <w:rFonts w:hint="eastAsia"/>
        </w:rPr>
        <w:t>）</w:t>
      </w:r>
    </w:p>
    <w:p w14:paraId="7A4FCB81" w14:textId="77777777" w:rsidR="00C0332A" w:rsidRDefault="00EA5008" w:rsidP="00C0332A">
      <w:pPr>
        <w:keepNext/>
        <w:ind w:firstLine="480"/>
        <w:jc w:val="center"/>
      </w:pPr>
      <w:r>
        <w:rPr>
          <w:noProof/>
        </w:rPr>
        <w:drawing>
          <wp:inline distT="0" distB="0" distL="0" distR="0" wp14:anchorId="77A282B4" wp14:editId="307D24E9">
            <wp:extent cx="3492000" cy="271080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492000" cy="2710800"/>
                    </a:xfrm>
                    <a:prstGeom prst="rect">
                      <a:avLst/>
                    </a:prstGeom>
                    <a:noFill/>
                    <a:ln>
                      <a:noFill/>
                    </a:ln>
                  </pic:spPr>
                </pic:pic>
              </a:graphicData>
            </a:graphic>
          </wp:inline>
        </w:drawing>
      </w:r>
    </w:p>
    <w:p w14:paraId="623F083A" w14:textId="77777777" w:rsidR="00EA5008"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75093A">
        <w:rPr>
          <w:noProof/>
        </w:rPr>
        <w:t>10</w:t>
      </w:r>
      <w:r>
        <w:fldChar w:fldCharType="end"/>
      </w:r>
      <w:r>
        <w:rPr>
          <w:rFonts w:hint="eastAsia"/>
        </w:rPr>
        <w:t>系统问诊信息显示界面</w:t>
      </w:r>
    </w:p>
    <w:p w14:paraId="272B765C" w14:textId="77777777" w:rsidR="005E3F19" w:rsidRDefault="005E3F19" w:rsidP="00D16775">
      <w:pPr>
        <w:ind w:firstLineChars="0" w:firstLine="420"/>
      </w:pPr>
      <w:r>
        <w:rPr>
          <w:rFonts w:hint="eastAsia"/>
        </w:rPr>
        <w:t>问诊页面上方为问诊进度的导航栏，问诊的流程分为五个步骤：继发性头痛筛查，原发性头痛问诊，系统辅助诊断，医嘱处置下达以及问诊报告预览打印。点击【上一步】和【下一步】可以在这些步骤中跳转，点击【返回查询】则跳转至病人信息页面。医生可根据步骤完成问诊流程。</w:t>
      </w:r>
    </w:p>
    <w:p w14:paraId="4968605E" w14:textId="77777777" w:rsidR="00C0332A" w:rsidRDefault="005E3F19" w:rsidP="00C0332A">
      <w:pPr>
        <w:keepNext/>
        <w:ind w:firstLineChars="0" w:firstLine="0"/>
      </w:pPr>
      <w:r>
        <w:rPr>
          <w:rFonts w:hint="eastAsia"/>
        </w:rPr>
        <w:t xml:space="preserve">              </w:t>
      </w:r>
      <w:r>
        <w:rPr>
          <w:rFonts w:hint="eastAsia"/>
          <w:noProof/>
        </w:rPr>
        <w:drawing>
          <wp:inline distT="0" distB="0" distL="0" distR="0" wp14:anchorId="4BFDB950" wp14:editId="5FBB1484">
            <wp:extent cx="3492000" cy="266040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492000" cy="2660400"/>
                    </a:xfrm>
                    <a:prstGeom prst="rect">
                      <a:avLst/>
                    </a:prstGeom>
                    <a:noFill/>
                    <a:ln>
                      <a:noFill/>
                    </a:ln>
                  </pic:spPr>
                </pic:pic>
              </a:graphicData>
            </a:graphic>
          </wp:inline>
        </w:drawing>
      </w:r>
    </w:p>
    <w:p w14:paraId="4445D1C9" w14:textId="77777777" w:rsidR="005E3F19"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75093A">
        <w:rPr>
          <w:noProof/>
        </w:rPr>
        <w:t>11</w:t>
      </w:r>
      <w:r>
        <w:fldChar w:fldCharType="end"/>
      </w:r>
      <w:r>
        <w:rPr>
          <w:rFonts w:hint="eastAsia"/>
        </w:rPr>
        <w:t>系统问诊界面</w:t>
      </w:r>
      <w:r>
        <w:t>—</w:t>
      </w:r>
      <w:r>
        <w:rPr>
          <w:rFonts w:hint="eastAsia"/>
        </w:rPr>
        <w:t>继发性头痛筛查界面</w:t>
      </w:r>
    </w:p>
    <w:p w14:paraId="458DEB7A" w14:textId="77777777" w:rsidR="00C0332A" w:rsidRDefault="00F60FF9" w:rsidP="00C0332A">
      <w:pPr>
        <w:keepNext/>
        <w:ind w:firstLine="480"/>
        <w:jc w:val="center"/>
      </w:pPr>
      <w:r>
        <w:rPr>
          <w:noProof/>
        </w:rPr>
        <w:lastRenderedPageBreak/>
        <w:drawing>
          <wp:inline distT="0" distB="0" distL="0" distR="0" wp14:anchorId="270EFFB8" wp14:editId="057501AD">
            <wp:extent cx="3492000" cy="2642400"/>
            <wp:effectExtent l="0" t="0" r="0" b="0"/>
            <wp:docPr id="49" name="图片 49" descr="D:\basic tool\QQ\文档\794460205\FileRecv\头痛网站\头痛概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basic tool\QQ\文档\794460205\FileRecv\头痛网站\头痛概述.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492000" cy="2642400"/>
                    </a:xfrm>
                    <a:prstGeom prst="rect">
                      <a:avLst/>
                    </a:prstGeom>
                    <a:noFill/>
                    <a:ln>
                      <a:noFill/>
                    </a:ln>
                  </pic:spPr>
                </pic:pic>
              </a:graphicData>
            </a:graphic>
          </wp:inline>
        </w:drawing>
      </w:r>
    </w:p>
    <w:p w14:paraId="708F90E4" w14:textId="77777777" w:rsidR="00CB6722"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75093A">
        <w:rPr>
          <w:noProof/>
        </w:rPr>
        <w:t>12</w:t>
      </w:r>
      <w:r>
        <w:fldChar w:fldCharType="end"/>
      </w:r>
      <w:r>
        <w:rPr>
          <w:rFonts w:hint="eastAsia"/>
        </w:rPr>
        <w:t>系统问诊界面—原发性头痛问诊界面</w:t>
      </w:r>
    </w:p>
    <w:p w14:paraId="4EB67868" w14:textId="77777777" w:rsidR="00C0332A" w:rsidRDefault="00045308" w:rsidP="00C0332A">
      <w:pPr>
        <w:keepNext/>
        <w:ind w:firstLine="480"/>
        <w:jc w:val="center"/>
      </w:pPr>
      <w:r>
        <w:rPr>
          <w:noProof/>
        </w:rPr>
        <w:drawing>
          <wp:inline distT="0" distB="0" distL="0" distR="0" wp14:anchorId="74CDF66D" wp14:editId="1C73B6BA">
            <wp:extent cx="3492000" cy="263880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492000" cy="2638800"/>
                    </a:xfrm>
                    <a:prstGeom prst="rect">
                      <a:avLst/>
                    </a:prstGeom>
                    <a:noFill/>
                    <a:ln>
                      <a:noFill/>
                    </a:ln>
                  </pic:spPr>
                </pic:pic>
              </a:graphicData>
            </a:graphic>
          </wp:inline>
        </w:drawing>
      </w:r>
    </w:p>
    <w:p w14:paraId="4936181B" w14:textId="77777777" w:rsidR="00045308"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75093A">
        <w:rPr>
          <w:noProof/>
        </w:rPr>
        <w:t>13</w:t>
      </w:r>
      <w:r>
        <w:fldChar w:fldCharType="end"/>
      </w:r>
      <w:r>
        <w:rPr>
          <w:rFonts w:hint="eastAsia"/>
        </w:rPr>
        <w:t>系统诊断界面</w:t>
      </w:r>
    </w:p>
    <w:p w14:paraId="3B4793FC" w14:textId="77777777" w:rsidR="00C0332A" w:rsidRDefault="00F60FF9" w:rsidP="00C0332A">
      <w:pPr>
        <w:keepNext/>
        <w:ind w:firstLine="480"/>
        <w:jc w:val="center"/>
      </w:pPr>
      <w:r>
        <w:rPr>
          <w:noProof/>
        </w:rPr>
        <w:lastRenderedPageBreak/>
        <w:drawing>
          <wp:inline distT="0" distB="0" distL="0" distR="0" wp14:anchorId="1E35AC41" wp14:editId="0C1DF350">
            <wp:extent cx="3492000" cy="2642400"/>
            <wp:effectExtent l="0" t="0" r="0" b="0"/>
            <wp:docPr id="52" name="图片 52" descr="D:\basic tool\QQ\文档\794460205\FileRecv\头痛网站\医嘱处置.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basic tool\QQ\文档\794460205\FileRecv\头痛网站\医嘱处置.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492000" cy="2642400"/>
                    </a:xfrm>
                    <a:prstGeom prst="rect">
                      <a:avLst/>
                    </a:prstGeom>
                    <a:noFill/>
                    <a:ln>
                      <a:noFill/>
                    </a:ln>
                  </pic:spPr>
                </pic:pic>
              </a:graphicData>
            </a:graphic>
          </wp:inline>
        </w:drawing>
      </w:r>
    </w:p>
    <w:p w14:paraId="4404EBA9" w14:textId="77777777" w:rsidR="00F60FF9"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75093A">
        <w:rPr>
          <w:noProof/>
        </w:rPr>
        <w:t>14</w:t>
      </w:r>
      <w:r>
        <w:fldChar w:fldCharType="end"/>
      </w:r>
      <w:r>
        <w:rPr>
          <w:rFonts w:hint="eastAsia"/>
        </w:rPr>
        <w:t>系统医嘱下达界面</w:t>
      </w:r>
    </w:p>
    <w:p w14:paraId="0BD18651" w14:textId="77777777" w:rsidR="00C0332A" w:rsidRDefault="00F60FF9" w:rsidP="00C0332A">
      <w:pPr>
        <w:keepNext/>
        <w:ind w:firstLine="480"/>
        <w:jc w:val="center"/>
      </w:pPr>
      <w:r>
        <w:rPr>
          <w:noProof/>
        </w:rPr>
        <w:drawing>
          <wp:inline distT="0" distB="0" distL="0" distR="0" wp14:anchorId="740BF24A" wp14:editId="095B03DC">
            <wp:extent cx="3492000" cy="2642400"/>
            <wp:effectExtent l="0" t="0" r="0" b="0"/>
            <wp:docPr id="51" name="图片 51" descr="D:\basic tool\QQ\文档\794460205\FileRecv\头痛网站\报告预览.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basic tool\QQ\文档\794460205\FileRecv\头痛网站\报告预览.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492000" cy="2642400"/>
                    </a:xfrm>
                    <a:prstGeom prst="rect">
                      <a:avLst/>
                    </a:prstGeom>
                    <a:noFill/>
                    <a:ln>
                      <a:noFill/>
                    </a:ln>
                  </pic:spPr>
                </pic:pic>
              </a:graphicData>
            </a:graphic>
          </wp:inline>
        </w:drawing>
      </w:r>
    </w:p>
    <w:p w14:paraId="001A95B1" w14:textId="77777777" w:rsidR="00F60FF9"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75093A">
        <w:rPr>
          <w:noProof/>
        </w:rPr>
        <w:t>15</w:t>
      </w:r>
      <w:r>
        <w:fldChar w:fldCharType="end"/>
      </w:r>
      <w:r>
        <w:rPr>
          <w:rFonts w:hint="eastAsia"/>
        </w:rPr>
        <w:t>系统报告预览界面</w:t>
      </w:r>
    </w:p>
    <w:p w14:paraId="16ED46A0" w14:textId="77777777" w:rsidR="004F0892" w:rsidRPr="00370433" w:rsidRDefault="004F0892" w:rsidP="007A1BBE">
      <w:pPr>
        <w:pStyle w:val="2"/>
        <w:numPr>
          <w:ilvl w:val="1"/>
          <w:numId w:val="30"/>
        </w:numPr>
        <w:ind w:left="142" w:hanging="152"/>
        <w:rPr>
          <w:rFonts w:cs="Times New Roman"/>
        </w:rPr>
      </w:pPr>
      <w:bookmarkStart w:id="46" w:name="_Toc377104197"/>
      <w:r w:rsidRPr="00370433">
        <w:rPr>
          <w:rFonts w:cs="Times New Roman"/>
        </w:rPr>
        <w:t>本章小结</w:t>
      </w:r>
      <w:bookmarkEnd w:id="46"/>
    </w:p>
    <w:p w14:paraId="176AE7B4" w14:textId="182E2960" w:rsidR="003B6C3F" w:rsidRDefault="003B6C3F" w:rsidP="00AA4E76">
      <w:pPr>
        <w:ind w:firstLine="480"/>
        <w:rPr>
          <w:rFonts w:hint="eastAsia"/>
        </w:rPr>
      </w:pPr>
      <w:r>
        <w:rPr>
          <w:rFonts w:hint="eastAsia"/>
        </w:rPr>
        <w:t>在上一个章节中展示了面向社区的头痛决策支持系统的基本流程与功能，</w:t>
      </w:r>
      <w:r w:rsidR="002E1F36">
        <w:rPr>
          <w:rFonts w:hint="eastAsia"/>
        </w:rPr>
        <w:t>对于新入患者，医生可以填入基本信息后进入问诊流程，而已有患者可根据姓名、性别等条件查询获取病人基本信息及以往就诊信息。问诊流程中设立了继发筛查、头痛问诊、辅助诊断、医嘱处置、报告预览五个步骤引导医生问诊。可以看到，系统界面简洁、操作明了，目前的功能</w:t>
      </w:r>
      <w:r w:rsidR="002E1F36" w:rsidRPr="002E1F36">
        <w:rPr>
          <w:rFonts w:hint="eastAsia"/>
        </w:rPr>
        <w:t>基本满足</w:t>
      </w:r>
      <w:r w:rsidR="002E1F36">
        <w:rPr>
          <w:rFonts w:hint="eastAsia"/>
        </w:rPr>
        <w:t>临床头痛</w:t>
      </w:r>
      <w:r w:rsidR="002E1F36" w:rsidRPr="002E1F36">
        <w:rPr>
          <w:rFonts w:hint="eastAsia"/>
        </w:rPr>
        <w:t>问诊需求</w:t>
      </w:r>
      <w:r w:rsidR="002E1F36">
        <w:rPr>
          <w:rFonts w:hint="eastAsia"/>
        </w:rPr>
        <w:t>。</w:t>
      </w:r>
    </w:p>
    <w:p w14:paraId="27BB18C2" w14:textId="77777777" w:rsidR="00AA4E76" w:rsidRDefault="00AA4E76" w:rsidP="00AA4E76">
      <w:pPr>
        <w:ind w:firstLine="480"/>
      </w:pPr>
      <w:r>
        <w:rPr>
          <w:rFonts w:hint="eastAsia"/>
        </w:rPr>
        <w:t>本章对于头痛的相关背景进行了简单地概述后，分析开发面向社区的头痛诊</w:t>
      </w:r>
      <w:r>
        <w:rPr>
          <w:rFonts w:hint="eastAsia"/>
        </w:rPr>
        <w:lastRenderedPageBreak/>
        <w:t>断决策支持系统的必要性。然后，根据第二章提到的基于系统框架的开发流程进行了系统的开发工作。</w:t>
      </w:r>
    </w:p>
    <w:p w14:paraId="4FB187E6" w14:textId="77777777" w:rsidR="00AA4E76" w:rsidRDefault="00AA4E76" w:rsidP="00AA4E76">
      <w:pPr>
        <w:ind w:firstLine="480"/>
      </w:pPr>
      <w:r>
        <w:rPr>
          <w:rFonts w:hint="eastAsia"/>
        </w:rPr>
        <w:t>首先根据头痛诊疗目前的知识的分析，选择基于规则的推理方式，将临床指南通过</w:t>
      </w:r>
      <w:r>
        <w:rPr>
          <w:rFonts w:hint="eastAsia"/>
        </w:rPr>
        <w:t>SAGE</w:t>
      </w:r>
      <w:r>
        <w:rPr>
          <w:rFonts w:hint="eastAsia"/>
        </w:rPr>
        <w:t>建立数据模型后转换为</w:t>
      </w:r>
      <w:r>
        <w:rPr>
          <w:rFonts w:hint="eastAsia"/>
        </w:rPr>
        <w:t>CLIPS</w:t>
      </w:r>
      <w:r>
        <w:rPr>
          <w:rFonts w:hint="eastAsia"/>
        </w:rPr>
        <w:t>规则，得到系统的知识库；然后根据知识库和系统需求，基于基本信息类建立头痛的数据模型，并且用医疗文档模板编辑工具编辑问诊流程界面得到界面配置文件，最后编写数据交互模块</w:t>
      </w:r>
      <w:r w:rsidR="001D5604">
        <w:rPr>
          <w:rFonts w:hint="eastAsia"/>
        </w:rPr>
        <w:t>。</w:t>
      </w:r>
    </w:p>
    <w:p w14:paraId="68B76229" w14:textId="77777777" w:rsidR="001D5604" w:rsidRPr="001D5604" w:rsidRDefault="001D5604" w:rsidP="00AA4E76">
      <w:pPr>
        <w:ind w:firstLine="480"/>
        <w:sectPr w:rsidR="001D5604" w:rsidRPr="001D5604" w:rsidSect="00FB0F55">
          <w:headerReference w:type="default" r:id="rId78"/>
          <w:endnotePr>
            <w:numFmt w:val="decimal"/>
          </w:endnotePr>
          <w:pgSz w:w="11906" w:h="16838"/>
          <w:pgMar w:top="1440" w:right="1800" w:bottom="1440" w:left="1800" w:header="851" w:footer="992" w:gutter="0"/>
          <w:cols w:space="425"/>
          <w:docGrid w:type="lines" w:linePitch="326"/>
        </w:sectPr>
      </w:pPr>
      <w:r>
        <w:rPr>
          <w:rFonts w:hint="eastAsia"/>
        </w:rPr>
        <w:t>从系统的开发过程</w:t>
      </w:r>
      <w:r w:rsidR="003565D2">
        <w:rPr>
          <w:rFonts w:hint="eastAsia"/>
        </w:rPr>
        <w:t>中可以看出，</w:t>
      </w:r>
      <w:r w:rsidR="006672DD">
        <w:rPr>
          <w:rFonts w:hint="eastAsia"/>
        </w:rPr>
        <w:t>本系统框架对于基于规则诊断的疾病具备一定的开发性和扩展性，通过对于数据模型的设计和界面配置，再加上部分的编程工作，即可完成整个系统的开发工作。</w:t>
      </w:r>
    </w:p>
    <w:p w14:paraId="5E3DB667" w14:textId="77777777" w:rsidR="004F0892" w:rsidRPr="00370433" w:rsidRDefault="0064409B" w:rsidP="007A1BBE">
      <w:pPr>
        <w:pStyle w:val="1"/>
        <w:numPr>
          <w:ilvl w:val="0"/>
          <w:numId w:val="30"/>
        </w:numPr>
      </w:pPr>
      <w:bookmarkStart w:id="47" w:name="_Toc377104198"/>
      <w:r>
        <w:rPr>
          <w:rFonts w:hint="eastAsia"/>
        </w:rPr>
        <w:lastRenderedPageBreak/>
        <w:t>阿尔兹海默</w:t>
      </w:r>
      <w:r w:rsidR="00E53540" w:rsidRPr="00E53540">
        <w:rPr>
          <w:rFonts w:hint="eastAsia"/>
        </w:rPr>
        <w:t>症诊断决策支持系统实现</w:t>
      </w:r>
      <w:bookmarkEnd w:id="47"/>
    </w:p>
    <w:p w14:paraId="008B82C3" w14:textId="77777777" w:rsidR="00E53540" w:rsidRDefault="00E53540" w:rsidP="001461BA">
      <w:pPr>
        <w:pStyle w:val="2"/>
        <w:numPr>
          <w:ilvl w:val="1"/>
          <w:numId w:val="30"/>
        </w:numPr>
        <w:ind w:left="142" w:hanging="142"/>
        <w:rPr>
          <w:rFonts w:cs="Times New Roman"/>
        </w:rPr>
      </w:pPr>
      <w:bookmarkStart w:id="48" w:name="_Toc377104199"/>
      <w:r>
        <w:rPr>
          <w:rFonts w:cs="Times New Roman" w:hint="eastAsia"/>
        </w:rPr>
        <w:t>系统背景</w:t>
      </w:r>
      <w:r w:rsidRPr="00370433">
        <w:rPr>
          <w:rFonts w:cs="Times New Roman"/>
        </w:rPr>
        <w:t>概述</w:t>
      </w:r>
      <w:bookmarkEnd w:id="48"/>
    </w:p>
    <w:p w14:paraId="03241131" w14:textId="77777777" w:rsidR="00E53540" w:rsidRDefault="0064409B" w:rsidP="00E53540">
      <w:pPr>
        <w:ind w:firstLine="480"/>
      </w:pPr>
      <w:r>
        <w:rPr>
          <w:rFonts w:hint="eastAsia"/>
        </w:rPr>
        <w:t>阿尔兹</w:t>
      </w:r>
      <w:r w:rsidR="00E53540">
        <w:rPr>
          <w:rFonts w:hint="eastAsia"/>
        </w:rPr>
        <w:t>海默氏病（</w:t>
      </w:r>
      <w:proofErr w:type="spellStart"/>
      <w:r w:rsidR="00E53540">
        <w:rPr>
          <w:rFonts w:hint="eastAsia"/>
        </w:rPr>
        <w:t>Alzheimer'sdisease</w:t>
      </w:r>
      <w:proofErr w:type="spellEnd"/>
      <w:r w:rsidR="00E53540">
        <w:rPr>
          <w:rFonts w:hint="eastAsia"/>
        </w:rPr>
        <w:t>，</w:t>
      </w:r>
      <w:r w:rsidR="00E53540">
        <w:rPr>
          <w:rFonts w:hint="eastAsia"/>
        </w:rPr>
        <w:t>AD</w:t>
      </w:r>
      <w:r w:rsidR="00E53540">
        <w:rPr>
          <w:rFonts w:hint="eastAsia"/>
        </w:rPr>
        <w:t>）是一种退化性痴呆特征的记忆丧失和认知功能障碍，目前，</w:t>
      </w:r>
      <w:r w:rsidR="00E53540">
        <w:rPr>
          <w:rFonts w:hint="eastAsia"/>
        </w:rPr>
        <w:t>AD</w:t>
      </w:r>
      <w:r w:rsidR="00E53540">
        <w:rPr>
          <w:rFonts w:hint="eastAsia"/>
        </w:rPr>
        <w:t>已成为导致老年人死亡的第四位主要原因，仅次于心脏病、癌症及中风。我国是世界上老龄人口最多的国家，现有老年人约</w:t>
      </w:r>
      <w:r w:rsidR="00E53540">
        <w:rPr>
          <w:rFonts w:hint="eastAsia"/>
        </w:rPr>
        <w:t>1</w:t>
      </w:r>
      <w:r w:rsidR="00E53540">
        <w:rPr>
          <w:rFonts w:hint="eastAsia"/>
        </w:rPr>
        <w:t>．</w:t>
      </w:r>
      <w:r w:rsidR="00E53540">
        <w:rPr>
          <w:rFonts w:hint="eastAsia"/>
        </w:rPr>
        <w:t>42</w:t>
      </w:r>
      <w:r w:rsidR="00E53540">
        <w:rPr>
          <w:rFonts w:hint="eastAsia"/>
        </w:rPr>
        <w:t>亿</w:t>
      </w:r>
      <w:r w:rsidR="00E53540">
        <w:rPr>
          <w:rFonts w:hint="eastAsia"/>
        </w:rPr>
        <w:t>(</w:t>
      </w:r>
      <w:r w:rsidR="00E53540">
        <w:rPr>
          <w:rFonts w:hint="eastAsia"/>
        </w:rPr>
        <w:t>占总人口的</w:t>
      </w:r>
      <w:r w:rsidR="00E53540">
        <w:rPr>
          <w:rFonts w:hint="eastAsia"/>
        </w:rPr>
        <w:t>11</w:t>
      </w:r>
      <w:r w:rsidR="00E53540">
        <w:rPr>
          <w:rFonts w:hint="eastAsia"/>
        </w:rPr>
        <w:t>％</w:t>
      </w:r>
      <w:r w:rsidR="00E53540">
        <w:rPr>
          <w:rFonts w:hint="eastAsia"/>
        </w:rPr>
        <w:t>)</w:t>
      </w:r>
      <w:r w:rsidR="007556C8">
        <w:fldChar w:fldCharType="begin"/>
      </w:r>
      <w:r w:rsidR="00174A38">
        <w:instrText xml:space="preserve"> ADDIN EN.CITE &lt;EndNote&gt;&lt;Cite&gt;&lt;Author&gt;Belinson&lt;/Author&gt;&lt;Year&gt;2009&lt;/Year&gt;&lt;RecNum&gt;24&lt;/RecNum&gt;&lt;DisplayText&gt;&lt;style face="superscript"&gt;[30]&lt;/style&gt;&lt;/DisplayText&gt;&lt;record&gt;&lt;rec-number&gt;24&lt;/rec-number&gt;&lt;foreign-keys&gt;&lt;key app="EN" db-id="5dzfeds9afa20pepxd95ep9jpa0easz5p5fz"&gt;24&lt;/key&gt;&lt;/foreign-keys&gt;&lt;ref-type name="Journal Article"&gt;17&lt;/ref-type&gt;&lt;contributors&gt;&lt;authors&gt;&lt;author&gt;Belinson, Haim&lt;/author&gt;&lt;author&gt;Michaelson, Daniel M&lt;/author&gt;&lt;/authors&gt;&lt;/contributors&gt;&lt;titles&gt;&lt;title&gt;Pathological Synergism Between Amyloid-β and Apolipoprotein E4–The Most Prevalent Yet Understudied Genetic Risk Factor for Alzheimer&amp;apos;s Disease&lt;/title&gt;&lt;secondary-title&gt;Journal of Alzheimer&amp;apos;s Disease&lt;/secondary-title&gt;&lt;/titles&gt;&lt;pages&gt;469-481&lt;/pages&gt;&lt;volume&gt;17&lt;/volume&gt;&lt;number&gt;3&lt;/number&gt;&lt;dates&gt;&lt;year&gt;2009&lt;/year&gt;&lt;/dates&gt;&lt;isbn&gt;1387-2877&lt;/isbn&gt;&lt;urls&gt;&lt;/urls&gt;&lt;/record&gt;&lt;/Cite&gt;&lt;/EndNote&gt;</w:instrText>
      </w:r>
      <w:r w:rsidR="007556C8">
        <w:fldChar w:fldCharType="separate"/>
      </w:r>
      <w:r w:rsidR="00174A38" w:rsidRPr="00174A38">
        <w:rPr>
          <w:noProof/>
          <w:vertAlign w:val="superscript"/>
        </w:rPr>
        <w:t>[</w:t>
      </w:r>
      <w:hyperlink w:anchor="_ENREF_30" w:tooltip="Belinson, 2009 #24" w:history="1">
        <w:r w:rsidR="00174A38" w:rsidRPr="00174A38">
          <w:rPr>
            <w:noProof/>
            <w:vertAlign w:val="superscript"/>
          </w:rPr>
          <w:t>30</w:t>
        </w:r>
      </w:hyperlink>
      <w:r w:rsidR="00174A38" w:rsidRPr="00174A38">
        <w:rPr>
          <w:noProof/>
          <w:vertAlign w:val="superscript"/>
        </w:rPr>
        <w:t>]</w:t>
      </w:r>
      <w:r w:rsidR="007556C8">
        <w:fldChar w:fldCharType="end"/>
      </w:r>
      <w:r w:rsidR="00E53540">
        <w:rPr>
          <w:rFonts w:hint="eastAsia"/>
        </w:rPr>
        <w:t>。</w:t>
      </w:r>
      <w:r w:rsidR="007556C8">
        <w:rPr>
          <w:rFonts w:hint="eastAsia"/>
        </w:rPr>
        <w:t>在</w:t>
      </w:r>
      <w:r w:rsidR="00E53540">
        <w:rPr>
          <w:rFonts w:hint="eastAsia"/>
        </w:rPr>
        <w:t>疾病终期患者将完全丧失生活自理能力，给家庭和社会增加了沉重的心理和经济负担，成为一个严峻的社会问题。随着我国人口老龄化的日益严重，阿尔兹海默症对卫生和经济等将产生越来越显著的影响。</w:t>
      </w:r>
    </w:p>
    <w:p w14:paraId="19B42792" w14:textId="77777777" w:rsidR="00E53540" w:rsidRPr="0024280C" w:rsidRDefault="00E53540" w:rsidP="00E53540">
      <w:pPr>
        <w:ind w:firstLine="480"/>
      </w:pPr>
      <w:r>
        <w:rPr>
          <w:rFonts w:hint="eastAsia"/>
        </w:rPr>
        <w:t>由于</w:t>
      </w:r>
      <w:r>
        <w:rPr>
          <w:rFonts w:hint="eastAsia"/>
        </w:rPr>
        <w:t>AD</w:t>
      </w:r>
      <w:r>
        <w:rPr>
          <w:rFonts w:hint="eastAsia"/>
        </w:rPr>
        <w:t>在临床还没有可以完全治愈的方法，主要通过延缓病情的发展进行治疗，而且疾病的晚期诊疗方案受到很多的限制，因此早期检测出高风险的人群是治疗</w:t>
      </w:r>
      <w:r>
        <w:rPr>
          <w:rFonts w:hint="eastAsia"/>
        </w:rPr>
        <w:t>AD</w:t>
      </w:r>
      <w:r>
        <w:rPr>
          <w:rFonts w:hint="eastAsia"/>
        </w:rPr>
        <w:t>的关键。目前，</w:t>
      </w:r>
      <w:r>
        <w:rPr>
          <w:rFonts w:hint="eastAsia"/>
        </w:rPr>
        <w:t>AD</w:t>
      </w:r>
      <w:r>
        <w:rPr>
          <w:rFonts w:hint="eastAsia"/>
        </w:rPr>
        <w:t>主要通过神经心理学量表和分子影像学检查进行诊断，其中神经心理学量表费用低廉，方便快速，非有创诊断手段，更易被患者接受，所以神经心理学量表已广泛使用于</w:t>
      </w:r>
      <w:r>
        <w:rPr>
          <w:rFonts w:hint="eastAsia"/>
        </w:rPr>
        <w:t>AD</w:t>
      </w:r>
      <w:r>
        <w:rPr>
          <w:rFonts w:hint="eastAsia"/>
        </w:rPr>
        <w:t>的初步筛查。</w:t>
      </w:r>
    </w:p>
    <w:p w14:paraId="2F5ED5CE" w14:textId="77777777" w:rsidR="00E53540" w:rsidRDefault="00E53540" w:rsidP="001461BA">
      <w:pPr>
        <w:pStyle w:val="2"/>
        <w:numPr>
          <w:ilvl w:val="1"/>
          <w:numId w:val="30"/>
        </w:numPr>
        <w:ind w:left="142" w:hanging="142"/>
        <w:rPr>
          <w:rFonts w:cs="Times New Roman"/>
        </w:rPr>
      </w:pPr>
      <w:bookmarkStart w:id="49" w:name="_Toc377104200"/>
      <w:r w:rsidRPr="0024280C">
        <w:rPr>
          <w:rFonts w:cs="Times New Roman" w:hint="eastAsia"/>
        </w:rPr>
        <w:t>基于框架的系统开发流程</w:t>
      </w:r>
      <w:bookmarkEnd w:id="49"/>
      <w:r>
        <w:rPr>
          <w:rFonts w:cs="Times New Roman" w:hint="eastAsia"/>
        </w:rPr>
        <w:t xml:space="preserve"> </w:t>
      </w:r>
    </w:p>
    <w:p w14:paraId="643D0F25" w14:textId="77777777" w:rsidR="00E53540" w:rsidRPr="00E17551" w:rsidRDefault="00E53540" w:rsidP="00790C4A">
      <w:pPr>
        <w:pStyle w:val="3"/>
        <w:numPr>
          <w:ilvl w:val="2"/>
          <w:numId w:val="30"/>
        </w:numPr>
        <w:ind w:left="567"/>
        <w:rPr>
          <w:b w:val="0"/>
        </w:rPr>
      </w:pPr>
      <w:bookmarkStart w:id="50" w:name="_Toc377104201"/>
      <w:r w:rsidRPr="00E17551">
        <w:rPr>
          <w:rFonts w:hint="eastAsia"/>
          <w:b w:val="0"/>
        </w:rPr>
        <w:t>推理引擎选择</w:t>
      </w:r>
      <w:bookmarkEnd w:id="50"/>
    </w:p>
    <w:p w14:paraId="157AF5B1" w14:textId="77777777" w:rsidR="00E53540" w:rsidRDefault="00143897" w:rsidP="00E53540">
      <w:pPr>
        <w:ind w:firstLine="480"/>
      </w:pPr>
      <w:r w:rsidRPr="00143897">
        <w:rPr>
          <w:rFonts w:hint="eastAsia"/>
        </w:rPr>
        <w:t>由于阿尔兹海默症的发病是多因素、多机制综合作用的结果，不仅受机体衰老和遗传因素的影响，还与环境因素有关。在这种疾病的临床研究已经有各种神经心理学量表，如简易精神状态检查（</w:t>
      </w:r>
      <w:r w:rsidRPr="00143897">
        <w:rPr>
          <w:rFonts w:hint="eastAsia"/>
        </w:rPr>
        <w:t>MMSE</w:t>
      </w:r>
      <w:r w:rsidRPr="00143897">
        <w:rPr>
          <w:rFonts w:hint="eastAsia"/>
        </w:rPr>
        <w:t>），临床痴呆评定量表（</w:t>
      </w:r>
      <w:r w:rsidRPr="00143897">
        <w:rPr>
          <w:rFonts w:hint="eastAsia"/>
        </w:rPr>
        <w:t>CDR</w:t>
      </w:r>
      <w:r w:rsidRPr="00143897">
        <w:rPr>
          <w:rFonts w:hint="eastAsia"/>
        </w:rPr>
        <w:t>），蒙特利尔认知评估（</w:t>
      </w:r>
      <w:r w:rsidRPr="00143897">
        <w:rPr>
          <w:rFonts w:hint="eastAsia"/>
        </w:rPr>
        <w:t>MOCA</w:t>
      </w:r>
      <w:r w:rsidRPr="00143897">
        <w:rPr>
          <w:rFonts w:hint="eastAsia"/>
        </w:rPr>
        <w:t>）等</w:t>
      </w:r>
      <w:r w:rsidR="00F274A8">
        <w:fldChar w:fldCharType="begin"/>
      </w:r>
      <w:r w:rsidR="00174A38">
        <w:rPr>
          <w:rFonts w:hint="eastAsia"/>
        </w:rPr>
        <w:instrText xml:space="preserve"> ADDIN EN.CITE &lt;EndNote&gt;&lt;Cite&gt;&lt;Author&gt;</w:instrText>
      </w:r>
      <w:r w:rsidR="00174A38">
        <w:rPr>
          <w:rFonts w:hint="eastAsia"/>
        </w:rPr>
        <w:instrText>侯文婧</w:instrText>
      </w:r>
      <w:r w:rsidR="00174A38">
        <w:rPr>
          <w:rFonts w:hint="eastAsia"/>
        </w:rPr>
        <w:instrText>&lt;/Author&gt;&lt;Year&gt;2013&lt;/Year&gt;&lt;RecNum&gt;25&lt;/RecNum&gt;&lt;DisplayText&gt;&lt;style face="superscript"&gt;[31]&lt;/style&gt;&lt;/DisplayText&gt;&lt;record&gt;&lt;rec-number&gt;25&lt;/rec-number&gt;&lt;foreign-keys&gt;&lt;key app="EN" db-id="5dzfeds9afa20pepxd95ep9jpa0easz5p5fz"&gt;25&lt;/key&gt;&lt;/foreign-keys&gt;&lt;ref-type name="Journal Article"&gt;17&lt;/ref-type&gt;&lt;contributors&gt;&lt;authors&gt;&lt;author&gt;</w:instrText>
      </w:r>
      <w:r w:rsidR="00174A38">
        <w:rPr>
          <w:rFonts w:hint="eastAsia"/>
        </w:rPr>
        <w:instrText>侯文婧</w:instrText>
      </w:r>
      <w:r w:rsidR="00174A38">
        <w:rPr>
          <w:rFonts w:hint="eastAsia"/>
        </w:rPr>
        <w:instrText>&lt;/author&gt;&lt;/authors&gt;&lt;/contributors&gt;&lt;titles&gt;&lt;title&gt;</w:instrText>
      </w:r>
      <w:r w:rsidR="00174A38">
        <w:rPr>
          <w:rFonts w:hint="eastAsia"/>
        </w:rPr>
        <w:instrText>全科医生认知功能评估量表在老年人阿尔兹海默症诊断中的应用</w:instrText>
      </w:r>
      <w:r w:rsidR="00174A38">
        <w:rPr>
          <w:rFonts w:hint="eastAsia"/>
        </w:rPr>
        <w:instrText>&lt;/title&gt;&lt;secondary-title&gt;</w:instrText>
      </w:r>
      <w:r w:rsidR="00174A38">
        <w:rPr>
          <w:rFonts w:hint="eastAsia"/>
        </w:rPr>
        <w:instrText>中国科技信息</w:instrText>
      </w:r>
      <w:r w:rsidR="00174A38">
        <w:rPr>
          <w:rFonts w:hint="eastAsia"/>
        </w:rPr>
        <w:instrText>&lt;/secondary-title&gt;&lt;/titles&gt;&lt;pages&gt;158-15</w:instrText>
      </w:r>
      <w:r w:rsidR="00174A38">
        <w:instrText>8&lt;/pages&gt;&lt;number&gt;14&lt;/number&gt;&lt;dates&gt;&lt;year&gt;2013&lt;/year&gt;&lt;/dates&gt;&lt;urls&gt;&lt;/urls&gt;&lt;/record&gt;&lt;/Cite&gt;&lt;/EndNote&gt;</w:instrText>
      </w:r>
      <w:r w:rsidR="00F274A8">
        <w:fldChar w:fldCharType="separate"/>
      </w:r>
      <w:r w:rsidR="00174A38" w:rsidRPr="00174A38">
        <w:rPr>
          <w:noProof/>
          <w:vertAlign w:val="superscript"/>
        </w:rPr>
        <w:t>[</w:t>
      </w:r>
      <w:hyperlink w:anchor="_ENREF_31" w:tooltip="侯文婧, 2013 #25" w:history="1">
        <w:r w:rsidR="00174A38" w:rsidRPr="00174A38">
          <w:rPr>
            <w:noProof/>
            <w:vertAlign w:val="superscript"/>
          </w:rPr>
          <w:t>31</w:t>
        </w:r>
      </w:hyperlink>
      <w:r w:rsidR="00174A38" w:rsidRPr="00174A38">
        <w:rPr>
          <w:noProof/>
          <w:vertAlign w:val="superscript"/>
        </w:rPr>
        <w:t>]</w:t>
      </w:r>
      <w:r w:rsidR="00F274A8">
        <w:fldChar w:fldCharType="end"/>
      </w:r>
      <w:r w:rsidRPr="00143897">
        <w:rPr>
          <w:rFonts w:hint="eastAsia"/>
        </w:rPr>
        <w:t>。然而量表的使用在不同地区、不同研究机构所采用的临床分界值往往有差异。单个量表的使用也存在一定的限制性，因此采取多量表结合的方式进行诊断。诊断过程主要是针对各个量表的等分情况进行综合考虑。本文中根据经北京某三甲医院的专家筛选的</w:t>
      </w:r>
      <w:r w:rsidRPr="00143897">
        <w:rPr>
          <w:rFonts w:hint="eastAsia"/>
        </w:rPr>
        <w:t>145</w:t>
      </w:r>
      <w:r w:rsidRPr="00143897">
        <w:rPr>
          <w:rFonts w:hint="eastAsia"/>
        </w:rPr>
        <w:t>例典型病例，采取构建贝叶斯网络的初步检测模型来进行诊断</w:t>
      </w:r>
      <w:r w:rsidR="00A52A20">
        <w:rPr>
          <w:rFonts w:hint="eastAsia"/>
        </w:rPr>
        <w:t>。</w:t>
      </w:r>
    </w:p>
    <w:p w14:paraId="29305108" w14:textId="77777777" w:rsidR="00E53540" w:rsidRPr="00E17551" w:rsidRDefault="00E53540" w:rsidP="00465B4A">
      <w:pPr>
        <w:pStyle w:val="3"/>
        <w:numPr>
          <w:ilvl w:val="2"/>
          <w:numId w:val="30"/>
        </w:numPr>
        <w:ind w:left="567"/>
        <w:rPr>
          <w:b w:val="0"/>
        </w:rPr>
      </w:pPr>
      <w:bookmarkStart w:id="51" w:name="_Toc377104202"/>
      <w:r w:rsidRPr="00E17551">
        <w:rPr>
          <w:rFonts w:hint="eastAsia"/>
          <w:b w:val="0"/>
        </w:rPr>
        <w:lastRenderedPageBreak/>
        <w:t>数据模型设计</w:t>
      </w:r>
      <w:bookmarkEnd w:id="51"/>
    </w:p>
    <w:p w14:paraId="3DA16F8E" w14:textId="77777777" w:rsidR="00C51AFA" w:rsidRPr="00C51AFA" w:rsidRDefault="00C51AFA" w:rsidP="00C51AFA">
      <w:pPr>
        <w:ind w:firstLine="480"/>
      </w:pPr>
      <w:r>
        <w:rPr>
          <w:rFonts w:hint="eastAsia"/>
        </w:rPr>
        <w:t>由于篇幅有限，仅说明</w:t>
      </w:r>
      <w:r w:rsidR="00F274A8">
        <w:rPr>
          <w:rFonts w:hint="eastAsia"/>
        </w:rPr>
        <w:t>阿尔兹海默症</w:t>
      </w:r>
      <w:r>
        <w:rPr>
          <w:rFonts w:hint="eastAsia"/>
        </w:rPr>
        <w:t>诊断决策支持系统的主要的数据部分如下：</w:t>
      </w:r>
    </w:p>
    <w:p w14:paraId="754177A5" w14:textId="77777777" w:rsidR="00E53540" w:rsidRDefault="00E53540" w:rsidP="00C26085">
      <w:pPr>
        <w:pStyle w:val="a5"/>
        <w:numPr>
          <w:ilvl w:val="0"/>
          <w:numId w:val="8"/>
        </w:numPr>
        <w:spacing w:line="240" w:lineRule="auto"/>
        <w:ind w:firstLineChars="0"/>
        <w:jc w:val="both"/>
      </w:pPr>
      <w:r>
        <w:rPr>
          <w:rFonts w:hint="eastAsia"/>
        </w:rPr>
        <w:t>病人信息集合</w:t>
      </w:r>
      <w:proofErr w:type="spellStart"/>
      <w:r>
        <w:rPr>
          <w:rFonts w:hint="eastAsia"/>
        </w:rPr>
        <w:t>PatInfo</w:t>
      </w:r>
      <w:proofErr w:type="spellEnd"/>
    </w:p>
    <w:tbl>
      <w:tblPr>
        <w:tblStyle w:val="aa"/>
        <w:tblW w:w="0" w:type="auto"/>
        <w:tblLook w:val="04A0" w:firstRow="1" w:lastRow="0" w:firstColumn="1" w:lastColumn="0" w:noHBand="0" w:noVBand="1"/>
      </w:tblPr>
      <w:tblGrid>
        <w:gridCol w:w="2934"/>
        <w:gridCol w:w="2794"/>
        <w:gridCol w:w="2794"/>
      </w:tblGrid>
      <w:tr w:rsidR="00E53540" w:rsidRPr="00164FEC" w14:paraId="3809AD51" w14:textId="77777777" w:rsidTr="005828E8">
        <w:tc>
          <w:tcPr>
            <w:tcW w:w="2934" w:type="dxa"/>
          </w:tcPr>
          <w:p w14:paraId="6B97E5B5" w14:textId="77777777" w:rsidR="00E53540" w:rsidRPr="005828E8" w:rsidRDefault="00E53540" w:rsidP="00730270">
            <w:pPr>
              <w:pStyle w:val="a5"/>
              <w:ind w:firstLineChars="0" w:firstLine="0"/>
            </w:pPr>
            <w:r w:rsidRPr="005828E8">
              <w:rPr>
                <w:rFonts w:hint="eastAsia"/>
              </w:rPr>
              <w:t>名</w:t>
            </w:r>
          </w:p>
        </w:tc>
        <w:tc>
          <w:tcPr>
            <w:tcW w:w="2794" w:type="dxa"/>
          </w:tcPr>
          <w:p w14:paraId="3D5438D4" w14:textId="77777777" w:rsidR="00E53540" w:rsidRPr="005828E8" w:rsidRDefault="00E53540" w:rsidP="00730270">
            <w:pPr>
              <w:pStyle w:val="a5"/>
              <w:ind w:firstLineChars="0" w:firstLine="0"/>
            </w:pPr>
            <w:r w:rsidRPr="005828E8">
              <w:rPr>
                <w:rFonts w:hint="eastAsia"/>
              </w:rPr>
              <w:t>数据类型</w:t>
            </w:r>
          </w:p>
        </w:tc>
        <w:tc>
          <w:tcPr>
            <w:tcW w:w="2794" w:type="dxa"/>
          </w:tcPr>
          <w:p w14:paraId="63150264" w14:textId="77777777" w:rsidR="00E53540" w:rsidRPr="005828E8" w:rsidRDefault="00E53540" w:rsidP="00730270">
            <w:pPr>
              <w:pStyle w:val="a5"/>
              <w:ind w:firstLineChars="0" w:firstLine="0"/>
            </w:pPr>
            <w:r w:rsidRPr="005828E8">
              <w:rPr>
                <w:rFonts w:hint="eastAsia"/>
              </w:rPr>
              <w:t>说明</w:t>
            </w:r>
          </w:p>
        </w:tc>
      </w:tr>
      <w:tr w:rsidR="00E53540" w:rsidRPr="00164FEC" w14:paraId="6E6B9157" w14:textId="77777777" w:rsidTr="005828E8">
        <w:tc>
          <w:tcPr>
            <w:tcW w:w="2934" w:type="dxa"/>
          </w:tcPr>
          <w:p w14:paraId="664AC0FC" w14:textId="77777777" w:rsidR="00E53540" w:rsidRPr="00367C73" w:rsidRDefault="00E53540" w:rsidP="0073027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P</w:t>
            </w:r>
            <w:r w:rsidRPr="00367C73">
              <w:rPr>
                <w:rFonts w:ascii="Times New Roman" w:hAnsi="Times New Roman" w:cs="Times New Roman" w:hint="eastAsia"/>
                <w:szCs w:val="20"/>
              </w:rPr>
              <w:t>atName</w:t>
            </w:r>
            <w:proofErr w:type="spellEnd"/>
          </w:p>
        </w:tc>
        <w:tc>
          <w:tcPr>
            <w:tcW w:w="2794" w:type="dxa"/>
          </w:tcPr>
          <w:p w14:paraId="5CDA651A" w14:textId="77777777" w:rsidR="00E53540" w:rsidRPr="00367C73" w:rsidRDefault="005828E8"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14:paraId="41658351" w14:textId="77777777" w:rsidR="00E53540" w:rsidRPr="00164FEC" w:rsidRDefault="005828E8" w:rsidP="00730270">
            <w:pPr>
              <w:pStyle w:val="a5"/>
              <w:ind w:firstLineChars="0" w:firstLine="0"/>
            </w:pPr>
            <w:r>
              <w:rPr>
                <w:rFonts w:hint="eastAsia"/>
              </w:rPr>
              <w:t>病人姓名</w:t>
            </w:r>
          </w:p>
        </w:tc>
      </w:tr>
      <w:tr w:rsidR="00E53540" w:rsidRPr="00164FEC" w14:paraId="051550B8" w14:textId="77777777" w:rsidTr="005828E8">
        <w:tc>
          <w:tcPr>
            <w:tcW w:w="2934" w:type="dxa"/>
          </w:tcPr>
          <w:p w14:paraId="2FB3AB6C" w14:textId="77777777" w:rsidR="00E53540" w:rsidRPr="00367C73" w:rsidRDefault="00E5354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Sex</w:t>
            </w:r>
          </w:p>
        </w:tc>
        <w:tc>
          <w:tcPr>
            <w:tcW w:w="2794" w:type="dxa"/>
          </w:tcPr>
          <w:p w14:paraId="1AC4089B" w14:textId="77777777" w:rsidR="00E53540" w:rsidRPr="00367C73" w:rsidRDefault="005828E8"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14:paraId="6D8AE8E3" w14:textId="77777777" w:rsidR="00E53540" w:rsidRPr="00164FEC" w:rsidRDefault="005828E8" w:rsidP="00730270">
            <w:pPr>
              <w:pStyle w:val="a5"/>
              <w:ind w:firstLineChars="0" w:firstLine="0"/>
            </w:pPr>
            <w:r>
              <w:rPr>
                <w:rFonts w:hint="eastAsia"/>
              </w:rPr>
              <w:t>性别</w:t>
            </w:r>
          </w:p>
        </w:tc>
      </w:tr>
      <w:tr w:rsidR="00E53540" w:rsidRPr="00164FEC" w14:paraId="34AA716F" w14:textId="77777777" w:rsidTr="005828E8">
        <w:tc>
          <w:tcPr>
            <w:tcW w:w="2934" w:type="dxa"/>
          </w:tcPr>
          <w:p w14:paraId="1DC646E3" w14:textId="77777777" w:rsidR="00E53540" w:rsidRPr="00367C73" w:rsidRDefault="00E53540" w:rsidP="00730270">
            <w:pPr>
              <w:pStyle w:val="a5"/>
              <w:ind w:firstLineChars="0" w:firstLine="0"/>
              <w:rPr>
                <w:rFonts w:ascii="Times New Roman" w:hAnsi="Times New Roman" w:cs="Times New Roman"/>
                <w:szCs w:val="20"/>
              </w:rPr>
            </w:pPr>
            <w:r w:rsidRPr="00367C73">
              <w:rPr>
                <w:rFonts w:ascii="Times New Roman" w:hAnsi="Times New Roman" w:cs="Times New Roman"/>
                <w:szCs w:val="20"/>
              </w:rPr>
              <w:t>A</w:t>
            </w:r>
            <w:r w:rsidRPr="00367C73">
              <w:rPr>
                <w:rFonts w:ascii="Times New Roman" w:hAnsi="Times New Roman" w:cs="Times New Roman" w:hint="eastAsia"/>
                <w:szCs w:val="20"/>
              </w:rPr>
              <w:t>ge</w:t>
            </w:r>
          </w:p>
        </w:tc>
        <w:tc>
          <w:tcPr>
            <w:tcW w:w="2794" w:type="dxa"/>
          </w:tcPr>
          <w:p w14:paraId="5A9A341A" w14:textId="77777777" w:rsidR="00E53540" w:rsidRPr="00367C73" w:rsidRDefault="005828E8" w:rsidP="0073027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794" w:type="dxa"/>
          </w:tcPr>
          <w:p w14:paraId="68CDA7C7" w14:textId="77777777" w:rsidR="00E53540" w:rsidRPr="00164FEC" w:rsidRDefault="005828E8" w:rsidP="00730270">
            <w:pPr>
              <w:pStyle w:val="a5"/>
              <w:ind w:firstLineChars="0" w:firstLine="0"/>
            </w:pPr>
            <w:r>
              <w:rPr>
                <w:rFonts w:hint="eastAsia"/>
              </w:rPr>
              <w:t>年龄</w:t>
            </w:r>
          </w:p>
        </w:tc>
      </w:tr>
      <w:tr w:rsidR="00E53540" w:rsidRPr="00164FEC" w14:paraId="643B69F9" w14:textId="77777777" w:rsidTr="005828E8">
        <w:tc>
          <w:tcPr>
            <w:tcW w:w="2934" w:type="dxa"/>
          </w:tcPr>
          <w:p w14:paraId="09CE77A2" w14:textId="77777777" w:rsidR="00E53540" w:rsidRPr="00367C73" w:rsidRDefault="00E5354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Education</w:t>
            </w:r>
          </w:p>
        </w:tc>
        <w:tc>
          <w:tcPr>
            <w:tcW w:w="2794" w:type="dxa"/>
          </w:tcPr>
          <w:p w14:paraId="50D04031" w14:textId="77777777" w:rsidR="00E53540" w:rsidRPr="00367C73" w:rsidRDefault="005828E8"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14:paraId="603B766F" w14:textId="77777777" w:rsidR="00E53540" w:rsidRPr="00164FEC" w:rsidRDefault="000B664D" w:rsidP="00730270">
            <w:pPr>
              <w:pStyle w:val="a5"/>
              <w:ind w:firstLineChars="0" w:firstLine="0"/>
            </w:pPr>
            <w:r>
              <w:rPr>
                <w:rFonts w:hint="eastAsia"/>
              </w:rPr>
              <w:t>教育水平</w:t>
            </w:r>
          </w:p>
        </w:tc>
      </w:tr>
      <w:tr w:rsidR="00E53540" w:rsidRPr="00164FEC" w14:paraId="16E153D9" w14:textId="77777777" w:rsidTr="005828E8">
        <w:tc>
          <w:tcPr>
            <w:tcW w:w="2934" w:type="dxa"/>
          </w:tcPr>
          <w:p w14:paraId="565D53A4" w14:textId="77777777" w:rsidR="00E53540" w:rsidRPr="00367C73" w:rsidRDefault="00E5354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Job</w:t>
            </w:r>
          </w:p>
        </w:tc>
        <w:tc>
          <w:tcPr>
            <w:tcW w:w="2794" w:type="dxa"/>
          </w:tcPr>
          <w:p w14:paraId="555EA0C8" w14:textId="77777777" w:rsidR="00E53540" w:rsidRPr="00367C73" w:rsidRDefault="005828E8"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14:paraId="2A4AE935" w14:textId="77777777" w:rsidR="00E53540" w:rsidRPr="00164FEC" w:rsidRDefault="000B664D" w:rsidP="00730270">
            <w:pPr>
              <w:pStyle w:val="a5"/>
              <w:ind w:firstLineChars="0" w:firstLine="0"/>
            </w:pPr>
            <w:r>
              <w:rPr>
                <w:rFonts w:hint="eastAsia"/>
              </w:rPr>
              <w:t>职业</w:t>
            </w:r>
          </w:p>
        </w:tc>
      </w:tr>
      <w:tr w:rsidR="00E53540" w:rsidRPr="00164FEC" w14:paraId="0E9D5042" w14:textId="77777777" w:rsidTr="005828E8">
        <w:tc>
          <w:tcPr>
            <w:tcW w:w="2934" w:type="dxa"/>
          </w:tcPr>
          <w:p w14:paraId="5D5A6B25" w14:textId="77777777" w:rsidR="00E53540" w:rsidRPr="00367C73" w:rsidRDefault="00E5354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Phone</w:t>
            </w:r>
          </w:p>
        </w:tc>
        <w:tc>
          <w:tcPr>
            <w:tcW w:w="2794" w:type="dxa"/>
          </w:tcPr>
          <w:p w14:paraId="70CD56EF" w14:textId="77777777" w:rsidR="00E53540" w:rsidRPr="00367C73" w:rsidRDefault="005828E8"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14:paraId="108D0FA1" w14:textId="77777777" w:rsidR="00E53540" w:rsidRPr="00164FEC" w:rsidRDefault="005828E8" w:rsidP="00730270">
            <w:pPr>
              <w:pStyle w:val="a5"/>
              <w:ind w:firstLineChars="0" w:firstLine="0"/>
            </w:pPr>
            <w:r>
              <w:rPr>
                <w:rFonts w:hint="eastAsia"/>
              </w:rPr>
              <w:t>电话</w:t>
            </w:r>
          </w:p>
        </w:tc>
      </w:tr>
      <w:tr w:rsidR="00E53540" w:rsidRPr="00164FEC" w14:paraId="0E90F11C" w14:textId="77777777" w:rsidTr="005828E8">
        <w:tc>
          <w:tcPr>
            <w:tcW w:w="2934" w:type="dxa"/>
          </w:tcPr>
          <w:p w14:paraId="441CB35E" w14:textId="77777777" w:rsidR="00E53540" w:rsidRPr="00367C73" w:rsidRDefault="000B664D" w:rsidP="0073027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FamilyMember</w:t>
            </w:r>
            <w:proofErr w:type="spellEnd"/>
          </w:p>
        </w:tc>
        <w:tc>
          <w:tcPr>
            <w:tcW w:w="2794" w:type="dxa"/>
          </w:tcPr>
          <w:p w14:paraId="1C19EA41" w14:textId="77777777" w:rsidR="00E53540" w:rsidRPr="00367C73" w:rsidRDefault="005828E8"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14:paraId="293C6F92" w14:textId="77777777" w:rsidR="00E53540" w:rsidRPr="00164FEC" w:rsidRDefault="000B664D" w:rsidP="00730270">
            <w:pPr>
              <w:pStyle w:val="a5"/>
              <w:ind w:firstLineChars="0" w:firstLine="0"/>
            </w:pPr>
            <w:r>
              <w:rPr>
                <w:rFonts w:hint="eastAsia"/>
              </w:rPr>
              <w:t>家属</w:t>
            </w:r>
          </w:p>
        </w:tc>
      </w:tr>
    </w:tbl>
    <w:p w14:paraId="697E7412" w14:textId="77777777" w:rsidR="00E53540" w:rsidRDefault="00E53540" w:rsidP="00C26085">
      <w:pPr>
        <w:pStyle w:val="a5"/>
        <w:numPr>
          <w:ilvl w:val="0"/>
          <w:numId w:val="8"/>
        </w:numPr>
        <w:spacing w:line="240" w:lineRule="auto"/>
        <w:ind w:firstLineChars="0"/>
        <w:jc w:val="both"/>
      </w:pPr>
      <w:r>
        <w:rPr>
          <w:rFonts w:hint="eastAsia"/>
        </w:rPr>
        <w:t>问诊信息集合</w:t>
      </w:r>
    </w:p>
    <w:p w14:paraId="3337B985" w14:textId="77777777" w:rsidR="00E53540" w:rsidRDefault="00805F32" w:rsidP="00805F32">
      <w:pPr>
        <w:ind w:firstLineChars="0" w:firstLine="0"/>
      </w:pPr>
      <w:proofErr w:type="spellStart"/>
      <w:r>
        <w:rPr>
          <w:rFonts w:hint="eastAsia"/>
        </w:rPr>
        <w:t>VisitRecord</w:t>
      </w:r>
      <w:proofErr w:type="spellEnd"/>
      <w:r>
        <w:rPr>
          <w:rFonts w:hint="eastAsia"/>
        </w:rPr>
        <w:t xml:space="preserve"> </w:t>
      </w:r>
    </w:p>
    <w:tbl>
      <w:tblPr>
        <w:tblStyle w:val="aa"/>
        <w:tblW w:w="0" w:type="auto"/>
        <w:tblLook w:val="04A0" w:firstRow="1" w:lastRow="0" w:firstColumn="1" w:lastColumn="0" w:noHBand="0" w:noVBand="1"/>
      </w:tblPr>
      <w:tblGrid>
        <w:gridCol w:w="2840"/>
        <w:gridCol w:w="2841"/>
        <w:gridCol w:w="2841"/>
      </w:tblGrid>
      <w:tr w:rsidR="00805F32" w14:paraId="560BD7C7" w14:textId="77777777" w:rsidTr="00805F32">
        <w:tc>
          <w:tcPr>
            <w:tcW w:w="2840" w:type="dxa"/>
          </w:tcPr>
          <w:p w14:paraId="7BD4FB21" w14:textId="77777777" w:rsidR="00805F32" w:rsidRDefault="005828E8" w:rsidP="00E53540">
            <w:pPr>
              <w:pStyle w:val="a5"/>
              <w:ind w:firstLineChars="0" w:firstLine="0"/>
            </w:pPr>
            <w:r>
              <w:rPr>
                <w:rFonts w:hint="eastAsia"/>
              </w:rPr>
              <w:t>字段</w:t>
            </w:r>
          </w:p>
        </w:tc>
        <w:tc>
          <w:tcPr>
            <w:tcW w:w="2841" w:type="dxa"/>
          </w:tcPr>
          <w:p w14:paraId="34B31CB2" w14:textId="77777777" w:rsidR="00805F32" w:rsidRDefault="00EE6446" w:rsidP="00E53540">
            <w:pPr>
              <w:pStyle w:val="a5"/>
              <w:ind w:firstLineChars="0" w:firstLine="0"/>
            </w:pPr>
            <w:r>
              <w:rPr>
                <w:rFonts w:hint="eastAsia"/>
              </w:rPr>
              <w:t>数据类型</w:t>
            </w:r>
          </w:p>
        </w:tc>
        <w:tc>
          <w:tcPr>
            <w:tcW w:w="2841" w:type="dxa"/>
          </w:tcPr>
          <w:p w14:paraId="5660AE4E" w14:textId="77777777" w:rsidR="00805F32" w:rsidRDefault="00EE6446" w:rsidP="00E53540">
            <w:pPr>
              <w:pStyle w:val="a5"/>
              <w:ind w:firstLineChars="0" w:firstLine="0"/>
            </w:pPr>
            <w:r>
              <w:rPr>
                <w:rFonts w:hint="eastAsia"/>
              </w:rPr>
              <w:t>说明</w:t>
            </w:r>
          </w:p>
        </w:tc>
      </w:tr>
      <w:tr w:rsidR="00805F32" w14:paraId="16474FAC" w14:textId="77777777" w:rsidTr="00805F32">
        <w:tc>
          <w:tcPr>
            <w:tcW w:w="2840" w:type="dxa"/>
          </w:tcPr>
          <w:p w14:paraId="1F61C749" w14:textId="77777777" w:rsidR="00805F32" w:rsidRPr="00367C73" w:rsidRDefault="00EE6446" w:rsidP="00E5354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VisitDate</w:t>
            </w:r>
            <w:proofErr w:type="spellEnd"/>
            <w:r w:rsidRPr="00367C73">
              <w:rPr>
                <w:rFonts w:ascii="Times New Roman" w:hAnsi="Times New Roman" w:cs="Times New Roman" w:hint="eastAsia"/>
                <w:szCs w:val="20"/>
              </w:rPr>
              <w:t xml:space="preserve"> </w:t>
            </w:r>
          </w:p>
        </w:tc>
        <w:tc>
          <w:tcPr>
            <w:tcW w:w="2841" w:type="dxa"/>
          </w:tcPr>
          <w:p w14:paraId="0526F4C5" w14:textId="77777777" w:rsidR="00805F32" w:rsidRPr="00367C73" w:rsidRDefault="00553AAE" w:rsidP="005828E8">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Date</w:t>
            </w:r>
          </w:p>
        </w:tc>
        <w:tc>
          <w:tcPr>
            <w:tcW w:w="2841" w:type="dxa"/>
          </w:tcPr>
          <w:p w14:paraId="4288D45A" w14:textId="77777777" w:rsidR="00805F32" w:rsidRDefault="00553AAE" w:rsidP="00E53540">
            <w:pPr>
              <w:pStyle w:val="a5"/>
              <w:ind w:firstLineChars="0" w:firstLine="0"/>
            </w:pPr>
            <w:r>
              <w:rPr>
                <w:rFonts w:hint="eastAsia"/>
              </w:rPr>
              <w:t>就诊日期</w:t>
            </w:r>
          </w:p>
        </w:tc>
      </w:tr>
      <w:tr w:rsidR="00805F32" w14:paraId="32885B0B" w14:textId="77777777" w:rsidTr="00805F32">
        <w:tc>
          <w:tcPr>
            <w:tcW w:w="2840" w:type="dxa"/>
          </w:tcPr>
          <w:p w14:paraId="48C83E32" w14:textId="77777777" w:rsidR="00805F32" w:rsidRPr="00367C73" w:rsidRDefault="00240F47" w:rsidP="00553AAE">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Moc</w:t>
            </w:r>
            <w:r w:rsidR="00553AAE" w:rsidRPr="00367C73">
              <w:rPr>
                <w:rFonts w:ascii="Times New Roman" w:hAnsi="Times New Roman" w:cs="Times New Roman" w:hint="eastAsia"/>
                <w:szCs w:val="20"/>
              </w:rPr>
              <w:t>a</w:t>
            </w:r>
            <w:r w:rsidRPr="00367C73">
              <w:rPr>
                <w:rFonts w:ascii="Times New Roman" w:hAnsi="Times New Roman" w:cs="Times New Roman" w:hint="eastAsia"/>
                <w:szCs w:val="20"/>
              </w:rPr>
              <w:t>Result</w:t>
            </w:r>
            <w:proofErr w:type="spellEnd"/>
          </w:p>
        </w:tc>
        <w:tc>
          <w:tcPr>
            <w:tcW w:w="2841" w:type="dxa"/>
          </w:tcPr>
          <w:p w14:paraId="4506CD4B" w14:textId="77777777" w:rsidR="00805F32" w:rsidRDefault="00553AAE" w:rsidP="00E53540">
            <w:pPr>
              <w:pStyle w:val="a5"/>
              <w:ind w:firstLineChars="0" w:firstLine="0"/>
            </w:pPr>
            <w:r>
              <w:rPr>
                <w:rFonts w:hint="eastAsia"/>
              </w:rPr>
              <w:t>内嵌文档</w:t>
            </w:r>
          </w:p>
        </w:tc>
        <w:tc>
          <w:tcPr>
            <w:tcW w:w="2841" w:type="dxa"/>
          </w:tcPr>
          <w:p w14:paraId="30FE9AE0" w14:textId="77777777" w:rsidR="00805F32" w:rsidRDefault="00553AAE" w:rsidP="00E53540">
            <w:pPr>
              <w:pStyle w:val="a5"/>
              <w:ind w:firstLineChars="0" w:firstLine="0"/>
            </w:pPr>
            <w:proofErr w:type="spellStart"/>
            <w:r>
              <w:rPr>
                <w:rFonts w:hint="eastAsia"/>
              </w:rPr>
              <w:t>Moca</w:t>
            </w:r>
            <w:proofErr w:type="spellEnd"/>
            <w:r>
              <w:rPr>
                <w:rFonts w:hint="eastAsia"/>
              </w:rPr>
              <w:t>量表的测试结果（包含每题得分）</w:t>
            </w:r>
          </w:p>
        </w:tc>
      </w:tr>
      <w:tr w:rsidR="00805F32" w14:paraId="695123E6" w14:textId="77777777" w:rsidTr="00805F32">
        <w:tc>
          <w:tcPr>
            <w:tcW w:w="2840" w:type="dxa"/>
          </w:tcPr>
          <w:p w14:paraId="34197C67" w14:textId="77777777" w:rsidR="00805F32" w:rsidRPr="00367C73" w:rsidRDefault="0095275B" w:rsidP="00E5354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MMSEResult</w:t>
            </w:r>
            <w:proofErr w:type="spellEnd"/>
          </w:p>
        </w:tc>
        <w:tc>
          <w:tcPr>
            <w:tcW w:w="2841" w:type="dxa"/>
          </w:tcPr>
          <w:p w14:paraId="50C6593A" w14:textId="77777777" w:rsidR="00805F32" w:rsidRDefault="00553AAE" w:rsidP="00E53540">
            <w:pPr>
              <w:pStyle w:val="a5"/>
              <w:ind w:firstLineChars="0" w:firstLine="0"/>
            </w:pPr>
            <w:r>
              <w:rPr>
                <w:rFonts w:hint="eastAsia"/>
              </w:rPr>
              <w:t>内嵌文档</w:t>
            </w:r>
          </w:p>
        </w:tc>
        <w:tc>
          <w:tcPr>
            <w:tcW w:w="2841" w:type="dxa"/>
          </w:tcPr>
          <w:p w14:paraId="6459EFCB" w14:textId="77777777" w:rsidR="00805F32" w:rsidRDefault="00553AAE" w:rsidP="00E53540">
            <w:pPr>
              <w:pStyle w:val="a5"/>
              <w:ind w:firstLineChars="0" w:firstLine="0"/>
            </w:pPr>
            <w:r>
              <w:rPr>
                <w:rFonts w:hint="eastAsia"/>
              </w:rPr>
              <w:t>MMSE</w:t>
            </w:r>
            <w:r w:rsidRPr="00553AAE">
              <w:rPr>
                <w:rFonts w:hint="eastAsia"/>
              </w:rPr>
              <w:t>量表的测试结果（包含每题得分）</w:t>
            </w:r>
          </w:p>
        </w:tc>
      </w:tr>
      <w:tr w:rsidR="00805F32" w14:paraId="130CC3E1" w14:textId="77777777" w:rsidTr="00805F32">
        <w:tc>
          <w:tcPr>
            <w:tcW w:w="2840" w:type="dxa"/>
          </w:tcPr>
          <w:p w14:paraId="68DB10A2" w14:textId="77777777" w:rsidR="00805F32" w:rsidRPr="00367C73" w:rsidRDefault="0095275B" w:rsidP="00E5354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ADLResult</w:t>
            </w:r>
            <w:proofErr w:type="spellEnd"/>
          </w:p>
        </w:tc>
        <w:tc>
          <w:tcPr>
            <w:tcW w:w="2841" w:type="dxa"/>
          </w:tcPr>
          <w:p w14:paraId="371A0E23" w14:textId="77777777" w:rsidR="00805F32" w:rsidRDefault="00553AAE" w:rsidP="00E53540">
            <w:pPr>
              <w:pStyle w:val="a5"/>
              <w:ind w:firstLineChars="0" w:firstLine="0"/>
            </w:pPr>
            <w:r>
              <w:rPr>
                <w:rFonts w:hint="eastAsia"/>
              </w:rPr>
              <w:t>内嵌文档</w:t>
            </w:r>
          </w:p>
        </w:tc>
        <w:tc>
          <w:tcPr>
            <w:tcW w:w="2841" w:type="dxa"/>
          </w:tcPr>
          <w:p w14:paraId="7D9D3525" w14:textId="77777777" w:rsidR="00805F32" w:rsidRDefault="00553AAE" w:rsidP="00553AAE">
            <w:pPr>
              <w:pStyle w:val="a5"/>
              <w:ind w:firstLineChars="0" w:firstLine="0"/>
            </w:pPr>
            <w:r>
              <w:rPr>
                <w:rFonts w:hint="eastAsia"/>
              </w:rPr>
              <w:t>ADL</w:t>
            </w:r>
            <w:r>
              <w:rPr>
                <w:rFonts w:hint="eastAsia"/>
              </w:rPr>
              <w:t>量表的测试结果</w:t>
            </w:r>
          </w:p>
        </w:tc>
      </w:tr>
      <w:tr w:rsidR="00805F32" w14:paraId="3259B661" w14:textId="77777777" w:rsidTr="00805F32">
        <w:tc>
          <w:tcPr>
            <w:tcW w:w="2840" w:type="dxa"/>
          </w:tcPr>
          <w:p w14:paraId="6BC356E4" w14:textId="77777777" w:rsidR="00805F32" w:rsidRPr="00367C73" w:rsidRDefault="0095275B" w:rsidP="00E5354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GDSResult</w:t>
            </w:r>
            <w:proofErr w:type="spellEnd"/>
          </w:p>
        </w:tc>
        <w:tc>
          <w:tcPr>
            <w:tcW w:w="2841" w:type="dxa"/>
          </w:tcPr>
          <w:p w14:paraId="3FE965F5" w14:textId="77777777" w:rsidR="00805F32" w:rsidRDefault="00553AAE" w:rsidP="00E53540">
            <w:pPr>
              <w:pStyle w:val="a5"/>
              <w:ind w:firstLineChars="0" w:firstLine="0"/>
            </w:pPr>
            <w:r>
              <w:rPr>
                <w:rFonts w:hint="eastAsia"/>
              </w:rPr>
              <w:t>内嵌文档</w:t>
            </w:r>
          </w:p>
        </w:tc>
        <w:tc>
          <w:tcPr>
            <w:tcW w:w="2841" w:type="dxa"/>
          </w:tcPr>
          <w:p w14:paraId="77F94F07" w14:textId="77777777" w:rsidR="00805F32" w:rsidRDefault="00553AAE" w:rsidP="00E53540">
            <w:pPr>
              <w:pStyle w:val="a5"/>
              <w:ind w:firstLineChars="0" w:firstLine="0"/>
            </w:pPr>
            <w:r>
              <w:rPr>
                <w:rFonts w:hint="eastAsia"/>
              </w:rPr>
              <w:t>GDS</w:t>
            </w:r>
            <w:r>
              <w:rPr>
                <w:rFonts w:hint="eastAsia"/>
              </w:rPr>
              <w:t>量表的侧试结果</w:t>
            </w:r>
          </w:p>
        </w:tc>
      </w:tr>
      <w:tr w:rsidR="00805F32" w14:paraId="612F29E9" w14:textId="77777777" w:rsidTr="00805F32">
        <w:tc>
          <w:tcPr>
            <w:tcW w:w="2840" w:type="dxa"/>
          </w:tcPr>
          <w:p w14:paraId="36B68460" w14:textId="77777777" w:rsidR="00805F32" w:rsidRPr="00367C73" w:rsidRDefault="00553AAE" w:rsidP="00553AAE">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Vocabulary</w:t>
            </w:r>
          </w:p>
        </w:tc>
        <w:tc>
          <w:tcPr>
            <w:tcW w:w="2841" w:type="dxa"/>
          </w:tcPr>
          <w:p w14:paraId="13012840" w14:textId="77777777" w:rsidR="00805F32" w:rsidRDefault="00553AAE" w:rsidP="00E53540">
            <w:pPr>
              <w:pStyle w:val="a5"/>
              <w:ind w:firstLineChars="0" w:firstLine="0"/>
            </w:pPr>
            <w:r>
              <w:rPr>
                <w:rFonts w:hint="eastAsia"/>
              </w:rPr>
              <w:t>内嵌文档</w:t>
            </w:r>
          </w:p>
        </w:tc>
        <w:tc>
          <w:tcPr>
            <w:tcW w:w="2841" w:type="dxa"/>
          </w:tcPr>
          <w:p w14:paraId="2E71DCC4" w14:textId="77777777" w:rsidR="00805F32" w:rsidRDefault="00553AAE" w:rsidP="00E53540">
            <w:pPr>
              <w:pStyle w:val="a5"/>
              <w:ind w:firstLineChars="0" w:firstLine="0"/>
            </w:pPr>
            <w:r>
              <w:rPr>
                <w:rFonts w:hint="eastAsia"/>
              </w:rPr>
              <w:t>单词记忆和辨认能力测试结果</w:t>
            </w:r>
          </w:p>
        </w:tc>
      </w:tr>
      <w:tr w:rsidR="00805F32" w14:paraId="4D6FA8AA" w14:textId="77777777" w:rsidTr="00805F32">
        <w:tc>
          <w:tcPr>
            <w:tcW w:w="2840" w:type="dxa"/>
          </w:tcPr>
          <w:p w14:paraId="6967C042" w14:textId="77777777" w:rsidR="00805F32" w:rsidRPr="00367C73" w:rsidRDefault="00553AAE" w:rsidP="00E5354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Picture</w:t>
            </w:r>
          </w:p>
        </w:tc>
        <w:tc>
          <w:tcPr>
            <w:tcW w:w="2841" w:type="dxa"/>
          </w:tcPr>
          <w:p w14:paraId="4C47A467" w14:textId="77777777" w:rsidR="00805F32" w:rsidRDefault="00553AAE" w:rsidP="00E53540">
            <w:pPr>
              <w:pStyle w:val="a5"/>
              <w:ind w:firstLineChars="0" w:firstLine="0"/>
            </w:pPr>
            <w:r>
              <w:rPr>
                <w:rFonts w:hint="eastAsia"/>
              </w:rPr>
              <w:t>内嵌文档</w:t>
            </w:r>
          </w:p>
        </w:tc>
        <w:tc>
          <w:tcPr>
            <w:tcW w:w="2841" w:type="dxa"/>
          </w:tcPr>
          <w:p w14:paraId="737AE9FE" w14:textId="77777777" w:rsidR="00805F32" w:rsidRDefault="00553AAE" w:rsidP="00E53540">
            <w:pPr>
              <w:pStyle w:val="a5"/>
              <w:ind w:firstLineChars="0" w:firstLine="0"/>
            </w:pPr>
            <w:r>
              <w:rPr>
                <w:rFonts w:hint="eastAsia"/>
              </w:rPr>
              <w:t>图片记忆能力测试结果</w:t>
            </w:r>
          </w:p>
        </w:tc>
      </w:tr>
      <w:tr w:rsidR="00805F32" w14:paraId="395BB134" w14:textId="77777777" w:rsidTr="00805F32">
        <w:tc>
          <w:tcPr>
            <w:tcW w:w="2840" w:type="dxa"/>
          </w:tcPr>
          <w:p w14:paraId="4FA6511B" w14:textId="77777777" w:rsidR="00805F32" w:rsidRPr="00367C73" w:rsidRDefault="00553AAE" w:rsidP="00E5354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Number</w:t>
            </w:r>
          </w:p>
        </w:tc>
        <w:tc>
          <w:tcPr>
            <w:tcW w:w="2841" w:type="dxa"/>
          </w:tcPr>
          <w:p w14:paraId="3A82605C" w14:textId="77777777" w:rsidR="00805F32" w:rsidRDefault="00553AAE" w:rsidP="00E53540">
            <w:pPr>
              <w:pStyle w:val="a5"/>
              <w:ind w:firstLineChars="0" w:firstLine="0"/>
            </w:pPr>
            <w:r>
              <w:rPr>
                <w:rFonts w:hint="eastAsia"/>
              </w:rPr>
              <w:t>内嵌文档</w:t>
            </w:r>
          </w:p>
        </w:tc>
        <w:tc>
          <w:tcPr>
            <w:tcW w:w="2841" w:type="dxa"/>
          </w:tcPr>
          <w:p w14:paraId="36B78450" w14:textId="77777777" w:rsidR="00805F32" w:rsidRDefault="00553AAE" w:rsidP="00E53540">
            <w:pPr>
              <w:pStyle w:val="a5"/>
              <w:ind w:firstLineChars="0" w:firstLine="0"/>
            </w:pPr>
            <w:r>
              <w:rPr>
                <w:rFonts w:hint="eastAsia"/>
              </w:rPr>
              <w:t>数字复述能力测试结果</w:t>
            </w:r>
          </w:p>
        </w:tc>
      </w:tr>
    </w:tbl>
    <w:p w14:paraId="0DA9DDF4" w14:textId="77777777" w:rsidR="00E53540" w:rsidRDefault="00553AAE" w:rsidP="00805F32">
      <w:pPr>
        <w:ind w:firstLineChars="0" w:firstLine="0"/>
      </w:pPr>
      <w:r>
        <w:rPr>
          <w:rFonts w:hint="eastAsia"/>
        </w:rPr>
        <w:tab/>
      </w:r>
      <w:r>
        <w:rPr>
          <w:rFonts w:hint="eastAsia"/>
        </w:rPr>
        <w:t>内嵌文档的类型</w:t>
      </w:r>
      <w:r w:rsidR="005828E8">
        <w:rPr>
          <w:rFonts w:hint="eastAsia"/>
        </w:rPr>
        <w:t>是指内部有自己的数据结构，</w:t>
      </w:r>
      <w:r w:rsidR="003B48F1" w:rsidRPr="003B48F1">
        <w:rPr>
          <w:rFonts w:hint="eastAsia"/>
        </w:rPr>
        <w:t>由于篇幅有限，</w:t>
      </w:r>
      <w:r w:rsidR="003B48F1">
        <w:rPr>
          <w:rFonts w:hint="eastAsia"/>
        </w:rPr>
        <w:t>不</w:t>
      </w:r>
      <w:r w:rsidR="003B48F1" w:rsidRPr="003B48F1">
        <w:rPr>
          <w:rFonts w:hint="eastAsia"/>
        </w:rPr>
        <w:t>一一展开介绍。</w:t>
      </w:r>
      <w:r>
        <w:rPr>
          <w:rFonts w:hint="eastAsia"/>
        </w:rPr>
        <w:t>以</w:t>
      </w:r>
      <w:proofErr w:type="spellStart"/>
      <w:r>
        <w:rPr>
          <w:rFonts w:hint="eastAsia"/>
        </w:rPr>
        <w:t>MocaResult</w:t>
      </w:r>
      <w:proofErr w:type="spellEnd"/>
      <w:r>
        <w:rPr>
          <w:rFonts w:hint="eastAsia"/>
        </w:rPr>
        <w:t>为例，</w:t>
      </w:r>
      <w:proofErr w:type="spellStart"/>
      <w:r>
        <w:rPr>
          <w:rFonts w:hint="eastAsia"/>
        </w:rPr>
        <w:t>MoaResult</w:t>
      </w:r>
      <w:proofErr w:type="spellEnd"/>
      <w:r>
        <w:rPr>
          <w:rFonts w:hint="eastAsia"/>
        </w:rPr>
        <w:t>内部包含的数据项如下</w:t>
      </w:r>
      <w:r w:rsidR="005828E8">
        <w:rPr>
          <w:rFonts w:hint="eastAsia"/>
        </w:rPr>
        <w:t>：</w:t>
      </w:r>
    </w:p>
    <w:tbl>
      <w:tblPr>
        <w:tblStyle w:val="aa"/>
        <w:tblW w:w="0" w:type="auto"/>
        <w:tblLook w:val="04A0" w:firstRow="1" w:lastRow="0" w:firstColumn="1" w:lastColumn="0" w:noHBand="0" w:noVBand="1"/>
      </w:tblPr>
      <w:tblGrid>
        <w:gridCol w:w="3241"/>
        <w:gridCol w:w="2641"/>
        <w:gridCol w:w="2640"/>
      </w:tblGrid>
      <w:tr w:rsidR="00805F32" w14:paraId="6F56CBF3" w14:textId="77777777" w:rsidTr="005828E8">
        <w:tc>
          <w:tcPr>
            <w:tcW w:w="3237" w:type="dxa"/>
          </w:tcPr>
          <w:p w14:paraId="48B486BF" w14:textId="77777777" w:rsidR="00805F32" w:rsidRDefault="005828E8" w:rsidP="00805F32">
            <w:pPr>
              <w:ind w:firstLineChars="0" w:firstLine="0"/>
            </w:pPr>
            <w:r>
              <w:rPr>
                <w:rFonts w:hint="eastAsia"/>
              </w:rPr>
              <w:lastRenderedPageBreak/>
              <w:t>字段</w:t>
            </w:r>
          </w:p>
        </w:tc>
        <w:tc>
          <w:tcPr>
            <w:tcW w:w="2643" w:type="dxa"/>
          </w:tcPr>
          <w:p w14:paraId="50A23490" w14:textId="77777777" w:rsidR="00805F32" w:rsidRDefault="005828E8" w:rsidP="00805F32">
            <w:pPr>
              <w:ind w:firstLineChars="0" w:firstLine="0"/>
            </w:pPr>
            <w:r>
              <w:rPr>
                <w:rFonts w:hint="eastAsia"/>
              </w:rPr>
              <w:t>数据类型</w:t>
            </w:r>
          </w:p>
        </w:tc>
        <w:tc>
          <w:tcPr>
            <w:tcW w:w="2642" w:type="dxa"/>
          </w:tcPr>
          <w:p w14:paraId="79C756B8" w14:textId="77777777" w:rsidR="00805F32" w:rsidRDefault="005828E8" w:rsidP="00805F32">
            <w:pPr>
              <w:ind w:firstLineChars="0" w:firstLine="0"/>
            </w:pPr>
            <w:r>
              <w:rPr>
                <w:rFonts w:hint="eastAsia"/>
              </w:rPr>
              <w:t>说明</w:t>
            </w:r>
          </w:p>
        </w:tc>
      </w:tr>
      <w:tr w:rsidR="00805F32" w14:paraId="6AAD325D" w14:textId="77777777" w:rsidTr="005828E8">
        <w:tc>
          <w:tcPr>
            <w:tcW w:w="3237" w:type="dxa"/>
          </w:tcPr>
          <w:p w14:paraId="6FDB13E6" w14:textId="77777777" w:rsidR="00805F32" w:rsidRPr="00367C73" w:rsidRDefault="004C07B5"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Visualspaceandexecutiveability</w:t>
            </w:r>
            <w:proofErr w:type="spellEnd"/>
          </w:p>
        </w:tc>
        <w:tc>
          <w:tcPr>
            <w:tcW w:w="2643" w:type="dxa"/>
          </w:tcPr>
          <w:p w14:paraId="42974AAD" w14:textId="77777777" w:rsidR="00805F32" w:rsidRPr="00367C73" w:rsidRDefault="00553AAE"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642" w:type="dxa"/>
          </w:tcPr>
          <w:p w14:paraId="4118ACE2" w14:textId="77777777" w:rsidR="00805F32" w:rsidRDefault="004C07B5" w:rsidP="00805F32">
            <w:pPr>
              <w:ind w:firstLineChars="0" w:firstLine="0"/>
            </w:pPr>
            <w:r>
              <w:rPr>
                <w:rFonts w:hint="eastAsia"/>
              </w:rPr>
              <w:t>视空间与执行能力得分</w:t>
            </w:r>
          </w:p>
        </w:tc>
      </w:tr>
      <w:tr w:rsidR="00805F32" w14:paraId="6B1002B3" w14:textId="77777777" w:rsidTr="005828E8">
        <w:tc>
          <w:tcPr>
            <w:tcW w:w="3237" w:type="dxa"/>
          </w:tcPr>
          <w:p w14:paraId="117218F1" w14:textId="77777777" w:rsidR="00805F32" w:rsidRPr="00367C73" w:rsidRDefault="004C07B5" w:rsidP="00367C73">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N</w:t>
            </w:r>
            <w:r w:rsidRPr="00367C73">
              <w:rPr>
                <w:rFonts w:ascii="Times New Roman" w:hAnsi="Times New Roman" w:cs="Times New Roman"/>
                <w:szCs w:val="20"/>
              </w:rPr>
              <w:t>aming</w:t>
            </w:r>
          </w:p>
        </w:tc>
        <w:tc>
          <w:tcPr>
            <w:tcW w:w="2643" w:type="dxa"/>
          </w:tcPr>
          <w:p w14:paraId="61339264" w14:textId="77777777" w:rsidR="00805F32" w:rsidRPr="00367C73" w:rsidRDefault="00553AAE"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642" w:type="dxa"/>
          </w:tcPr>
          <w:p w14:paraId="1283F30D" w14:textId="77777777" w:rsidR="00805F32" w:rsidRDefault="004C07B5" w:rsidP="00805F32">
            <w:pPr>
              <w:ind w:firstLineChars="0" w:firstLine="0"/>
            </w:pPr>
            <w:r>
              <w:rPr>
                <w:rFonts w:hint="eastAsia"/>
              </w:rPr>
              <w:t>命名能力得分</w:t>
            </w:r>
          </w:p>
        </w:tc>
      </w:tr>
      <w:tr w:rsidR="00805F32" w14:paraId="553C5720" w14:textId="77777777" w:rsidTr="005828E8">
        <w:tc>
          <w:tcPr>
            <w:tcW w:w="3237" w:type="dxa"/>
          </w:tcPr>
          <w:p w14:paraId="60448A15" w14:textId="77777777" w:rsidR="00805F32" w:rsidRPr="00367C73" w:rsidRDefault="004C07B5" w:rsidP="00367C73">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M</w:t>
            </w:r>
            <w:r w:rsidRPr="00367C73">
              <w:rPr>
                <w:rFonts w:ascii="Times New Roman" w:hAnsi="Times New Roman" w:cs="Times New Roman"/>
                <w:szCs w:val="20"/>
              </w:rPr>
              <w:t>emory</w:t>
            </w:r>
          </w:p>
        </w:tc>
        <w:tc>
          <w:tcPr>
            <w:tcW w:w="2643" w:type="dxa"/>
          </w:tcPr>
          <w:p w14:paraId="4072279D" w14:textId="77777777" w:rsidR="00805F32" w:rsidRPr="00367C73" w:rsidRDefault="00553AAE"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642" w:type="dxa"/>
          </w:tcPr>
          <w:p w14:paraId="76667FA8" w14:textId="77777777" w:rsidR="00805F32" w:rsidRDefault="004C07B5" w:rsidP="00805F32">
            <w:pPr>
              <w:ind w:firstLineChars="0" w:firstLine="0"/>
            </w:pPr>
            <w:r>
              <w:rPr>
                <w:rFonts w:hint="eastAsia"/>
              </w:rPr>
              <w:t>记忆能力得分</w:t>
            </w:r>
          </w:p>
        </w:tc>
      </w:tr>
      <w:tr w:rsidR="00805F32" w14:paraId="2573A9E9" w14:textId="77777777" w:rsidTr="005828E8">
        <w:tc>
          <w:tcPr>
            <w:tcW w:w="3237" w:type="dxa"/>
          </w:tcPr>
          <w:p w14:paraId="06E753A6" w14:textId="77777777" w:rsidR="00805F32" w:rsidRPr="00367C73" w:rsidRDefault="004C07B5" w:rsidP="00367C73">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A</w:t>
            </w:r>
            <w:r w:rsidRPr="00367C73">
              <w:rPr>
                <w:rFonts w:ascii="Times New Roman" w:hAnsi="Times New Roman" w:cs="Times New Roman"/>
                <w:szCs w:val="20"/>
              </w:rPr>
              <w:t>ttention</w:t>
            </w:r>
          </w:p>
        </w:tc>
        <w:tc>
          <w:tcPr>
            <w:tcW w:w="2643" w:type="dxa"/>
          </w:tcPr>
          <w:p w14:paraId="7380C5CB" w14:textId="77777777" w:rsidR="00805F32" w:rsidRPr="00367C73" w:rsidRDefault="00553AAE"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642" w:type="dxa"/>
          </w:tcPr>
          <w:p w14:paraId="2E30E952" w14:textId="77777777" w:rsidR="00805F32" w:rsidRDefault="004C07B5" w:rsidP="00805F32">
            <w:pPr>
              <w:ind w:firstLineChars="0" w:firstLine="0"/>
            </w:pPr>
            <w:r>
              <w:rPr>
                <w:rFonts w:hint="eastAsia"/>
              </w:rPr>
              <w:t>注意力集中水平得分</w:t>
            </w:r>
          </w:p>
        </w:tc>
      </w:tr>
      <w:tr w:rsidR="00805F32" w14:paraId="289AF401" w14:textId="77777777" w:rsidTr="005828E8">
        <w:tc>
          <w:tcPr>
            <w:tcW w:w="3237" w:type="dxa"/>
          </w:tcPr>
          <w:p w14:paraId="614A0F2F" w14:textId="77777777" w:rsidR="00805F32" w:rsidRPr="00367C73" w:rsidRDefault="004C07B5" w:rsidP="00367C73">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L</w:t>
            </w:r>
            <w:r w:rsidRPr="00367C73">
              <w:rPr>
                <w:rFonts w:ascii="Times New Roman" w:hAnsi="Times New Roman" w:cs="Times New Roman"/>
                <w:szCs w:val="20"/>
              </w:rPr>
              <w:t>anguage</w:t>
            </w:r>
          </w:p>
        </w:tc>
        <w:tc>
          <w:tcPr>
            <w:tcW w:w="2643" w:type="dxa"/>
          </w:tcPr>
          <w:p w14:paraId="7135591C" w14:textId="77777777" w:rsidR="00805F32" w:rsidRPr="00367C73" w:rsidRDefault="00553AAE"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642" w:type="dxa"/>
          </w:tcPr>
          <w:p w14:paraId="26A87B9D" w14:textId="77777777" w:rsidR="00805F32" w:rsidRDefault="004C07B5" w:rsidP="00805F32">
            <w:pPr>
              <w:ind w:firstLineChars="0" w:firstLine="0"/>
            </w:pPr>
            <w:r>
              <w:rPr>
                <w:rFonts w:hint="eastAsia"/>
              </w:rPr>
              <w:t>语言能力得分</w:t>
            </w:r>
          </w:p>
        </w:tc>
      </w:tr>
      <w:tr w:rsidR="00805F32" w14:paraId="74966F4E" w14:textId="77777777" w:rsidTr="005828E8">
        <w:tc>
          <w:tcPr>
            <w:tcW w:w="3237" w:type="dxa"/>
          </w:tcPr>
          <w:p w14:paraId="5B8F8628" w14:textId="77777777" w:rsidR="00805F32" w:rsidRPr="00367C73" w:rsidRDefault="004C07B5"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A</w:t>
            </w:r>
            <w:r w:rsidRPr="00367C73">
              <w:rPr>
                <w:rFonts w:ascii="Times New Roman" w:hAnsi="Times New Roman" w:cs="Times New Roman"/>
                <w:szCs w:val="20"/>
              </w:rPr>
              <w:t>bstractability</w:t>
            </w:r>
            <w:proofErr w:type="spellEnd"/>
          </w:p>
        </w:tc>
        <w:tc>
          <w:tcPr>
            <w:tcW w:w="2643" w:type="dxa"/>
          </w:tcPr>
          <w:p w14:paraId="2C1A846C" w14:textId="77777777" w:rsidR="00805F32" w:rsidRPr="00367C73" w:rsidRDefault="00553AAE"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642" w:type="dxa"/>
          </w:tcPr>
          <w:p w14:paraId="1056FF8D" w14:textId="77777777" w:rsidR="00805F32" w:rsidRDefault="004C07B5" w:rsidP="00805F32">
            <w:pPr>
              <w:ind w:firstLineChars="0" w:firstLine="0"/>
            </w:pPr>
            <w:r>
              <w:rPr>
                <w:rFonts w:hint="eastAsia"/>
              </w:rPr>
              <w:t>抽象能力得分</w:t>
            </w:r>
          </w:p>
        </w:tc>
      </w:tr>
      <w:tr w:rsidR="00553AAE" w:rsidRPr="00367C73" w14:paraId="6763A749" w14:textId="77777777" w:rsidTr="005828E8">
        <w:tc>
          <w:tcPr>
            <w:tcW w:w="3237" w:type="dxa"/>
          </w:tcPr>
          <w:p w14:paraId="4A38EE2F" w14:textId="77777777" w:rsidR="00553AAE" w:rsidRPr="00367C73" w:rsidRDefault="004C07B5"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MoCadelayrecall</w:t>
            </w:r>
            <w:proofErr w:type="spellEnd"/>
          </w:p>
        </w:tc>
        <w:tc>
          <w:tcPr>
            <w:tcW w:w="2643" w:type="dxa"/>
          </w:tcPr>
          <w:p w14:paraId="05165BD1" w14:textId="77777777" w:rsidR="00553AAE" w:rsidRPr="00367C73" w:rsidRDefault="00553AAE"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642" w:type="dxa"/>
          </w:tcPr>
          <w:p w14:paraId="45CD1321" w14:textId="77777777" w:rsidR="00553AAE" w:rsidRDefault="004C07B5" w:rsidP="00805F32">
            <w:pPr>
              <w:ind w:firstLineChars="0" w:firstLine="0"/>
            </w:pPr>
            <w:r>
              <w:rPr>
                <w:rFonts w:hint="eastAsia"/>
              </w:rPr>
              <w:t>延迟回忆能力得分</w:t>
            </w:r>
          </w:p>
        </w:tc>
      </w:tr>
      <w:tr w:rsidR="00553AAE" w14:paraId="4D6DEAD2" w14:textId="77777777" w:rsidTr="005828E8">
        <w:tc>
          <w:tcPr>
            <w:tcW w:w="3237" w:type="dxa"/>
          </w:tcPr>
          <w:p w14:paraId="7515949A" w14:textId="77777777" w:rsidR="00553AAE" w:rsidRPr="00367C73" w:rsidRDefault="004C07B5"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O</w:t>
            </w:r>
            <w:r w:rsidRPr="00367C73">
              <w:rPr>
                <w:rFonts w:ascii="Times New Roman" w:hAnsi="Times New Roman" w:cs="Times New Roman"/>
                <w:szCs w:val="20"/>
              </w:rPr>
              <w:t>rientaion</w:t>
            </w:r>
            <w:proofErr w:type="spellEnd"/>
          </w:p>
        </w:tc>
        <w:tc>
          <w:tcPr>
            <w:tcW w:w="2643" w:type="dxa"/>
          </w:tcPr>
          <w:p w14:paraId="57F2C62A" w14:textId="77777777" w:rsidR="00553AAE" w:rsidRPr="00367C73" w:rsidRDefault="00553AAE"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642" w:type="dxa"/>
          </w:tcPr>
          <w:p w14:paraId="17A91A98" w14:textId="77777777" w:rsidR="00553AAE" w:rsidRDefault="004C07B5" w:rsidP="00805F32">
            <w:pPr>
              <w:ind w:firstLineChars="0" w:firstLine="0"/>
            </w:pPr>
            <w:r>
              <w:rPr>
                <w:rFonts w:hint="eastAsia"/>
              </w:rPr>
              <w:t>定向能力得分</w:t>
            </w:r>
          </w:p>
        </w:tc>
      </w:tr>
    </w:tbl>
    <w:p w14:paraId="0CD65D93" w14:textId="77777777" w:rsidR="00E53540" w:rsidRDefault="00E53540" w:rsidP="00C26085">
      <w:pPr>
        <w:pStyle w:val="a5"/>
        <w:numPr>
          <w:ilvl w:val="0"/>
          <w:numId w:val="8"/>
        </w:numPr>
        <w:spacing w:line="240" w:lineRule="auto"/>
        <w:ind w:firstLineChars="0"/>
        <w:jc w:val="both"/>
      </w:pPr>
      <w:r>
        <w:rPr>
          <w:rFonts w:hint="eastAsia"/>
        </w:rPr>
        <w:t>病史信息集合</w:t>
      </w:r>
    </w:p>
    <w:tbl>
      <w:tblPr>
        <w:tblStyle w:val="aa"/>
        <w:tblW w:w="0" w:type="auto"/>
        <w:tblLook w:val="04A0" w:firstRow="1" w:lastRow="0" w:firstColumn="1" w:lastColumn="0" w:noHBand="0" w:noVBand="1"/>
      </w:tblPr>
      <w:tblGrid>
        <w:gridCol w:w="2840"/>
        <w:gridCol w:w="2841"/>
        <w:gridCol w:w="2841"/>
      </w:tblGrid>
      <w:tr w:rsidR="00553AAE" w14:paraId="46F24522" w14:textId="77777777" w:rsidTr="00553AAE">
        <w:tc>
          <w:tcPr>
            <w:tcW w:w="2840" w:type="dxa"/>
          </w:tcPr>
          <w:p w14:paraId="16D0775E" w14:textId="77777777" w:rsidR="00553AAE" w:rsidRDefault="005828E8" w:rsidP="00553AAE">
            <w:pPr>
              <w:spacing w:line="240" w:lineRule="auto"/>
              <w:ind w:firstLineChars="0" w:firstLine="0"/>
              <w:jc w:val="both"/>
            </w:pPr>
            <w:r>
              <w:rPr>
                <w:rFonts w:hint="eastAsia"/>
              </w:rPr>
              <w:t>字段</w:t>
            </w:r>
          </w:p>
        </w:tc>
        <w:tc>
          <w:tcPr>
            <w:tcW w:w="2841" w:type="dxa"/>
          </w:tcPr>
          <w:p w14:paraId="56801602" w14:textId="77777777" w:rsidR="00553AAE" w:rsidRDefault="005828E8" w:rsidP="00553AAE">
            <w:pPr>
              <w:spacing w:line="240" w:lineRule="auto"/>
              <w:ind w:firstLineChars="0" w:firstLine="0"/>
              <w:jc w:val="both"/>
            </w:pPr>
            <w:r>
              <w:rPr>
                <w:rFonts w:hint="eastAsia"/>
              </w:rPr>
              <w:t>数据类型</w:t>
            </w:r>
          </w:p>
        </w:tc>
        <w:tc>
          <w:tcPr>
            <w:tcW w:w="2841" w:type="dxa"/>
          </w:tcPr>
          <w:p w14:paraId="0AD921CC" w14:textId="77777777" w:rsidR="00553AAE" w:rsidRDefault="005828E8" w:rsidP="00553AAE">
            <w:pPr>
              <w:spacing w:line="240" w:lineRule="auto"/>
              <w:ind w:firstLineChars="0" w:firstLine="0"/>
              <w:jc w:val="both"/>
            </w:pPr>
            <w:r>
              <w:rPr>
                <w:rFonts w:hint="eastAsia"/>
              </w:rPr>
              <w:t>说明</w:t>
            </w:r>
          </w:p>
        </w:tc>
      </w:tr>
      <w:tr w:rsidR="00553AAE" w14:paraId="14039FB5" w14:textId="77777777" w:rsidTr="00553AAE">
        <w:tc>
          <w:tcPr>
            <w:tcW w:w="2840" w:type="dxa"/>
          </w:tcPr>
          <w:p w14:paraId="575301C4" w14:textId="77777777" w:rsidR="00553AAE" w:rsidRPr="00367C73" w:rsidRDefault="003B48F1"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PhysicalExam</w:t>
            </w:r>
            <w:proofErr w:type="spellEnd"/>
          </w:p>
        </w:tc>
        <w:tc>
          <w:tcPr>
            <w:tcW w:w="2841" w:type="dxa"/>
          </w:tcPr>
          <w:p w14:paraId="2677A2EF" w14:textId="77777777" w:rsidR="00553AAE" w:rsidRPr="00367C73" w:rsidRDefault="003B48F1" w:rsidP="00367C73">
            <w:pPr>
              <w:pStyle w:val="a5"/>
              <w:ind w:firstLineChars="0" w:firstLine="0"/>
              <w:rPr>
                <w:rFonts w:ascii="Times New Roman" w:hAnsi="Times New Roman" w:cs="Times New Roman"/>
                <w:szCs w:val="20"/>
              </w:rPr>
            </w:pPr>
            <w:r w:rsidRPr="00367C73">
              <w:rPr>
                <w:rFonts w:ascii="Times New Roman" w:hAnsi="Times New Roman" w:cs="Times New Roman"/>
                <w:szCs w:val="20"/>
              </w:rPr>
              <w:t>Array</w:t>
            </w:r>
          </w:p>
        </w:tc>
        <w:tc>
          <w:tcPr>
            <w:tcW w:w="2841" w:type="dxa"/>
          </w:tcPr>
          <w:p w14:paraId="56B25F6C" w14:textId="77777777" w:rsidR="00553AAE" w:rsidRDefault="003B48F1" w:rsidP="003B48F1">
            <w:pPr>
              <w:spacing w:line="240" w:lineRule="auto"/>
              <w:ind w:firstLineChars="0" w:firstLine="0"/>
              <w:jc w:val="both"/>
            </w:pPr>
            <w:r>
              <w:rPr>
                <w:rFonts w:hint="eastAsia"/>
              </w:rPr>
              <w:t>生理检查结果</w:t>
            </w:r>
          </w:p>
        </w:tc>
      </w:tr>
      <w:tr w:rsidR="00553AAE" w14:paraId="0111B9E4" w14:textId="77777777" w:rsidTr="00553AAE">
        <w:tc>
          <w:tcPr>
            <w:tcW w:w="2840" w:type="dxa"/>
          </w:tcPr>
          <w:p w14:paraId="6A12A4B0" w14:textId="77777777" w:rsidR="00553AAE" w:rsidRPr="00367C73" w:rsidRDefault="003B48F1"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LabExam</w:t>
            </w:r>
            <w:proofErr w:type="spellEnd"/>
          </w:p>
        </w:tc>
        <w:tc>
          <w:tcPr>
            <w:tcW w:w="2841" w:type="dxa"/>
          </w:tcPr>
          <w:p w14:paraId="6844EE25" w14:textId="77777777" w:rsidR="00553AAE" w:rsidRPr="00367C73" w:rsidRDefault="003B48F1" w:rsidP="00367C73">
            <w:pPr>
              <w:pStyle w:val="a5"/>
              <w:ind w:firstLineChars="0" w:firstLine="0"/>
              <w:rPr>
                <w:rFonts w:ascii="Times New Roman" w:hAnsi="Times New Roman" w:cs="Times New Roman"/>
                <w:szCs w:val="20"/>
              </w:rPr>
            </w:pPr>
            <w:r w:rsidRPr="00367C73">
              <w:rPr>
                <w:rFonts w:ascii="Times New Roman" w:hAnsi="Times New Roman" w:cs="Times New Roman"/>
                <w:szCs w:val="20"/>
              </w:rPr>
              <w:t>Array</w:t>
            </w:r>
          </w:p>
        </w:tc>
        <w:tc>
          <w:tcPr>
            <w:tcW w:w="2841" w:type="dxa"/>
          </w:tcPr>
          <w:p w14:paraId="3770E519" w14:textId="77777777" w:rsidR="00553AAE" w:rsidRDefault="003B48F1" w:rsidP="003B48F1">
            <w:pPr>
              <w:spacing w:line="240" w:lineRule="auto"/>
              <w:ind w:firstLineChars="0" w:firstLine="0"/>
              <w:jc w:val="both"/>
            </w:pPr>
            <w:r>
              <w:rPr>
                <w:rFonts w:hint="eastAsia"/>
              </w:rPr>
              <w:t>化验检查结果</w:t>
            </w:r>
          </w:p>
        </w:tc>
      </w:tr>
      <w:tr w:rsidR="00553AAE" w14:paraId="72DD4F83" w14:textId="77777777" w:rsidTr="00553AAE">
        <w:tc>
          <w:tcPr>
            <w:tcW w:w="2840" w:type="dxa"/>
          </w:tcPr>
          <w:p w14:paraId="20151016" w14:textId="77777777" w:rsidR="00553AAE" w:rsidRPr="00367C73" w:rsidRDefault="003B48F1" w:rsidP="00367C73">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Disease</w:t>
            </w:r>
          </w:p>
        </w:tc>
        <w:tc>
          <w:tcPr>
            <w:tcW w:w="2841" w:type="dxa"/>
          </w:tcPr>
          <w:p w14:paraId="6316CE91" w14:textId="77777777" w:rsidR="00553AAE" w:rsidRPr="00367C73" w:rsidRDefault="003B48F1" w:rsidP="00367C73">
            <w:pPr>
              <w:pStyle w:val="a5"/>
              <w:ind w:firstLineChars="0" w:firstLine="0"/>
              <w:rPr>
                <w:rFonts w:ascii="Times New Roman" w:hAnsi="Times New Roman" w:cs="Times New Roman"/>
                <w:szCs w:val="20"/>
              </w:rPr>
            </w:pPr>
            <w:r w:rsidRPr="00367C73">
              <w:rPr>
                <w:rFonts w:ascii="Times New Roman" w:hAnsi="Times New Roman" w:cs="Times New Roman"/>
                <w:szCs w:val="20"/>
              </w:rPr>
              <w:t>Array</w:t>
            </w:r>
          </w:p>
        </w:tc>
        <w:tc>
          <w:tcPr>
            <w:tcW w:w="2841" w:type="dxa"/>
          </w:tcPr>
          <w:p w14:paraId="7CFF8D51" w14:textId="77777777" w:rsidR="00553AAE" w:rsidRDefault="003B48F1" w:rsidP="00553AAE">
            <w:pPr>
              <w:spacing w:line="240" w:lineRule="auto"/>
              <w:ind w:firstLineChars="0" w:firstLine="0"/>
              <w:jc w:val="both"/>
            </w:pPr>
            <w:r>
              <w:rPr>
                <w:rFonts w:hint="eastAsia"/>
              </w:rPr>
              <w:t>疾病史</w:t>
            </w:r>
          </w:p>
        </w:tc>
      </w:tr>
      <w:tr w:rsidR="003B48F1" w14:paraId="5A44E574" w14:textId="77777777" w:rsidTr="00553AAE">
        <w:tc>
          <w:tcPr>
            <w:tcW w:w="2840" w:type="dxa"/>
          </w:tcPr>
          <w:p w14:paraId="2F4054CB" w14:textId="77777777" w:rsidR="003B48F1" w:rsidRPr="00367C73" w:rsidRDefault="003B48F1"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R</w:t>
            </w:r>
            <w:r w:rsidRPr="00367C73">
              <w:rPr>
                <w:rFonts w:ascii="Times New Roman" w:hAnsi="Times New Roman" w:cs="Times New Roman" w:hint="eastAsia"/>
                <w:szCs w:val="20"/>
              </w:rPr>
              <w:t>ecentDrug</w:t>
            </w:r>
            <w:proofErr w:type="spellEnd"/>
          </w:p>
        </w:tc>
        <w:tc>
          <w:tcPr>
            <w:tcW w:w="2841" w:type="dxa"/>
          </w:tcPr>
          <w:p w14:paraId="5201C17E" w14:textId="77777777" w:rsidR="003B48F1" w:rsidRPr="00367C73" w:rsidRDefault="003B48F1" w:rsidP="00367C73">
            <w:pPr>
              <w:pStyle w:val="a5"/>
              <w:ind w:firstLineChars="0" w:firstLine="0"/>
              <w:rPr>
                <w:rFonts w:ascii="Times New Roman" w:hAnsi="Times New Roman" w:cs="Times New Roman"/>
                <w:szCs w:val="20"/>
              </w:rPr>
            </w:pPr>
            <w:r w:rsidRPr="00367C73">
              <w:rPr>
                <w:rFonts w:ascii="Times New Roman" w:hAnsi="Times New Roman" w:cs="Times New Roman"/>
                <w:szCs w:val="20"/>
              </w:rPr>
              <w:t>Array</w:t>
            </w:r>
          </w:p>
        </w:tc>
        <w:tc>
          <w:tcPr>
            <w:tcW w:w="2841" w:type="dxa"/>
          </w:tcPr>
          <w:p w14:paraId="2868DF22" w14:textId="77777777" w:rsidR="003B48F1" w:rsidRDefault="003B48F1" w:rsidP="00553AAE">
            <w:pPr>
              <w:spacing w:line="240" w:lineRule="auto"/>
              <w:ind w:firstLineChars="0" w:firstLine="0"/>
              <w:jc w:val="both"/>
            </w:pPr>
            <w:r>
              <w:rPr>
                <w:rFonts w:hint="eastAsia"/>
              </w:rPr>
              <w:t>用药史</w:t>
            </w:r>
          </w:p>
        </w:tc>
      </w:tr>
    </w:tbl>
    <w:p w14:paraId="202385A2" w14:textId="77777777" w:rsidR="00E53540" w:rsidRPr="00E17551" w:rsidRDefault="00E53540" w:rsidP="00465B4A">
      <w:pPr>
        <w:pStyle w:val="3"/>
        <w:numPr>
          <w:ilvl w:val="2"/>
          <w:numId w:val="30"/>
        </w:numPr>
        <w:ind w:left="567"/>
        <w:rPr>
          <w:b w:val="0"/>
        </w:rPr>
      </w:pPr>
      <w:bookmarkStart w:id="52" w:name="_Toc377104203"/>
      <w:r w:rsidRPr="00E17551">
        <w:rPr>
          <w:rFonts w:hint="eastAsia"/>
          <w:b w:val="0"/>
        </w:rPr>
        <w:t>问诊界面配置</w:t>
      </w:r>
      <w:bookmarkEnd w:id="52"/>
    </w:p>
    <w:p w14:paraId="34B6D0EE" w14:textId="0D1D4072" w:rsidR="00B64420" w:rsidRDefault="00876314" w:rsidP="00143897">
      <w:pPr>
        <w:ind w:firstLine="480"/>
        <w:rPr>
          <w:rFonts w:hint="eastAsia"/>
        </w:rPr>
      </w:pPr>
      <w:r>
        <w:rPr>
          <w:rFonts w:hint="eastAsia"/>
        </w:rPr>
        <w:t>问诊界面配置主要是根据疾病所需的信息，编辑和组织问诊的输入界面。在前面提到的框架的支持下，采用结构化的医疗文档系统的医疗文档编辑工具进行界面的编辑工作。</w:t>
      </w:r>
    </w:p>
    <w:p w14:paraId="0DCA6050" w14:textId="644BCA8B" w:rsidR="00143897" w:rsidRDefault="00143897" w:rsidP="00143897">
      <w:pPr>
        <w:ind w:firstLine="480"/>
      </w:pPr>
      <w:r>
        <w:rPr>
          <w:rFonts w:hint="eastAsia"/>
        </w:rPr>
        <w:t>老年痴呆症的问诊过程是医生按照量表，一题一题的询问病人，并将结果记录下来。依据专家的意见，建立以下</w:t>
      </w:r>
      <w:r w:rsidR="00876314">
        <w:rPr>
          <w:rFonts w:hint="eastAsia"/>
        </w:rPr>
        <w:t>问诊界面</w:t>
      </w:r>
      <w:r>
        <w:rPr>
          <w:rFonts w:hint="eastAsia"/>
        </w:rPr>
        <w:t>：</w:t>
      </w:r>
    </w:p>
    <w:p w14:paraId="27DD82FA" w14:textId="77777777" w:rsidR="00143897" w:rsidRDefault="00143897" w:rsidP="00C26085">
      <w:pPr>
        <w:pStyle w:val="a5"/>
        <w:numPr>
          <w:ilvl w:val="0"/>
          <w:numId w:val="5"/>
        </w:numPr>
        <w:spacing w:line="240" w:lineRule="auto"/>
        <w:ind w:firstLineChars="0"/>
        <w:jc w:val="both"/>
      </w:pPr>
      <w:r>
        <w:rPr>
          <w:rFonts w:hint="eastAsia"/>
        </w:rPr>
        <w:t>基本情况，主要包括体格检查、疾病用药的情况以及相关的检查信息，这个部分主要是了解病人的基本的生理情况，如下图所示：</w:t>
      </w:r>
    </w:p>
    <w:p w14:paraId="77F68736" w14:textId="77777777" w:rsidR="00C15E0A" w:rsidRDefault="00942FF8" w:rsidP="00C15E0A">
      <w:pPr>
        <w:pStyle w:val="a5"/>
        <w:keepNext/>
        <w:spacing w:line="240" w:lineRule="auto"/>
        <w:ind w:leftChars="225" w:left="540" w:firstLineChars="0" w:firstLine="0"/>
        <w:jc w:val="center"/>
      </w:pPr>
      <w:r>
        <w:rPr>
          <w:noProof/>
        </w:rPr>
        <w:lastRenderedPageBreak/>
        <w:drawing>
          <wp:inline distT="0" distB="0" distL="0" distR="0" wp14:anchorId="03AFD5E2" wp14:editId="0BACF31B">
            <wp:extent cx="4780800" cy="29052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780800" cy="2905200"/>
                    </a:xfrm>
                    <a:prstGeom prst="rect">
                      <a:avLst/>
                    </a:prstGeom>
                    <a:noFill/>
                    <a:ln>
                      <a:noFill/>
                    </a:ln>
                  </pic:spPr>
                </pic:pic>
              </a:graphicData>
            </a:graphic>
          </wp:inline>
        </w:drawing>
      </w:r>
    </w:p>
    <w:p w14:paraId="47AE0D04" w14:textId="77777777" w:rsidR="005828E8"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75093A">
        <w:rPr>
          <w:noProof/>
        </w:rPr>
        <w:t>1</w:t>
      </w:r>
      <w:r>
        <w:fldChar w:fldCharType="end"/>
      </w:r>
      <w:r>
        <w:rPr>
          <w:rFonts w:hint="eastAsia"/>
        </w:rPr>
        <w:t>体格检查</w:t>
      </w:r>
    </w:p>
    <w:p w14:paraId="7B362997" w14:textId="77777777" w:rsidR="00C15E0A" w:rsidRDefault="00942FF8" w:rsidP="00C15E0A">
      <w:pPr>
        <w:keepNext/>
        <w:spacing w:line="240" w:lineRule="auto"/>
        <w:ind w:firstLineChars="175" w:firstLine="420"/>
        <w:jc w:val="center"/>
      </w:pPr>
      <w:r>
        <w:rPr>
          <w:noProof/>
        </w:rPr>
        <w:drawing>
          <wp:inline distT="0" distB="0" distL="0" distR="0" wp14:anchorId="04F70889" wp14:editId="140F2C51">
            <wp:extent cx="4780800" cy="26964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780800" cy="2696400"/>
                    </a:xfrm>
                    <a:prstGeom prst="rect">
                      <a:avLst/>
                    </a:prstGeom>
                    <a:noFill/>
                    <a:ln>
                      <a:noFill/>
                    </a:ln>
                  </pic:spPr>
                </pic:pic>
              </a:graphicData>
            </a:graphic>
          </wp:inline>
        </w:drawing>
      </w:r>
    </w:p>
    <w:p w14:paraId="67E68F92" w14:textId="77777777" w:rsidR="00942FF8"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75093A">
        <w:rPr>
          <w:noProof/>
        </w:rPr>
        <w:t>2</w:t>
      </w:r>
      <w:r>
        <w:fldChar w:fldCharType="end"/>
      </w:r>
      <w:r>
        <w:rPr>
          <w:rFonts w:hint="eastAsia"/>
        </w:rPr>
        <w:t>疾病用药史</w:t>
      </w:r>
    </w:p>
    <w:p w14:paraId="131ECED9" w14:textId="77777777" w:rsidR="00C15E0A" w:rsidRDefault="0014600A" w:rsidP="00C15E0A">
      <w:pPr>
        <w:keepNext/>
        <w:spacing w:line="240" w:lineRule="auto"/>
        <w:ind w:firstLineChars="175" w:firstLine="420"/>
        <w:jc w:val="center"/>
      </w:pPr>
      <w:r>
        <w:rPr>
          <w:noProof/>
        </w:rPr>
        <w:lastRenderedPageBreak/>
        <w:drawing>
          <wp:inline distT="0" distB="0" distL="0" distR="0" wp14:anchorId="2523C9E9" wp14:editId="6905C91B">
            <wp:extent cx="4780800" cy="27288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780800" cy="2728800"/>
                    </a:xfrm>
                    <a:prstGeom prst="rect">
                      <a:avLst/>
                    </a:prstGeom>
                    <a:noFill/>
                    <a:ln>
                      <a:noFill/>
                    </a:ln>
                  </pic:spPr>
                </pic:pic>
              </a:graphicData>
            </a:graphic>
          </wp:inline>
        </w:drawing>
      </w:r>
    </w:p>
    <w:p w14:paraId="1FF22982" w14:textId="77777777" w:rsidR="0014600A"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75093A">
        <w:rPr>
          <w:noProof/>
        </w:rPr>
        <w:t>3</w:t>
      </w:r>
      <w:r>
        <w:fldChar w:fldCharType="end"/>
      </w:r>
      <w:r>
        <w:rPr>
          <w:rFonts w:hint="eastAsia"/>
        </w:rPr>
        <w:t>辅助检查</w:t>
      </w:r>
    </w:p>
    <w:p w14:paraId="282F2F6D" w14:textId="77777777" w:rsidR="00143897" w:rsidRDefault="00143897" w:rsidP="00C26085">
      <w:pPr>
        <w:pStyle w:val="a5"/>
        <w:numPr>
          <w:ilvl w:val="0"/>
          <w:numId w:val="5"/>
        </w:numPr>
        <w:spacing w:line="240" w:lineRule="auto"/>
        <w:ind w:firstLineChars="0"/>
        <w:jc w:val="both"/>
      </w:pPr>
      <w:r>
        <w:rPr>
          <w:rFonts w:hint="eastAsia"/>
        </w:rPr>
        <w:t>认知检查，综合多份量表，提供问诊导向，医生可以根据页面提示的问题询问病人。如下图所示：</w:t>
      </w:r>
    </w:p>
    <w:p w14:paraId="353B4236" w14:textId="77777777" w:rsidR="00C15E0A" w:rsidRDefault="0095745A" w:rsidP="00C15E0A">
      <w:pPr>
        <w:pStyle w:val="a5"/>
        <w:keepNext/>
        <w:spacing w:line="240" w:lineRule="auto"/>
        <w:ind w:leftChars="125" w:left="300" w:firstLineChars="0" w:firstLine="0"/>
        <w:jc w:val="center"/>
      </w:pPr>
      <w:r>
        <w:rPr>
          <w:rFonts w:hint="eastAsia"/>
          <w:noProof/>
        </w:rPr>
        <w:drawing>
          <wp:inline distT="0" distB="0" distL="0" distR="0" wp14:anchorId="1E010C5E" wp14:editId="294439C8">
            <wp:extent cx="4780800" cy="30600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780800" cy="3060000"/>
                    </a:xfrm>
                    <a:prstGeom prst="rect">
                      <a:avLst/>
                    </a:prstGeom>
                    <a:noFill/>
                    <a:ln>
                      <a:noFill/>
                    </a:ln>
                  </pic:spPr>
                </pic:pic>
              </a:graphicData>
            </a:graphic>
          </wp:inline>
        </w:drawing>
      </w:r>
    </w:p>
    <w:p w14:paraId="3D67F4BF" w14:textId="77777777" w:rsidR="00C11B22"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75093A">
        <w:rPr>
          <w:noProof/>
        </w:rPr>
        <w:t>4</w:t>
      </w:r>
      <w:r>
        <w:fldChar w:fldCharType="end"/>
      </w:r>
      <w:r>
        <w:rPr>
          <w:rFonts w:hint="eastAsia"/>
        </w:rPr>
        <w:t>MMSE</w:t>
      </w:r>
      <w:r>
        <w:rPr>
          <w:rFonts w:hint="eastAsia"/>
        </w:rPr>
        <w:t>量表</w:t>
      </w:r>
    </w:p>
    <w:p w14:paraId="58252923" w14:textId="77777777" w:rsidR="00C15E0A" w:rsidRDefault="0095745A" w:rsidP="00C15E0A">
      <w:pPr>
        <w:keepNext/>
        <w:spacing w:line="240" w:lineRule="auto"/>
        <w:ind w:firstLineChars="0" w:firstLine="480"/>
        <w:jc w:val="center"/>
      </w:pPr>
      <w:r>
        <w:rPr>
          <w:rFonts w:hint="eastAsia"/>
          <w:noProof/>
        </w:rPr>
        <w:lastRenderedPageBreak/>
        <w:drawing>
          <wp:inline distT="0" distB="0" distL="0" distR="0" wp14:anchorId="39697A02" wp14:editId="1E7A7C17">
            <wp:extent cx="4781550" cy="290512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780800" cy="2904669"/>
                    </a:xfrm>
                    <a:prstGeom prst="rect">
                      <a:avLst/>
                    </a:prstGeom>
                    <a:noFill/>
                    <a:ln>
                      <a:noFill/>
                    </a:ln>
                  </pic:spPr>
                </pic:pic>
              </a:graphicData>
            </a:graphic>
          </wp:inline>
        </w:drawing>
      </w:r>
    </w:p>
    <w:p w14:paraId="24A8172E" w14:textId="77777777" w:rsidR="00C11B22"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75093A">
        <w:rPr>
          <w:noProof/>
        </w:rPr>
        <w:t>5</w:t>
      </w:r>
      <w:r>
        <w:fldChar w:fldCharType="end"/>
      </w:r>
      <w:r>
        <w:rPr>
          <w:rFonts w:hint="eastAsia"/>
        </w:rPr>
        <w:t>词表学习</w:t>
      </w:r>
    </w:p>
    <w:p w14:paraId="5F8E1607" w14:textId="77777777" w:rsidR="00C15E0A" w:rsidRDefault="0095745A" w:rsidP="00C15E0A">
      <w:pPr>
        <w:keepNext/>
        <w:spacing w:line="240" w:lineRule="auto"/>
        <w:ind w:firstLineChars="0" w:firstLine="480"/>
        <w:jc w:val="center"/>
      </w:pPr>
      <w:r>
        <w:rPr>
          <w:rFonts w:hint="eastAsia"/>
          <w:noProof/>
        </w:rPr>
        <w:drawing>
          <wp:inline distT="0" distB="0" distL="0" distR="0" wp14:anchorId="5BF73E45" wp14:editId="371CB495">
            <wp:extent cx="4781139" cy="293370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780800" cy="2933492"/>
                    </a:xfrm>
                    <a:prstGeom prst="rect">
                      <a:avLst/>
                    </a:prstGeom>
                    <a:noFill/>
                    <a:ln>
                      <a:noFill/>
                    </a:ln>
                  </pic:spPr>
                </pic:pic>
              </a:graphicData>
            </a:graphic>
          </wp:inline>
        </w:drawing>
      </w:r>
    </w:p>
    <w:p w14:paraId="68EFEDF8" w14:textId="77777777" w:rsidR="0095745A"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75093A">
        <w:rPr>
          <w:noProof/>
        </w:rPr>
        <w:t>6</w:t>
      </w:r>
      <w:r>
        <w:fldChar w:fldCharType="end"/>
      </w:r>
      <w:r>
        <w:rPr>
          <w:rFonts w:hint="eastAsia"/>
        </w:rPr>
        <w:t>图形记忆</w:t>
      </w:r>
    </w:p>
    <w:p w14:paraId="578944B8" w14:textId="77777777" w:rsidR="00C15E0A" w:rsidRDefault="0095745A" w:rsidP="00C15E0A">
      <w:pPr>
        <w:keepNext/>
        <w:spacing w:line="240" w:lineRule="auto"/>
        <w:ind w:firstLineChars="0" w:firstLine="480"/>
        <w:jc w:val="center"/>
      </w:pPr>
      <w:r>
        <w:rPr>
          <w:rFonts w:hint="eastAsia"/>
          <w:noProof/>
        </w:rPr>
        <w:lastRenderedPageBreak/>
        <w:drawing>
          <wp:inline distT="0" distB="0" distL="0" distR="0" wp14:anchorId="634897F6" wp14:editId="72FA9E6B">
            <wp:extent cx="4780800" cy="287640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780800" cy="2876400"/>
                    </a:xfrm>
                    <a:prstGeom prst="rect">
                      <a:avLst/>
                    </a:prstGeom>
                    <a:noFill/>
                    <a:ln>
                      <a:noFill/>
                    </a:ln>
                  </pic:spPr>
                </pic:pic>
              </a:graphicData>
            </a:graphic>
          </wp:inline>
        </w:drawing>
      </w:r>
    </w:p>
    <w:p w14:paraId="481E29D3" w14:textId="77777777" w:rsidR="0095745A"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75093A">
        <w:rPr>
          <w:noProof/>
        </w:rPr>
        <w:t>7</w:t>
      </w:r>
      <w:r>
        <w:fldChar w:fldCharType="end"/>
      </w:r>
      <w:r>
        <w:rPr>
          <w:rFonts w:hint="eastAsia"/>
        </w:rPr>
        <w:t>连线及延迟记忆</w:t>
      </w:r>
    </w:p>
    <w:p w14:paraId="48375B78" w14:textId="77777777" w:rsidR="00C15E0A" w:rsidRDefault="0095745A" w:rsidP="00C15E0A">
      <w:pPr>
        <w:keepNext/>
        <w:spacing w:line="240" w:lineRule="auto"/>
        <w:ind w:firstLineChars="0" w:firstLine="480"/>
        <w:jc w:val="center"/>
      </w:pPr>
      <w:r>
        <w:rPr>
          <w:rFonts w:hint="eastAsia"/>
          <w:noProof/>
        </w:rPr>
        <w:drawing>
          <wp:inline distT="0" distB="0" distL="0" distR="0" wp14:anchorId="139C57D9" wp14:editId="6FE2E5BD">
            <wp:extent cx="4780800" cy="299520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780800" cy="2995200"/>
                    </a:xfrm>
                    <a:prstGeom prst="rect">
                      <a:avLst/>
                    </a:prstGeom>
                    <a:noFill/>
                    <a:ln>
                      <a:noFill/>
                    </a:ln>
                  </pic:spPr>
                </pic:pic>
              </a:graphicData>
            </a:graphic>
          </wp:inline>
        </w:drawing>
      </w:r>
    </w:p>
    <w:p w14:paraId="0EBCDFF1" w14:textId="77777777" w:rsidR="0095745A"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75093A">
        <w:rPr>
          <w:noProof/>
        </w:rPr>
        <w:t>8</w:t>
      </w:r>
      <w:r>
        <w:fldChar w:fldCharType="end"/>
      </w:r>
      <w:r>
        <w:rPr>
          <w:rFonts w:hint="eastAsia"/>
        </w:rPr>
        <w:t>蒙特利尔量表首页</w:t>
      </w:r>
    </w:p>
    <w:p w14:paraId="7EE7CFC1" w14:textId="77777777" w:rsidR="0095745A" w:rsidRDefault="0095745A" w:rsidP="00C11B22">
      <w:pPr>
        <w:spacing w:line="240" w:lineRule="auto"/>
        <w:ind w:firstLineChars="0" w:firstLine="480"/>
      </w:pPr>
    </w:p>
    <w:p w14:paraId="1E1A0997" w14:textId="77777777" w:rsidR="00C15E0A" w:rsidRDefault="0095745A" w:rsidP="00C15E0A">
      <w:pPr>
        <w:keepNext/>
        <w:spacing w:line="240" w:lineRule="auto"/>
        <w:ind w:firstLineChars="0" w:firstLine="480"/>
        <w:jc w:val="center"/>
      </w:pPr>
      <w:r>
        <w:rPr>
          <w:rFonts w:hint="eastAsia"/>
          <w:noProof/>
        </w:rPr>
        <w:lastRenderedPageBreak/>
        <w:drawing>
          <wp:inline distT="0" distB="0" distL="0" distR="0" wp14:anchorId="6E946F8E" wp14:editId="4F888A01">
            <wp:extent cx="4780800" cy="297720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780800" cy="2977200"/>
                    </a:xfrm>
                    <a:prstGeom prst="rect">
                      <a:avLst/>
                    </a:prstGeom>
                    <a:noFill/>
                    <a:ln>
                      <a:noFill/>
                    </a:ln>
                  </pic:spPr>
                </pic:pic>
              </a:graphicData>
            </a:graphic>
          </wp:inline>
        </w:drawing>
      </w:r>
    </w:p>
    <w:p w14:paraId="67EE9DAD" w14:textId="77777777" w:rsidR="0095745A"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75093A">
        <w:rPr>
          <w:noProof/>
        </w:rPr>
        <w:t>9</w:t>
      </w:r>
      <w:r>
        <w:fldChar w:fldCharType="end"/>
      </w:r>
      <w:r>
        <w:rPr>
          <w:rFonts w:hint="eastAsia"/>
        </w:rPr>
        <w:t>GDS</w:t>
      </w:r>
      <w:r>
        <w:rPr>
          <w:rFonts w:hint="eastAsia"/>
        </w:rPr>
        <w:t>量表</w:t>
      </w:r>
    </w:p>
    <w:p w14:paraId="4823DC0D" w14:textId="77777777" w:rsidR="00C15E0A" w:rsidRDefault="00037E7B" w:rsidP="00C15E0A">
      <w:pPr>
        <w:keepNext/>
        <w:spacing w:line="240" w:lineRule="auto"/>
        <w:ind w:firstLineChars="0" w:firstLine="480"/>
        <w:jc w:val="center"/>
      </w:pPr>
      <w:r>
        <w:rPr>
          <w:rFonts w:hint="eastAsia"/>
          <w:noProof/>
        </w:rPr>
        <w:drawing>
          <wp:inline distT="0" distB="0" distL="0" distR="0" wp14:anchorId="44232619" wp14:editId="13796FD7">
            <wp:extent cx="4780800" cy="29664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780800" cy="2966400"/>
                    </a:xfrm>
                    <a:prstGeom prst="rect">
                      <a:avLst/>
                    </a:prstGeom>
                    <a:noFill/>
                    <a:ln>
                      <a:noFill/>
                    </a:ln>
                  </pic:spPr>
                </pic:pic>
              </a:graphicData>
            </a:graphic>
          </wp:inline>
        </w:drawing>
      </w:r>
    </w:p>
    <w:p w14:paraId="22BDAF46" w14:textId="77777777" w:rsidR="0095745A"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75093A">
        <w:rPr>
          <w:noProof/>
        </w:rPr>
        <w:t>10</w:t>
      </w:r>
      <w:r>
        <w:fldChar w:fldCharType="end"/>
      </w:r>
      <w:r>
        <w:rPr>
          <w:rFonts w:hint="eastAsia"/>
        </w:rPr>
        <w:t>ADL</w:t>
      </w:r>
      <w:r>
        <w:rPr>
          <w:rFonts w:hint="eastAsia"/>
        </w:rPr>
        <w:t>量表</w:t>
      </w:r>
    </w:p>
    <w:p w14:paraId="61F9CE05" w14:textId="77777777" w:rsidR="00C15E0A" w:rsidRDefault="00037E7B" w:rsidP="00C15E0A">
      <w:pPr>
        <w:keepNext/>
        <w:spacing w:line="240" w:lineRule="auto"/>
        <w:ind w:leftChars="100" w:left="240" w:firstLineChars="0" w:firstLine="480"/>
        <w:jc w:val="center"/>
      </w:pPr>
      <w:r>
        <w:rPr>
          <w:rFonts w:hint="eastAsia"/>
          <w:noProof/>
        </w:rPr>
        <w:lastRenderedPageBreak/>
        <w:drawing>
          <wp:inline distT="0" distB="0" distL="0" distR="0" wp14:anchorId="34C44E04" wp14:editId="69F1D128">
            <wp:extent cx="4772025" cy="2847975"/>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780800" cy="2853212"/>
                    </a:xfrm>
                    <a:prstGeom prst="rect">
                      <a:avLst/>
                    </a:prstGeom>
                    <a:noFill/>
                    <a:ln>
                      <a:noFill/>
                    </a:ln>
                  </pic:spPr>
                </pic:pic>
              </a:graphicData>
            </a:graphic>
          </wp:inline>
        </w:drawing>
      </w:r>
    </w:p>
    <w:p w14:paraId="47617B7E" w14:textId="77777777" w:rsidR="00037E7B"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75093A">
        <w:rPr>
          <w:noProof/>
        </w:rPr>
        <w:t>11</w:t>
      </w:r>
      <w:r>
        <w:fldChar w:fldCharType="end"/>
      </w:r>
      <w:r>
        <w:rPr>
          <w:rFonts w:hint="eastAsia"/>
        </w:rPr>
        <w:t>CDR</w:t>
      </w:r>
      <w:r>
        <w:rPr>
          <w:rFonts w:hint="eastAsia"/>
        </w:rPr>
        <w:t>量表第一页</w:t>
      </w:r>
    </w:p>
    <w:p w14:paraId="01CB7D46" w14:textId="77777777" w:rsidR="00E53540" w:rsidRDefault="00143897" w:rsidP="00C26085">
      <w:pPr>
        <w:pStyle w:val="a5"/>
        <w:numPr>
          <w:ilvl w:val="0"/>
          <w:numId w:val="5"/>
        </w:numPr>
        <w:spacing w:line="240" w:lineRule="auto"/>
        <w:ind w:firstLineChars="0"/>
        <w:jc w:val="both"/>
      </w:pPr>
      <w:r>
        <w:rPr>
          <w:rFonts w:hint="eastAsia"/>
        </w:rPr>
        <w:t>系统辅助诊断，综合之前的量表各项的得分情况，提供诊断意见，如下图所示：</w:t>
      </w:r>
    </w:p>
    <w:p w14:paraId="76919A80" w14:textId="77777777" w:rsidR="00C15E0A" w:rsidRDefault="00F374E0" w:rsidP="00C15E0A">
      <w:pPr>
        <w:pStyle w:val="a5"/>
        <w:keepNext/>
        <w:spacing w:line="240" w:lineRule="auto"/>
        <w:ind w:left="780" w:firstLineChars="0" w:firstLine="0"/>
        <w:jc w:val="center"/>
      </w:pPr>
      <w:r>
        <w:rPr>
          <w:noProof/>
        </w:rPr>
        <w:drawing>
          <wp:inline distT="0" distB="0" distL="0" distR="0" wp14:anchorId="7CF1E656" wp14:editId="671E6647">
            <wp:extent cx="4780800" cy="280080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780800" cy="2800800"/>
                    </a:xfrm>
                    <a:prstGeom prst="rect">
                      <a:avLst/>
                    </a:prstGeom>
                    <a:noFill/>
                    <a:ln>
                      <a:noFill/>
                    </a:ln>
                  </pic:spPr>
                </pic:pic>
              </a:graphicData>
            </a:graphic>
          </wp:inline>
        </w:drawing>
      </w:r>
    </w:p>
    <w:p w14:paraId="4AE129EC" w14:textId="77777777" w:rsidR="00F374E0"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75093A">
        <w:rPr>
          <w:noProof/>
        </w:rPr>
        <w:t>12</w:t>
      </w:r>
      <w:r>
        <w:fldChar w:fldCharType="end"/>
      </w:r>
      <w:r>
        <w:rPr>
          <w:rFonts w:hint="eastAsia"/>
        </w:rPr>
        <w:t>辅助诊断界面</w:t>
      </w:r>
    </w:p>
    <w:p w14:paraId="3B12123C" w14:textId="77777777" w:rsidR="00E53540" w:rsidRPr="00E17551" w:rsidRDefault="00E53540" w:rsidP="00465B4A">
      <w:pPr>
        <w:pStyle w:val="3"/>
        <w:numPr>
          <w:ilvl w:val="2"/>
          <w:numId w:val="30"/>
        </w:numPr>
        <w:ind w:left="567"/>
        <w:rPr>
          <w:b w:val="0"/>
        </w:rPr>
      </w:pPr>
      <w:bookmarkStart w:id="53" w:name="_Toc377104204"/>
      <w:r w:rsidRPr="00E17551">
        <w:rPr>
          <w:rFonts w:hint="eastAsia"/>
          <w:b w:val="0"/>
        </w:rPr>
        <w:t>数据交互层实现</w:t>
      </w:r>
      <w:bookmarkEnd w:id="53"/>
    </w:p>
    <w:p w14:paraId="3F5256EC" w14:textId="77777777" w:rsidR="00E53540" w:rsidRPr="00D74EA0" w:rsidRDefault="00E53540" w:rsidP="00E53540">
      <w:pPr>
        <w:ind w:firstLine="480"/>
      </w:pPr>
      <w:r w:rsidRPr="00D74EA0">
        <w:rPr>
          <w:rFonts w:hint="eastAsia"/>
        </w:rPr>
        <w:t>数据交互层是与前端数据录入展示组件交互的部分，通过调用组件提供的接口，将前端输入的头痛问诊数据组织为标准的</w:t>
      </w:r>
      <w:proofErr w:type="spellStart"/>
      <w:r w:rsidRPr="00D74EA0">
        <w:rPr>
          <w:rFonts w:hint="eastAsia"/>
        </w:rPr>
        <w:t>Json</w:t>
      </w:r>
      <w:proofErr w:type="spellEnd"/>
      <w:r w:rsidRPr="00D74EA0">
        <w:rPr>
          <w:rFonts w:hint="eastAsia"/>
        </w:rPr>
        <w:t>格式的文件传输到服务端以及将服务端传来的</w:t>
      </w:r>
      <w:proofErr w:type="spellStart"/>
      <w:r w:rsidRPr="00D74EA0">
        <w:rPr>
          <w:rFonts w:hint="eastAsia"/>
        </w:rPr>
        <w:t>Json</w:t>
      </w:r>
      <w:proofErr w:type="spellEnd"/>
      <w:r w:rsidRPr="00D74EA0">
        <w:rPr>
          <w:rFonts w:hint="eastAsia"/>
        </w:rPr>
        <w:t>格式的数据解析后显示在前端的问诊页面。</w:t>
      </w:r>
    </w:p>
    <w:p w14:paraId="54DD6E61" w14:textId="77777777" w:rsidR="00E53540" w:rsidRDefault="00E53540" w:rsidP="007A1BBE">
      <w:pPr>
        <w:pStyle w:val="2"/>
        <w:numPr>
          <w:ilvl w:val="1"/>
          <w:numId w:val="30"/>
        </w:numPr>
        <w:ind w:left="142" w:hanging="152"/>
        <w:rPr>
          <w:rFonts w:cs="Times New Roman"/>
        </w:rPr>
      </w:pPr>
      <w:bookmarkStart w:id="54" w:name="_Toc377104205"/>
      <w:r>
        <w:rPr>
          <w:rFonts w:cs="Times New Roman" w:hint="eastAsia"/>
        </w:rPr>
        <w:lastRenderedPageBreak/>
        <w:t>系统实现</w:t>
      </w:r>
      <w:bookmarkEnd w:id="54"/>
    </w:p>
    <w:p w14:paraId="4DE0667D" w14:textId="7E78BB88" w:rsidR="00143897" w:rsidRDefault="00876314" w:rsidP="00143897">
      <w:pPr>
        <w:ind w:firstLine="480"/>
      </w:pPr>
      <w:r w:rsidRPr="00876314">
        <w:rPr>
          <w:rFonts w:hint="eastAsia"/>
        </w:rPr>
        <w:t>在</w:t>
      </w:r>
      <w:r w:rsidR="00B6461A">
        <w:rPr>
          <w:rFonts w:hint="eastAsia"/>
        </w:rPr>
        <w:t>框架的支持下，</w:t>
      </w:r>
      <w:r w:rsidRPr="00876314">
        <w:rPr>
          <w:rFonts w:hint="eastAsia"/>
        </w:rPr>
        <w:t>经过推理引擎选择、数据模型设计、问诊界面配置、数据交互实现之后，可以初步得到一个完整的临床决策支持系统</w:t>
      </w:r>
      <w:r w:rsidR="00143897">
        <w:rPr>
          <w:rFonts w:hint="eastAsia"/>
        </w:rPr>
        <w:t>，下面展示系统的功能</w:t>
      </w:r>
      <w:r>
        <w:rPr>
          <w:rFonts w:hint="eastAsia"/>
        </w:rPr>
        <w:t>。</w:t>
      </w:r>
    </w:p>
    <w:p w14:paraId="34C8AECA" w14:textId="77777777" w:rsidR="00143897" w:rsidRDefault="00143897" w:rsidP="00C26085">
      <w:pPr>
        <w:pStyle w:val="a5"/>
        <w:numPr>
          <w:ilvl w:val="0"/>
          <w:numId w:val="6"/>
        </w:numPr>
        <w:spacing w:line="240" w:lineRule="auto"/>
        <w:ind w:firstLineChars="0"/>
        <w:jc w:val="both"/>
      </w:pPr>
      <w:r>
        <w:rPr>
          <w:rFonts w:hint="eastAsia"/>
        </w:rPr>
        <w:t>系统的身份验证流程</w:t>
      </w:r>
    </w:p>
    <w:p w14:paraId="11E64C02" w14:textId="77777777" w:rsidR="00143897" w:rsidRDefault="00143897" w:rsidP="005828E8">
      <w:pPr>
        <w:ind w:leftChars="175" w:left="420" w:firstLineChars="150" w:firstLine="360"/>
      </w:pPr>
      <w:r>
        <w:rPr>
          <w:rFonts w:hint="eastAsia"/>
        </w:rPr>
        <w:t>在页面输入用户名和密码后点击</w:t>
      </w:r>
      <w:r w:rsidR="00790C77">
        <w:rPr>
          <w:rFonts w:hint="eastAsia"/>
        </w:rPr>
        <w:t>【</w:t>
      </w:r>
      <w:r>
        <w:rPr>
          <w:rFonts w:hint="eastAsia"/>
        </w:rPr>
        <w:t>登录</w:t>
      </w:r>
      <w:r w:rsidR="00790C77">
        <w:rPr>
          <w:rFonts w:hint="eastAsia"/>
        </w:rPr>
        <w:t>】</w:t>
      </w:r>
      <w:r>
        <w:rPr>
          <w:rFonts w:hint="eastAsia"/>
        </w:rPr>
        <w:t>按钮，若正确则页面跳转至病人信息页面</w:t>
      </w:r>
    </w:p>
    <w:p w14:paraId="4AFEAD49" w14:textId="77777777" w:rsidR="00C15E0A" w:rsidRDefault="004159F2" w:rsidP="00C15E0A">
      <w:pPr>
        <w:keepNext/>
        <w:ind w:leftChars="175" w:left="420" w:firstLineChars="150" w:firstLine="360"/>
        <w:jc w:val="center"/>
      </w:pPr>
      <w:r>
        <w:rPr>
          <w:noProof/>
        </w:rPr>
        <w:drawing>
          <wp:inline distT="0" distB="0" distL="0" distR="0" wp14:anchorId="1446A782" wp14:editId="7594E769">
            <wp:extent cx="3551449" cy="2638425"/>
            <wp:effectExtent l="0" t="0" r="0" b="0"/>
            <wp:docPr id="15" name="图片 15" descr="D:\basic tool\QQ\文档\794460205\FileRecv\网站截图\登录.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basic tool\QQ\文档\794460205\FileRecv\网站截图\登录.p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3555741" cy="2641613"/>
                    </a:xfrm>
                    <a:prstGeom prst="rect">
                      <a:avLst/>
                    </a:prstGeom>
                    <a:noFill/>
                    <a:ln>
                      <a:noFill/>
                    </a:ln>
                  </pic:spPr>
                </pic:pic>
              </a:graphicData>
            </a:graphic>
          </wp:inline>
        </w:drawing>
      </w:r>
    </w:p>
    <w:p w14:paraId="274AAB14" w14:textId="77777777" w:rsidR="005828E8"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75093A">
        <w:rPr>
          <w:noProof/>
        </w:rPr>
        <w:t>13</w:t>
      </w:r>
      <w:r>
        <w:fldChar w:fldCharType="end"/>
      </w:r>
      <w:r>
        <w:rPr>
          <w:rFonts w:hint="eastAsia"/>
        </w:rPr>
        <w:t>系统登录页面</w:t>
      </w:r>
    </w:p>
    <w:p w14:paraId="7691E4C5" w14:textId="77777777" w:rsidR="00143897" w:rsidRDefault="00143897" w:rsidP="00C26085">
      <w:pPr>
        <w:pStyle w:val="a5"/>
        <w:numPr>
          <w:ilvl w:val="0"/>
          <w:numId w:val="6"/>
        </w:numPr>
        <w:spacing w:line="240" w:lineRule="auto"/>
        <w:ind w:firstLineChars="0"/>
        <w:jc w:val="both"/>
      </w:pPr>
      <w:r>
        <w:rPr>
          <w:rFonts w:hint="eastAsia"/>
        </w:rPr>
        <w:t>系统的病人信息查询流程</w:t>
      </w:r>
    </w:p>
    <w:p w14:paraId="560256D8" w14:textId="77777777" w:rsidR="00143897" w:rsidRDefault="00143897" w:rsidP="00143897">
      <w:pPr>
        <w:pStyle w:val="a5"/>
        <w:ind w:left="780" w:firstLineChars="0" w:firstLine="0"/>
      </w:pPr>
      <w:r>
        <w:rPr>
          <w:rFonts w:hint="eastAsia"/>
        </w:rPr>
        <w:t>在查询病人一栏中，填写所需的查询条件，如病人姓名，填写完毕后点击</w:t>
      </w:r>
      <w:r w:rsidR="00790C77">
        <w:rPr>
          <w:rFonts w:hint="eastAsia"/>
        </w:rPr>
        <w:t>【</w:t>
      </w:r>
      <w:r>
        <w:rPr>
          <w:rFonts w:hint="eastAsia"/>
        </w:rPr>
        <w:t>查询病人</w:t>
      </w:r>
      <w:r w:rsidR="00790C77">
        <w:rPr>
          <w:rFonts w:hint="eastAsia"/>
        </w:rPr>
        <w:t>】</w:t>
      </w:r>
      <w:r>
        <w:rPr>
          <w:rFonts w:hint="eastAsia"/>
        </w:rPr>
        <w:t>按钮，病人列表栏将会显示符合条件的病人的姓名及性别。点击选取病人后，页面跳转至问诊记录页面，自动显示病人的历次就诊记录。点击记录的时间，页面右栏将显示相应的问诊内容。</w:t>
      </w:r>
    </w:p>
    <w:p w14:paraId="32CA9148" w14:textId="77777777" w:rsidR="00C15E0A" w:rsidRDefault="003F2A53" w:rsidP="00C15E0A">
      <w:pPr>
        <w:pStyle w:val="a5"/>
        <w:keepNext/>
        <w:ind w:left="780" w:firstLineChars="0" w:firstLine="0"/>
        <w:jc w:val="center"/>
      </w:pPr>
      <w:r>
        <w:rPr>
          <w:noProof/>
        </w:rPr>
        <w:lastRenderedPageBreak/>
        <w:drawing>
          <wp:inline distT="0" distB="0" distL="0" distR="0" wp14:anchorId="6C7EA865" wp14:editId="520F1144">
            <wp:extent cx="3513930" cy="272415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3518509" cy="2727700"/>
                    </a:xfrm>
                    <a:prstGeom prst="rect">
                      <a:avLst/>
                    </a:prstGeom>
                    <a:noFill/>
                    <a:ln>
                      <a:noFill/>
                    </a:ln>
                  </pic:spPr>
                </pic:pic>
              </a:graphicData>
            </a:graphic>
          </wp:inline>
        </w:drawing>
      </w:r>
    </w:p>
    <w:p w14:paraId="203457D1" w14:textId="77777777" w:rsidR="004159F2"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75093A">
        <w:rPr>
          <w:noProof/>
        </w:rPr>
        <w:t>14</w:t>
      </w:r>
      <w:r>
        <w:fldChar w:fldCharType="end"/>
      </w:r>
      <w:r>
        <w:rPr>
          <w:rFonts w:hint="eastAsia"/>
        </w:rPr>
        <w:t>系统病人信息页面</w:t>
      </w:r>
    </w:p>
    <w:p w14:paraId="1319AC8B" w14:textId="77777777" w:rsidR="00C15E0A" w:rsidRDefault="003F2A53" w:rsidP="00C15E0A">
      <w:pPr>
        <w:pStyle w:val="a5"/>
        <w:keepNext/>
        <w:ind w:left="780" w:firstLineChars="0" w:firstLine="0"/>
        <w:jc w:val="center"/>
      </w:pPr>
      <w:r>
        <w:rPr>
          <w:noProof/>
        </w:rPr>
        <w:drawing>
          <wp:inline distT="0" distB="0" distL="0" distR="0" wp14:anchorId="2716512B" wp14:editId="1E34B4F1">
            <wp:extent cx="3444925" cy="270510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3445626" cy="2705651"/>
                    </a:xfrm>
                    <a:prstGeom prst="rect">
                      <a:avLst/>
                    </a:prstGeom>
                    <a:noFill/>
                    <a:ln>
                      <a:noFill/>
                    </a:ln>
                  </pic:spPr>
                </pic:pic>
              </a:graphicData>
            </a:graphic>
          </wp:inline>
        </w:drawing>
      </w:r>
    </w:p>
    <w:p w14:paraId="5AFD0C23" w14:textId="77777777" w:rsidR="003F2A53"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75093A">
        <w:rPr>
          <w:noProof/>
        </w:rPr>
        <w:t>15</w:t>
      </w:r>
      <w:r>
        <w:fldChar w:fldCharType="end"/>
      </w:r>
      <w:r>
        <w:rPr>
          <w:rFonts w:hint="eastAsia"/>
        </w:rPr>
        <w:t>系统问诊信息显示页面</w:t>
      </w:r>
    </w:p>
    <w:p w14:paraId="38C78B08" w14:textId="77777777" w:rsidR="00143897" w:rsidRDefault="00143897" w:rsidP="00C26085">
      <w:pPr>
        <w:pStyle w:val="a5"/>
        <w:numPr>
          <w:ilvl w:val="0"/>
          <w:numId w:val="6"/>
        </w:numPr>
        <w:spacing w:line="240" w:lineRule="auto"/>
        <w:ind w:firstLineChars="0"/>
        <w:jc w:val="both"/>
      </w:pPr>
      <w:r>
        <w:rPr>
          <w:rFonts w:hint="eastAsia"/>
        </w:rPr>
        <w:t>系统问诊流程</w:t>
      </w:r>
    </w:p>
    <w:p w14:paraId="5A2D9675" w14:textId="77777777" w:rsidR="00143897" w:rsidRPr="00FC2B87" w:rsidRDefault="00143897" w:rsidP="00143897">
      <w:pPr>
        <w:pStyle w:val="a5"/>
        <w:ind w:left="780" w:firstLineChars="0" w:firstLine="0"/>
      </w:pPr>
      <w:r>
        <w:rPr>
          <w:rFonts w:hint="eastAsia"/>
        </w:rPr>
        <w:t>在问诊记录页面点击开始问诊，将跳转到问诊页面，页面中有导航栏，显示目前的问诊进度。页面右下角的【上一步】和【下一步】按钮在基本情况、认知检查和辅助检查三个主要部分之间跳转。</w:t>
      </w:r>
    </w:p>
    <w:p w14:paraId="21F1FD91" w14:textId="77777777" w:rsidR="00C15E0A" w:rsidRDefault="00037E7B" w:rsidP="00C15E0A">
      <w:pPr>
        <w:keepNext/>
        <w:ind w:firstLine="480"/>
        <w:jc w:val="center"/>
      </w:pPr>
      <w:r>
        <w:rPr>
          <w:noProof/>
        </w:rPr>
        <w:lastRenderedPageBreak/>
        <w:drawing>
          <wp:inline distT="0" distB="0" distL="0" distR="0" wp14:anchorId="670E3E9E" wp14:editId="28850EAA">
            <wp:extent cx="3632460" cy="2750374"/>
            <wp:effectExtent l="0" t="0" r="0" b="0"/>
            <wp:docPr id="29" name="图片 29" descr="D:\basic tool\QQ\文档\794460205\FileRecv\老年痴呆截图(2)\体格检查.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basic tool\QQ\文档\794460205\FileRecv\老年痴呆截图(2)\体格检查.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3637392" cy="2754108"/>
                    </a:xfrm>
                    <a:prstGeom prst="rect">
                      <a:avLst/>
                    </a:prstGeom>
                    <a:noFill/>
                    <a:ln>
                      <a:noFill/>
                    </a:ln>
                  </pic:spPr>
                </pic:pic>
              </a:graphicData>
            </a:graphic>
          </wp:inline>
        </w:drawing>
      </w:r>
    </w:p>
    <w:p w14:paraId="5B996F34" w14:textId="77777777" w:rsidR="00E53540"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75093A">
        <w:rPr>
          <w:noProof/>
        </w:rPr>
        <w:t>16</w:t>
      </w:r>
      <w:r>
        <w:fldChar w:fldCharType="end"/>
      </w:r>
      <w:r>
        <w:rPr>
          <w:rFonts w:hint="eastAsia"/>
        </w:rPr>
        <w:t>系统问诊界面—检查信息录入界面</w:t>
      </w:r>
    </w:p>
    <w:p w14:paraId="284BFB54" w14:textId="77777777" w:rsidR="00C15E0A" w:rsidRDefault="00037E7B" w:rsidP="00C15E0A">
      <w:pPr>
        <w:keepNext/>
        <w:ind w:firstLine="480"/>
        <w:jc w:val="center"/>
      </w:pPr>
      <w:r>
        <w:rPr>
          <w:noProof/>
        </w:rPr>
        <w:drawing>
          <wp:inline distT="0" distB="0" distL="0" distR="0" wp14:anchorId="13904C61" wp14:editId="21CED6B1">
            <wp:extent cx="3667125" cy="2776621"/>
            <wp:effectExtent l="0" t="0" r="0" b="0"/>
            <wp:docPr id="30" name="图片 30" descr="D:\basic tool\QQ\文档\794460205\FileRecv\老年痴呆截图(2)\MMS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basic tool\QQ\文档\794460205\FileRecv\老年痴呆截图(2)\MMSE1.pn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3669469" cy="2778396"/>
                    </a:xfrm>
                    <a:prstGeom prst="rect">
                      <a:avLst/>
                    </a:prstGeom>
                    <a:noFill/>
                    <a:ln>
                      <a:noFill/>
                    </a:ln>
                  </pic:spPr>
                </pic:pic>
              </a:graphicData>
            </a:graphic>
          </wp:inline>
        </w:drawing>
      </w:r>
    </w:p>
    <w:p w14:paraId="05F58C67" w14:textId="77777777" w:rsidR="00037E7B"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75093A">
        <w:rPr>
          <w:noProof/>
        </w:rPr>
        <w:t>17</w:t>
      </w:r>
      <w:r>
        <w:fldChar w:fldCharType="end"/>
      </w:r>
      <w:r>
        <w:rPr>
          <w:rFonts w:hint="eastAsia"/>
        </w:rPr>
        <w:t>系统就诊界面—认知检查界面</w:t>
      </w:r>
    </w:p>
    <w:p w14:paraId="3817F873" w14:textId="77777777" w:rsidR="00C15E0A" w:rsidRDefault="00240A5F" w:rsidP="00C15E0A">
      <w:pPr>
        <w:keepNext/>
        <w:ind w:firstLine="480"/>
        <w:jc w:val="center"/>
      </w:pPr>
      <w:r>
        <w:rPr>
          <w:noProof/>
        </w:rPr>
        <w:lastRenderedPageBreak/>
        <w:drawing>
          <wp:inline distT="0" distB="0" distL="0" distR="0" wp14:anchorId="170F19A6" wp14:editId="3957A483">
            <wp:extent cx="3668400" cy="277200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3668400" cy="2772000"/>
                    </a:xfrm>
                    <a:prstGeom prst="rect">
                      <a:avLst/>
                    </a:prstGeom>
                    <a:noFill/>
                    <a:ln>
                      <a:noFill/>
                    </a:ln>
                  </pic:spPr>
                </pic:pic>
              </a:graphicData>
            </a:graphic>
          </wp:inline>
        </w:drawing>
      </w:r>
    </w:p>
    <w:p w14:paraId="0AA333FD" w14:textId="77777777" w:rsidR="000B6755" w:rsidRPr="00143897"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75093A">
        <w:rPr>
          <w:noProof/>
        </w:rPr>
        <w:t>18</w:t>
      </w:r>
      <w:r>
        <w:fldChar w:fldCharType="end"/>
      </w:r>
      <w:r>
        <w:rPr>
          <w:rFonts w:hint="eastAsia"/>
        </w:rPr>
        <w:t>系统辅助诊断界面</w:t>
      </w:r>
    </w:p>
    <w:p w14:paraId="320E2D14" w14:textId="77777777" w:rsidR="00E53540" w:rsidRPr="00370433" w:rsidRDefault="00E53540" w:rsidP="007A1BBE">
      <w:pPr>
        <w:pStyle w:val="2"/>
        <w:numPr>
          <w:ilvl w:val="1"/>
          <w:numId w:val="30"/>
        </w:numPr>
        <w:ind w:left="142" w:hanging="152"/>
        <w:rPr>
          <w:rFonts w:cs="Times New Roman"/>
        </w:rPr>
      </w:pPr>
      <w:bookmarkStart w:id="55" w:name="_Toc377104206"/>
      <w:r w:rsidRPr="00370433">
        <w:rPr>
          <w:rFonts w:cs="Times New Roman"/>
        </w:rPr>
        <w:t>本章小结</w:t>
      </w:r>
      <w:bookmarkEnd w:id="55"/>
    </w:p>
    <w:p w14:paraId="4B2724A4" w14:textId="57A1C23B" w:rsidR="0049614C" w:rsidRDefault="0049614C" w:rsidP="0049614C">
      <w:pPr>
        <w:ind w:firstLine="480"/>
        <w:rPr>
          <w:rFonts w:hint="eastAsia"/>
        </w:rPr>
      </w:pPr>
      <w:r>
        <w:rPr>
          <w:rFonts w:hint="eastAsia"/>
        </w:rPr>
        <w:t>面向社区的阿尔兹海默症的决策支持系统</w:t>
      </w:r>
      <w:r w:rsidRPr="0049614C">
        <w:rPr>
          <w:rFonts w:hint="eastAsia"/>
        </w:rPr>
        <w:t>实现了根据</w:t>
      </w:r>
      <w:r w:rsidRPr="0049614C">
        <w:rPr>
          <w:rFonts w:hint="eastAsia"/>
        </w:rPr>
        <w:t>MMSE</w:t>
      </w:r>
      <w:r w:rsidRPr="0049614C">
        <w:rPr>
          <w:rFonts w:hint="eastAsia"/>
        </w:rPr>
        <w:t>、蒙特利尔、</w:t>
      </w:r>
      <w:r w:rsidRPr="0049614C">
        <w:rPr>
          <w:rFonts w:hint="eastAsia"/>
        </w:rPr>
        <w:t>CDR</w:t>
      </w:r>
      <w:r w:rsidRPr="0049614C">
        <w:rPr>
          <w:rFonts w:hint="eastAsia"/>
        </w:rPr>
        <w:t>等心理学量表的测评结果进行阿尔兹海默症的诊断功能，并且将病人的就诊信息存储管理起来方便临床研究分析。系统的流程简明，</w:t>
      </w:r>
      <w:r>
        <w:rPr>
          <w:rFonts w:hint="eastAsia"/>
        </w:rPr>
        <w:t>有效地将问诊的过程展现给医生，规范了问诊过程，从而能够提高社区医疗水平。</w:t>
      </w:r>
    </w:p>
    <w:p w14:paraId="209130EC" w14:textId="563F081D" w:rsidR="008D672C" w:rsidRDefault="0084705F" w:rsidP="0049614C">
      <w:pPr>
        <w:ind w:firstLine="480"/>
      </w:pPr>
      <w:r>
        <w:rPr>
          <w:rFonts w:hint="eastAsia"/>
        </w:rPr>
        <w:t>本章基于面向社区的疾病诊断决策支持系统框架的开发流程，进行了老年痴呆症诊断决策支持系统的开发。</w:t>
      </w:r>
      <w:r w:rsidR="008D672C">
        <w:rPr>
          <w:rFonts w:hint="eastAsia"/>
        </w:rPr>
        <w:t>首先根据阿尔兹海默症诊疗目前的知识的分析，采用心理学量表作为社区诊断的方法，由于目前量表的得分的界限不一，将临床专家筛选的</w:t>
      </w:r>
      <w:r w:rsidR="008D672C">
        <w:rPr>
          <w:rFonts w:hint="eastAsia"/>
        </w:rPr>
        <w:t>145</w:t>
      </w:r>
      <w:r w:rsidR="008D672C">
        <w:rPr>
          <w:rFonts w:hint="eastAsia"/>
        </w:rPr>
        <w:t>例典型的病历作为数据，训练得到初步筛查</w:t>
      </w:r>
      <w:r w:rsidR="008D672C">
        <w:rPr>
          <w:rFonts w:hint="eastAsia"/>
        </w:rPr>
        <w:t>AD</w:t>
      </w:r>
      <w:r w:rsidR="008D672C">
        <w:rPr>
          <w:rFonts w:hint="eastAsia"/>
        </w:rPr>
        <w:t>的贝叶斯网络模型；然后根据</w:t>
      </w:r>
      <w:r w:rsidR="00073F39">
        <w:rPr>
          <w:rFonts w:hint="eastAsia"/>
        </w:rPr>
        <w:t>贝叶斯网络输入数据</w:t>
      </w:r>
      <w:r w:rsidR="008D672C">
        <w:rPr>
          <w:rFonts w:hint="eastAsia"/>
        </w:rPr>
        <w:t>和系统需求，基于基本信息类建立</w:t>
      </w:r>
      <w:r w:rsidR="00073F39">
        <w:rPr>
          <w:rFonts w:hint="eastAsia"/>
        </w:rPr>
        <w:t>阿尔兹海默症</w:t>
      </w:r>
      <w:r w:rsidR="008D672C">
        <w:rPr>
          <w:rFonts w:hint="eastAsia"/>
        </w:rPr>
        <w:t>的数据模型，并且用医疗文档模板编辑工具编辑问诊流程界面得到界面配置文件，最后编写数据交互模块。</w:t>
      </w:r>
    </w:p>
    <w:p w14:paraId="7D0EA10D" w14:textId="77777777" w:rsidR="00866D40" w:rsidRPr="00E53540" w:rsidRDefault="008D672C" w:rsidP="008D672C">
      <w:pPr>
        <w:ind w:firstLine="480"/>
        <w:sectPr w:rsidR="00866D40" w:rsidRPr="00E53540" w:rsidSect="00FB0F55">
          <w:headerReference w:type="default" r:id="rId97"/>
          <w:endnotePr>
            <w:numFmt w:val="decimal"/>
          </w:endnotePr>
          <w:pgSz w:w="11906" w:h="16838"/>
          <w:pgMar w:top="1440" w:right="1800" w:bottom="1440" w:left="1800" w:header="851" w:footer="992" w:gutter="0"/>
          <w:cols w:space="425"/>
          <w:docGrid w:type="lines" w:linePitch="326"/>
        </w:sectPr>
      </w:pPr>
      <w:r>
        <w:rPr>
          <w:rFonts w:hint="eastAsia"/>
        </w:rPr>
        <w:t>从系统的开发过程中可以看出，本系统框架对于</w:t>
      </w:r>
      <w:r w:rsidR="00073F39" w:rsidRPr="00073F39">
        <w:rPr>
          <w:rFonts w:hint="eastAsia"/>
        </w:rPr>
        <w:t>不确定知识表达</w:t>
      </w:r>
      <w:r>
        <w:rPr>
          <w:rFonts w:hint="eastAsia"/>
        </w:rPr>
        <w:t>的疾病具备一定的开发性和扩展性，通过对于数据模型的设计和界面配置，再加上部分的编程工作，即可完成整个系统的开发工作。</w:t>
      </w:r>
    </w:p>
    <w:p w14:paraId="35456F54" w14:textId="77777777" w:rsidR="004F0892" w:rsidRPr="00370433" w:rsidRDefault="004F0892" w:rsidP="007A1BBE">
      <w:pPr>
        <w:pStyle w:val="1"/>
        <w:numPr>
          <w:ilvl w:val="0"/>
          <w:numId w:val="30"/>
        </w:numPr>
        <w:ind w:left="-2" w:hanging="3"/>
      </w:pPr>
      <w:bookmarkStart w:id="56" w:name="_Toc377104207"/>
      <w:r w:rsidRPr="00370433">
        <w:lastRenderedPageBreak/>
        <w:t>总结与展望</w:t>
      </w:r>
      <w:bookmarkEnd w:id="56"/>
    </w:p>
    <w:p w14:paraId="43CCA9E1" w14:textId="77777777" w:rsidR="004F0892" w:rsidRDefault="004F0892" w:rsidP="00547507">
      <w:pPr>
        <w:pStyle w:val="2"/>
        <w:numPr>
          <w:ilvl w:val="1"/>
          <w:numId w:val="30"/>
        </w:numPr>
        <w:ind w:leftChars="-4" w:left="142" w:hangingChars="54" w:hanging="152"/>
        <w:rPr>
          <w:rFonts w:cs="Times New Roman"/>
        </w:rPr>
      </w:pPr>
      <w:bookmarkStart w:id="57" w:name="_Toc377104208"/>
      <w:r w:rsidRPr="00370433">
        <w:rPr>
          <w:rFonts w:cs="Times New Roman"/>
        </w:rPr>
        <w:t>总结</w:t>
      </w:r>
      <w:bookmarkEnd w:id="57"/>
    </w:p>
    <w:p w14:paraId="1D9DF7B4" w14:textId="77777777" w:rsidR="00BC02DF" w:rsidRDefault="00BC02DF" w:rsidP="002D7453">
      <w:pPr>
        <w:ind w:firstLine="480"/>
      </w:pPr>
      <w:r>
        <w:rPr>
          <w:rFonts w:hint="eastAsia"/>
        </w:rPr>
        <w:t>近年来，我国大力发展社区医疗服务</w:t>
      </w:r>
      <w:r w:rsidR="002E2843" w:rsidRPr="002E2843">
        <w:rPr>
          <w:rFonts w:hint="eastAsia"/>
        </w:rPr>
        <w:t>，开展社区首诊制，引导居民</w:t>
      </w:r>
      <w:r>
        <w:rPr>
          <w:rFonts w:hint="eastAsia"/>
        </w:rPr>
        <w:t>“</w:t>
      </w:r>
      <w:r w:rsidR="002E2843" w:rsidRPr="002E2843">
        <w:rPr>
          <w:rFonts w:hint="eastAsia"/>
        </w:rPr>
        <w:t>小病进社区，大病进医院”，可以促进患者合理分流，合理利用医疗资源，控制医疗费用过快增长，缓解</w:t>
      </w:r>
      <w:r>
        <w:rPr>
          <w:rFonts w:hint="eastAsia"/>
        </w:rPr>
        <w:t>“看病贵、看病难”问题。但是由于我国的</w:t>
      </w:r>
      <w:r w:rsidRPr="00BC02DF">
        <w:rPr>
          <w:rFonts w:hint="eastAsia"/>
        </w:rPr>
        <w:t>社区医疗水平较低</w:t>
      </w:r>
      <w:r w:rsidR="002E2843" w:rsidRPr="002E2843">
        <w:rPr>
          <w:rFonts w:hint="eastAsia"/>
        </w:rPr>
        <w:t>，患者仍集中于上级医院就医，造成上级医院医疗负担过重、超负荷运作，而社区医疗资源闲置浪费。</w:t>
      </w:r>
    </w:p>
    <w:p w14:paraId="50347B7F" w14:textId="77777777" w:rsidR="00BC02DF" w:rsidRDefault="00BC02DF" w:rsidP="00BC02DF">
      <w:pPr>
        <w:ind w:firstLine="480"/>
      </w:pPr>
      <w:r>
        <w:rPr>
          <w:rFonts w:hint="eastAsia"/>
        </w:rPr>
        <w:t>本论文针对社区医疗水平低下的问题，结合国外临床决策支持系统的经验，分析社区医疗的需求，得出了社区临床决策支持的服务模式。通过这种服务模式，首先，专家可以将临床知识表达之后，通过系统向社区医生提供决策支持服务，提高社区医疗水平；其次，社区诊疗的患者数据通过系统汇总为临床医疗数据，为专家的临床研究提供数据来源，有助于医学知识的发现和更新。然后，经过更新的知识通过系统的更新可迅速在临床应用和验证。</w:t>
      </w:r>
    </w:p>
    <w:p w14:paraId="08729F71" w14:textId="77777777" w:rsidR="00BC02DF" w:rsidRDefault="00FC627E" w:rsidP="00BC02DF">
      <w:pPr>
        <w:ind w:firstLine="480"/>
      </w:pPr>
      <w:r>
        <w:rPr>
          <w:rFonts w:hint="eastAsia"/>
        </w:rPr>
        <w:t>基于此服务模式构建面向社区的临床决策支持系统需要解决三个关键问题：</w:t>
      </w:r>
    </w:p>
    <w:p w14:paraId="305B5F89" w14:textId="77777777" w:rsidR="00FC627E" w:rsidRDefault="00FC627E" w:rsidP="00FC627E">
      <w:pPr>
        <w:pStyle w:val="a5"/>
        <w:numPr>
          <w:ilvl w:val="0"/>
          <w:numId w:val="9"/>
        </w:numPr>
        <w:ind w:firstLineChars="0"/>
      </w:pPr>
      <w:r>
        <w:rPr>
          <w:rFonts w:hint="eastAsia"/>
        </w:rPr>
        <w:t>社区医疗机构数目庞大</w:t>
      </w:r>
      <w:r w:rsidR="00A22B51">
        <w:rPr>
          <w:rFonts w:hint="eastAsia"/>
        </w:rPr>
        <w:t>，</w:t>
      </w:r>
      <w:r w:rsidR="00125A54">
        <w:rPr>
          <w:rFonts w:hint="eastAsia"/>
        </w:rPr>
        <w:t>分布</w:t>
      </w:r>
      <w:r w:rsidR="00A22B51">
        <w:rPr>
          <w:rFonts w:hint="eastAsia"/>
        </w:rPr>
        <w:t>在全国各地</w:t>
      </w:r>
      <w:r w:rsidR="003565D2">
        <w:rPr>
          <w:rFonts w:hint="eastAsia"/>
        </w:rPr>
        <w:t>。</w:t>
      </w:r>
    </w:p>
    <w:p w14:paraId="3C6CC810" w14:textId="77777777" w:rsidR="00FC627E" w:rsidRDefault="00FC627E" w:rsidP="00FC627E">
      <w:pPr>
        <w:pStyle w:val="a5"/>
        <w:numPr>
          <w:ilvl w:val="0"/>
          <w:numId w:val="9"/>
        </w:numPr>
        <w:ind w:firstLineChars="0"/>
      </w:pPr>
      <w:r>
        <w:rPr>
          <w:rFonts w:hint="eastAsia"/>
        </w:rPr>
        <w:t>社区医疗数据的规模大</w:t>
      </w:r>
      <w:r w:rsidR="00A22B51">
        <w:rPr>
          <w:rFonts w:hint="eastAsia"/>
        </w:rPr>
        <w:t>，数据结构复杂且变化快</w:t>
      </w:r>
      <w:r w:rsidR="003565D2">
        <w:rPr>
          <w:rFonts w:hint="eastAsia"/>
        </w:rPr>
        <w:t>。</w:t>
      </w:r>
    </w:p>
    <w:p w14:paraId="3443D79E" w14:textId="77777777" w:rsidR="00FC627E" w:rsidRDefault="00FC627E" w:rsidP="00FC627E">
      <w:pPr>
        <w:pStyle w:val="a5"/>
        <w:numPr>
          <w:ilvl w:val="0"/>
          <w:numId w:val="9"/>
        </w:numPr>
        <w:ind w:firstLineChars="0"/>
      </w:pPr>
      <w:r>
        <w:rPr>
          <w:rFonts w:hint="eastAsia"/>
        </w:rPr>
        <w:t>社区临床决策支持需要覆盖常见疾病，而不仅限于</w:t>
      </w:r>
      <w:r w:rsidR="00822931">
        <w:rPr>
          <w:rFonts w:hint="eastAsia"/>
        </w:rPr>
        <w:t>单个</w:t>
      </w:r>
      <w:r>
        <w:rPr>
          <w:rFonts w:hint="eastAsia"/>
        </w:rPr>
        <w:t>专科疾病</w:t>
      </w:r>
      <w:r w:rsidR="003565D2">
        <w:rPr>
          <w:rFonts w:hint="eastAsia"/>
        </w:rPr>
        <w:t>。</w:t>
      </w:r>
    </w:p>
    <w:p w14:paraId="29B39F04" w14:textId="77777777" w:rsidR="00A22B51" w:rsidRDefault="00A22B51" w:rsidP="00A22B51">
      <w:pPr>
        <w:ind w:firstLineChars="0" w:firstLine="420"/>
      </w:pPr>
      <w:r>
        <w:rPr>
          <w:rFonts w:hint="eastAsia"/>
        </w:rPr>
        <w:t>因此，本研究针对以上关键问题，对原有的临床决策支持系统的结构进行扩展</w:t>
      </w:r>
      <w:r w:rsidR="00125A54">
        <w:rPr>
          <w:rFonts w:hint="eastAsia"/>
        </w:rPr>
        <w:t>，设计并实现了面向社区的疾病诊断决策支持系统的系统框架，本框架主要</w:t>
      </w:r>
      <w:r w:rsidR="00486D08">
        <w:rPr>
          <w:rFonts w:hint="eastAsia"/>
        </w:rPr>
        <w:t>实现了以下几点</w:t>
      </w:r>
      <w:r w:rsidR="00125A54">
        <w:rPr>
          <w:rFonts w:hint="eastAsia"/>
        </w:rPr>
        <w:t>：</w:t>
      </w:r>
    </w:p>
    <w:p w14:paraId="69552E78" w14:textId="77777777" w:rsidR="00486D08" w:rsidRDefault="000B61EB" w:rsidP="000B61EB">
      <w:pPr>
        <w:pStyle w:val="a5"/>
        <w:numPr>
          <w:ilvl w:val="0"/>
          <w:numId w:val="10"/>
        </w:numPr>
        <w:ind w:firstLineChars="0"/>
      </w:pPr>
      <w:r>
        <w:rPr>
          <w:rFonts w:hint="eastAsia"/>
        </w:rPr>
        <w:t>针对诊断需求设计基础的病人信息类、病史信息类和问诊信息类，不同的疾病可以根据需求对于基础类进行扩展，</w:t>
      </w:r>
      <w:r w:rsidRPr="000B61EB">
        <w:rPr>
          <w:rFonts w:hint="eastAsia"/>
        </w:rPr>
        <w:t>基于</w:t>
      </w:r>
      <w:proofErr w:type="spellStart"/>
      <w:r w:rsidRPr="000B61EB">
        <w:rPr>
          <w:rFonts w:hint="eastAsia"/>
        </w:rPr>
        <w:t>MongoDB</w:t>
      </w:r>
      <w:proofErr w:type="spellEnd"/>
      <w:r>
        <w:rPr>
          <w:rFonts w:hint="eastAsia"/>
        </w:rPr>
        <w:t>构建具有灵活数据模型的存储，建立自动分片、</w:t>
      </w:r>
      <w:r w:rsidR="00D15380">
        <w:rPr>
          <w:rFonts w:hint="eastAsia"/>
        </w:rPr>
        <w:t>负载均衡的</w:t>
      </w:r>
      <w:proofErr w:type="spellStart"/>
      <w:r>
        <w:rPr>
          <w:rFonts w:hint="eastAsia"/>
        </w:rPr>
        <w:t>MongoDB</w:t>
      </w:r>
      <w:proofErr w:type="spellEnd"/>
      <w:r>
        <w:rPr>
          <w:rFonts w:hint="eastAsia"/>
        </w:rPr>
        <w:t>集群</w:t>
      </w:r>
      <w:r w:rsidR="00D15380">
        <w:rPr>
          <w:rFonts w:hint="eastAsia"/>
        </w:rPr>
        <w:t>。</w:t>
      </w:r>
    </w:p>
    <w:p w14:paraId="03E4963A" w14:textId="77777777" w:rsidR="00486D08" w:rsidRDefault="00486D08" w:rsidP="00F42391">
      <w:pPr>
        <w:pStyle w:val="a5"/>
        <w:numPr>
          <w:ilvl w:val="0"/>
          <w:numId w:val="10"/>
        </w:numPr>
        <w:ind w:firstLineChars="0"/>
        <w:rPr>
          <w:ins w:id="58" w:author="FGJ" w:date="2014-02-17T13:27:00Z"/>
        </w:rPr>
      </w:pPr>
      <w:r>
        <w:rPr>
          <w:rFonts w:hint="eastAsia"/>
        </w:rPr>
        <w:t>基于</w:t>
      </w:r>
      <w:r w:rsidR="006B7D2C">
        <w:rPr>
          <w:rFonts w:hint="eastAsia"/>
        </w:rPr>
        <w:t>结构化医疗文档</w:t>
      </w:r>
      <w:r w:rsidR="000B61EB">
        <w:rPr>
          <w:rFonts w:hint="eastAsia"/>
        </w:rPr>
        <w:t>编辑组件</w:t>
      </w:r>
      <w:r w:rsidR="006B7D2C">
        <w:rPr>
          <w:rFonts w:hint="eastAsia"/>
        </w:rPr>
        <w:t>的数据</w:t>
      </w:r>
      <w:r w:rsidR="000B61EB">
        <w:rPr>
          <w:rFonts w:hint="eastAsia"/>
        </w:rPr>
        <w:t>录入展示模块，主要</w:t>
      </w:r>
      <w:r w:rsidR="00D15380">
        <w:rPr>
          <w:rFonts w:hint="eastAsia"/>
        </w:rPr>
        <w:t>针对问诊界面的多变性的需求，</w:t>
      </w:r>
      <w:r w:rsidR="000B61EB">
        <w:rPr>
          <w:rFonts w:hint="eastAsia"/>
        </w:rPr>
        <w:t>完成了对于不同疾病的</w:t>
      </w:r>
      <w:r w:rsidR="00D15380">
        <w:rPr>
          <w:rFonts w:hint="eastAsia"/>
        </w:rPr>
        <w:t>问诊流程界面</w:t>
      </w:r>
      <w:r w:rsidR="000B61EB">
        <w:rPr>
          <w:rFonts w:hint="eastAsia"/>
        </w:rPr>
        <w:t>的动态配置</w:t>
      </w:r>
      <w:r w:rsidR="00D15380">
        <w:rPr>
          <w:rFonts w:hint="eastAsia"/>
        </w:rPr>
        <w:t>。</w:t>
      </w:r>
    </w:p>
    <w:p w14:paraId="06FC2021" w14:textId="77777777" w:rsidR="00F42391" w:rsidRDefault="00F42391" w:rsidP="00F42391">
      <w:pPr>
        <w:pStyle w:val="a5"/>
        <w:numPr>
          <w:ilvl w:val="0"/>
          <w:numId w:val="10"/>
        </w:numPr>
        <w:ind w:firstLineChars="0"/>
      </w:pPr>
      <w:r>
        <w:rPr>
          <w:rFonts w:hint="eastAsia"/>
        </w:rPr>
        <w:lastRenderedPageBreak/>
        <w:t>分析疾病诊断的知识来源多样，推理方法的实现也有各种方式，对于推理方法采用统一的接口封装为</w:t>
      </w:r>
      <w:r>
        <w:rPr>
          <w:rFonts w:hint="eastAsia"/>
        </w:rPr>
        <w:t>Web Service,</w:t>
      </w:r>
      <w:r>
        <w:rPr>
          <w:rFonts w:hint="eastAsia"/>
        </w:rPr>
        <w:t>供上层程序调用。这样既屏蔽了推理的语言和平台的差异性，又提供了推理方法的统一管理。</w:t>
      </w:r>
    </w:p>
    <w:p w14:paraId="7363E05F" w14:textId="77777777" w:rsidR="00A22B51" w:rsidRPr="006B7D2C" w:rsidRDefault="006B7D2C" w:rsidP="006B7D2C">
      <w:pPr>
        <w:ind w:firstLineChars="0" w:firstLine="420"/>
      </w:pPr>
      <w:r>
        <w:rPr>
          <w:rFonts w:hint="eastAsia"/>
        </w:rPr>
        <w:t>通过对于头痛及阿尔兹海默症的诊断决策支持系统的开发工作，对于系统的开发性和扩展性进行了验证。本框架对于</w:t>
      </w:r>
      <w:r w:rsidR="006B63BA">
        <w:rPr>
          <w:rFonts w:hint="eastAsia"/>
        </w:rPr>
        <w:t>根据确定性的规则进行的诊断的疾病和基于概率或不确定知识表达的诊断的疾病都具有良好的开放性和扩展性。</w:t>
      </w:r>
      <w:r>
        <w:rPr>
          <w:rFonts w:hint="eastAsia"/>
        </w:rPr>
        <w:t xml:space="preserve"> </w:t>
      </w:r>
    </w:p>
    <w:p w14:paraId="59A38A48" w14:textId="77777777" w:rsidR="004F0892" w:rsidRPr="00370433" w:rsidRDefault="004F0892" w:rsidP="007A1BBE">
      <w:pPr>
        <w:pStyle w:val="2"/>
        <w:numPr>
          <w:ilvl w:val="1"/>
          <w:numId w:val="30"/>
        </w:numPr>
        <w:ind w:left="142" w:hanging="152"/>
        <w:rPr>
          <w:rFonts w:cs="Times New Roman"/>
        </w:rPr>
      </w:pPr>
      <w:bookmarkStart w:id="59" w:name="_Toc377104209"/>
      <w:r w:rsidRPr="00370433">
        <w:rPr>
          <w:rFonts w:cs="Times New Roman"/>
        </w:rPr>
        <w:t>展望</w:t>
      </w:r>
      <w:bookmarkEnd w:id="59"/>
    </w:p>
    <w:p w14:paraId="71FCCA0A" w14:textId="77777777" w:rsidR="001361BF" w:rsidRDefault="001361BF" w:rsidP="001361BF">
      <w:pPr>
        <w:ind w:firstLineChars="0" w:firstLine="420"/>
      </w:pPr>
      <w:r>
        <w:rPr>
          <w:rFonts w:hint="eastAsia"/>
        </w:rPr>
        <w:t>本论文设计并实现了面向社区的疾病诊断决策支持系统的框架，并以头痛和阿尔兹海默症的诊断决策支持系统的开发应用验证了系统的开放性和扩展性，但该系统框架</w:t>
      </w:r>
      <w:r w:rsidR="001D1673">
        <w:rPr>
          <w:rFonts w:hint="eastAsia"/>
        </w:rPr>
        <w:t>仍</w:t>
      </w:r>
      <w:r>
        <w:rPr>
          <w:rFonts w:hint="eastAsia"/>
        </w:rPr>
        <w:t>存在一些</w:t>
      </w:r>
      <w:r w:rsidR="001D1673">
        <w:rPr>
          <w:rFonts w:hint="eastAsia"/>
        </w:rPr>
        <w:t>需要改进的地方</w:t>
      </w:r>
      <w:r>
        <w:rPr>
          <w:rFonts w:hint="eastAsia"/>
        </w:rPr>
        <w:t>。</w:t>
      </w:r>
    </w:p>
    <w:p w14:paraId="09DFD254" w14:textId="745748BE" w:rsidR="001D1673" w:rsidRDefault="001D1673" w:rsidP="001D1673">
      <w:pPr>
        <w:pStyle w:val="a5"/>
        <w:numPr>
          <w:ilvl w:val="0"/>
          <w:numId w:val="13"/>
        </w:numPr>
        <w:ind w:firstLineChars="0"/>
      </w:pPr>
      <w:r>
        <w:rPr>
          <w:rFonts w:hint="eastAsia"/>
        </w:rPr>
        <w:t>目前系统实现的</w:t>
      </w:r>
      <w:r w:rsidRPr="001D1673">
        <w:rPr>
          <w:rFonts w:hint="eastAsia"/>
        </w:rPr>
        <w:t>以问诊为主导的疾病诊断的决策支持系统</w:t>
      </w:r>
      <w:r>
        <w:rPr>
          <w:rFonts w:hint="eastAsia"/>
        </w:rPr>
        <w:t>，问诊的内容多为文本信息，然而</w:t>
      </w:r>
      <w:r w:rsidR="006C53E8">
        <w:rPr>
          <w:rFonts w:hint="eastAsia"/>
        </w:rPr>
        <w:t>包含图像的检查报告</w:t>
      </w:r>
      <w:r w:rsidRPr="001D1673">
        <w:rPr>
          <w:rFonts w:hint="eastAsia"/>
        </w:rPr>
        <w:t>在医疗数据中也很常见，</w:t>
      </w:r>
      <w:r>
        <w:rPr>
          <w:rFonts w:hint="eastAsia"/>
        </w:rPr>
        <w:t>因此下一阶段系统需要满足医疗图像信息的录入、查询和展示的功能。由于目前数据录入展示模块的技术受限于组件不能显示图像信息，</w:t>
      </w:r>
      <w:r w:rsidR="00245E65">
        <w:rPr>
          <w:rFonts w:hint="eastAsia"/>
        </w:rPr>
        <w:t>在接下来的工作中将实现图像的录入与展示功能，另一方面，现有</w:t>
      </w:r>
      <w:r w:rsidRPr="001D1673">
        <w:rPr>
          <w:rFonts w:hint="eastAsia"/>
        </w:rPr>
        <w:t>系统的数据库存储的都为文本类信息</w:t>
      </w:r>
      <w:r w:rsidR="00245E65">
        <w:rPr>
          <w:rFonts w:hint="eastAsia"/>
        </w:rPr>
        <w:t>，图像信息的存储</w:t>
      </w:r>
      <w:r w:rsidRPr="001D1673">
        <w:rPr>
          <w:rFonts w:hint="eastAsia"/>
        </w:rPr>
        <w:t>可以使用</w:t>
      </w:r>
      <w:proofErr w:type="spellStart"/>
      <w:r w:rsidRPr="001D1673">
        <w:rPr>
          <w:rFonts w:hint="eastAsia"/>
        </w:rPr>
        <w:t>MongoDB</w:t>
      </w:r>
      <w:proofErr w:type="spellEnd"/>
      <w:r w:rsidRPr="001D1673">
        <w:rPr>
          <w:rFonts w:hint="eastAsia"/>
        </w:rPr>
        <w:t>的子模块</w:t>
      </w:r>
      <w:r w:rsidRPr="001D1673">
        <w:rPr>
          <w:rFonts w:hint="eastAsia"/>
        </w:rPr>
        <w:t xml:space="preserve"> </w:t>
      </w:r>
      <w:proofErr w:type="spellStart"/>
      <w:r w:rsidRPr="001D1673">
        <w:rPr>
          <w:rFonts w:hint="eastAsia"/>
        </w:rPr>
        <w:t>GridFS</w:t>
      </w:r>
      <w:proofErr w:type="spellEnd"/>
      <w:r w:rsidRPr="001D1673">
        <w:rPr>
          <w:rFonts w:hint="eastAsia"/>
        </w:rPr>
        <w:t>实现分布式文件存储从而达到对于大量临床图像信息的管理</w:t>
      </w:r>
      <w:r w:rsidR="00EC7DEE">
        <w:rPr>
          <w:rFonts w:hint="eastAsia"/>
        </w:rPr>
        <w:t>。</w:t>
      </w:r>
    </w:p>
    <w:p w14:paraId="6A949B2F" w14:textId="77777777" w:rsidR="001D1673" w:rsidRDefault="00245E65" w:rsidP="00245E65">
      <w:pPr>
        <w:pStyle w:val="a5"/>
        <w:numPr>
          <w:ilvl w:val="0"/>
          <w:numId w:val="13"/>
        </w:numPr>
        <w:ind w:firstLineChars="0"/>
      </w:pPr>
      <w:r>
        <w:rPr>
          <w:rFonts w:hint="eastAsia"/>
        </w:rPr>
        <w:t>系统</w:t>
      </w:r>
      <w:r w:rsidR="001D1673" w:rsidRPr="001D1673">
        <w:rPr>
          <w:rFonts w:hint="eastAsia"/>
        </w:rPr>
        <w:t>病人的基本信息录入的功能</w:t>
      </w:r>
      <w:r>
        <w:rPr>
          <w:rFonts w:hint="eastAsia"/>
        </w:rPr>
        <w:t>是通过医生手动录入，考虑到该信息已存在与社区医院的电子病历系统中，</w:t>
      </w:r>
      <w:r w:rsidR="001D1673" w:rsidRPr="001D1673">
        <w:rPr>
          <w:rFonts w:hint="eastAsia"/>
        </w:rPr>
        <w:t>可通过开发与社区医疗电子病历系统数据交互的组件实现自动化</w:t>
      </w:r>
      <w:r>
        <w:rPr>
          <w:rFonts w:hint="eastAsia"/>
        </w:rPr>
        <w:t>数据获取</w:t>
      </w:r>
      <w:r w:rsidR="001D1673" w:rsidRPr="001D1673">
        <w:rPr>
          <w:rFonts w:hint="eastAsia"/>
        </w:rPr>
        <w:t>，减少手动输入量，增加系统的用户友好性</w:t>
      </w:r>
      <w:r w:rsidR="00EC7DEE">
        <w:rPr>
          <w:rFonts w:hint="eastAsia"/>
        </w:rPr>
        <w:t>。</w:t>
      </w:r>
    </w:p>
    <w:p w14:paraId="62123C87" w14:textId="77777777" w:rsidR="00245E65" w:rsidRDefault="00385372" w:rsidP="00245E65">
      <w:pPr>
        <w:pStyle w:val="a5"/>
        <w:numPr>
          <w:ilvl w:val="0"/>
          <w:numId w:val="13"/>
        </w:numPr>
        <w:ind w:firstLineChars="0"/>
      </w:pPr>
      <w:r>
        <w:rPr>
          <w:rFonts w:hint="eastAsia"/>
        </w:rPr>
        <w:t>目前系统的知识库的</w:t>
      </w:r>
      <w:r w:rsidR="00EC7DEE">
        <w:rPr>
          <w:rFonts w:hint="eastAsia"/>
        </w:rPr>
        <w:t>构建和更新工作</w:t>
      </w:r>
      <w:r>
        <w:rPr>
          <w:rFonts w:hint="eastAsia"/>
        </w:rPr>
        <w:t>基本通过医疗</w:t>
      </w:r>
      <w:r w:rsidR="00EC7DEE">
        <w:rPr>
          <w:rFonts w:hint="eastAsia"/>
        </w:rPr>
        <w:t>系统</w:t>
      </w:r>
      <w:r>
        <w:rPr>
          <w:rFonts w:hint="eastAsia"/>
        </w:rPr>
        <w:t>开发人员</w:t>
      </w:r>
      <w:r w:rsidR="00EC7DEE">
        <w:rPr>
          <w:rFonts w:hint="eastAsia"/>
        </w:rPr>
        <w:t>完成，从服务模式的角度看，医疗专家在知识的表达和更新方面是主导的位置，因此，为了帮助专家和医疗信息系统的开发人员协同合作，需要建立面向专家的知识表达和知识更新的平台，利用决策支持系统的开发和更新维护。</w:t>
      </w:r>
    </w:p>
    <w:p w14:paraId="70A8FACE" w14:textId="77777777" w:rsidR="001D1673" w:rsidRDefault="001D1673" w:rsidP="001D1673">
      <w:pPr>
        <w:ind w:firstLineChars="0"/>
      </w:pPr>
    </w:p>
    <w:p w14:paraId="1DAAA307" w14:textId="77777777" w:rsidR="001D1673" w:rsidRPr="0001203F" w:rsidRDefault="001D1673" w:rsidP="001D1673">
      <w:pPr>
        <w:ind w:firstLineChars="0"/>
        <w:sectPr w:rsidR="001D1673" w:rsidRPr="0001203F" w:rsidSect="00FB0F55">
          <w:headerReference w:type="default" r:id="rId98"/>
          <w:endnotePr>
            <w:numFmt w:val="decimal"/>
          </w:endnotePr>
          <w:pgSz w:w="11906" w:h="16838"/>
          <w:pgMar w:top="1440" w:right="1800" w:bottom="1440" w:left="1800" w:header="851" w:footer="992" w:gutter="0"/>
          <w:cols w:space="425"/>
          <w:docGrid w:type="lines" w:linePitch="326"/>
        </w:sectPr>
      </w:pPr>
    </w:p>
    <w:p w14:paraId="363D167D" w14:textId="77777777" w:rsidR="00DB1AAE" w:rsidRPr="00370433" w:rsidRDefault="00DB1AAE" w:rsidP="00DB1AAE">
      <w:pPr>
        <w:pStyle w:val="1"/>
        <w:ind w:left="-2"/>
      </w:pPr>
      <w:bookmarkStart w:id="60" w:name="_Toc377104210"/>
      <w:r w:rsidRPr="00370433">
        <w:lastRenderedPageBreak/>
        <w:t>作者简介</w:t>
      </w:r>
      <w:bookmarkEnd w:id="60"/>
    </w:p>
    <w:p w14:paraId="6094962B" w14:textId="77777777" w:rsidR="00DB1AAE" w:rsidRPr="00370433" w:rsidRDefault="009E3B31" w:rsidP="00DB1AAE">
      <w:pPr>
        <w:ind w:firstLine="480"/>
      </w:pPr>
      <w:r>
        <w:rPr>
          <w:rFonts w:hint="eastAsia"/>
        </w:rPr>
        <w:t>冯冠军</w:t>
      </w:r>
      <w:r w:rsidR="00DB1AAE" w:rsidRPr="00370433">
        <w:t>，生于</w:t>
      </w:r>
      <w:r w:rsidR="00DB1AAE" w:rsidRPr="00370433">
        <w:t>198</w:t>
      </w:r>
      <w:r>
        <w:rPr>
          <w:rFonts w:hint="eastAsia"/>
        </w:rPr>
        <w:t>8</w:t>
      </w:r>
      <w:r w:rsidR="00DB1AAE" w:rsidRPr="00370433">
        <w:t>年</w:t>
      </w:r>
      <w:r>
        <w:rPr>
          <w:rFonts w:hint="eastAsia"/>
        </w:rPr>
        <w:t>10</w:t>
      </w:r>
      <w:r w:rsidR="00DB1AAE" w:rsidRPr="00370433">
        <w:t>月，</w:t>
      </w:r>
      <w:r>
        <w:rPr>
          <w:rFonts w:hint="eastAsia"/>
        </w:rPr>
        <w:t>湖北武汉</w:t>
      </w:r>
      <w:r w:rsidR="00DB1AAE" w:rsidRPr="00370433">
        <w:t>人。</w:t>
      </w:r>
      <w:r w:rsidR="00DB1AAE" w:rsidRPr="00370433">
        <w:t>200</w:t>
      </w:r>
      <w:r w:rsidR="0056774C">
        <w:rPr>
          <w:rFonts w:hint="eastAsia"/>
        </w:rPr>
        <w:t>7</w:t>
      </w:r>
      <w:r w:rsidR="00DB1AAE" w:rsidRPr="00370433">
        <w:t>年</w:t>
      </w:r>
      <w:r w:rsidR="00DB1AAE" w:rsidRPr="00370433">
        <w:t>9</w:t>
      </w:r>
      <w:r w:rsidR="00DB1AAE" w:rsidRPr="00370433">
        <w:t>月进入</w:t>
      </w:r>
      <w:r>
        <w:rPr>
          <w:rFonts w:hint="eastAsia"/>
        </w:rPr>
        <w:t>华中科技大学控制系</w:t>
      </w:r>
      <w:r w:rsidR="00DB1AAE" w:rsidRPr="00370433">
        <w:t>，主修</w:t>
      </w:r>
      <w:r>
        <w:rPr>
          <w:rFonts w:hint="eastAsia"/>
        </w:rPr>
        <w:t>自动化</w:t>
      </w:r>
      <w:r w:rsidR="00DB1AAE" w:rsidRPr="00370433">
        <w:t>专业，</w:t>
      </w:r>
      <w:r w:rsidR="00DB1AAE" w:rsidRPr="00370433">
        <w:t>201</w:t>
      </w:r>
      <w:r>
        <w:rPr>
          <w:rFonts w:hint="eastAsia"/>
        </w:rPr>
        <w:t>1</w:t>
      </w:r>
      <w:r w:rsidR="00DB1AAE" w:rsidRPr="00370433">
        <w:t>年</w:t>
      </w:r>
      <w:r w:rsidR="00DB1AAE" w:rsidRPr="00370433">
        <w:t>7</w:t>
      </w:r>
      <w:r w:rsidR="00DB1AAE" w:rsidRPr="00370433">
        <w:t>月获得工学学士学位。同年</w:t>
      </w:r>
      <w:r w:rsidR="00DB1AAE" w:rsidRPr="00370433">
        <w:t>9</w:t>
      </w:r>
      <w:r w:rsidR="00DB1AAE" w:rsidRPr="00370433">
        <w:t>月，进入浙江大学生物医学工程与仪器科学学院，主修生物医学工程专业，攻读硕士学位。</w:t>
      </w:r>
    </w:p>
    <w:p w14:paraId="3F51EAE1" w14:textId="77777777" w:rsidR="00DB1AAE" w:rsidRPr="00370433" w:rsidRDefault="00DB1AAE" w:rsidP="00DB1AAE">
      <w:pPr>
        <w:ind w:firstLineChars="0" w:firstLine="0"/>
      </w:pPr>
    </w:p>
    <w:p w14:paraId="44AC8BDC" w14:textId="77777777" w:rsidR="00DB1AAE" w:rsidRPr="00370433" w:rsidRDefault="00DB1AAE" w:rsidP="00DB1AAE">
      <w:pPr>
        <w:ind w:firstLineChars="0" w:firstLine="0"/>
      </w:pPr>
    </w:p>
    <w:p w14:paraId="2A7E53C2" w14:textId="77777777" w:rsidR="00605A24" w:rsidRPr="00370433" w:rsidRDefault="00605A24" w:rsidP="004F0892">
      <w:pPr>
        <w:ind w:left="480" w:firstLine="480"/>
        <w:sectPr w:rsidR="00605A24" w:rsidRPr="00370433" w:rsidSect="00FB0F55">
          <w:headerReference w:type="default" r:id="rId99"/>
          <w:endnotePr>
            <w:numFmt w:val="decimal"/>
          </w:endnotePr>
          <w:pgSz w:w="11906" w:h="16838"/>
          <w:pgMar w:top="1440" w:right="1800" w:bottom="1440" w:left="1800" w:header="851" w:footer="992" w:gutter="0"/>
          <w:cols w:space="425"/>
          <w:docGrid w:type="lines" w:linePitch="326"/>
        </w:sectPr>
      </w:pPr>
    </w:p>
    <w:p w14:paraId="4B601557" w14:textId="77777777" w:rsidR="00730270" w:rsidRDefault="004F0892" w:rsidP="0084705F">
      <w:pPr>
        <w:pStyle w:val="1"/>
        <w:ind w:left="-2"/>
      </w:pPr>
      <w:bookmarkStart w:id="61" w:name="_Toc377104211"/>
      <w:r w:rsidRPr="00370433">
        <w:lastRenderedPageBreak/>
        <w:t>参考文献</w:t>
      </w:r>
      <w:bookmarkEnd w:id="61"/>
    </w:p>
    <w:p w14:paraId="401F789B" w14:textId="77777777" w:rsidR="00174A38" w:rsidRDefault="00730270" w:rsidP="00777BB5">
      <w:pPr>
        <w:spacing w:line="240" w:lineRule="auto"/>
        <w:ind w:left="240" w:hangingChars="100" w:hanging="240"/>
        <w:rPr>
          <w:noProof/>
        </w:rPr>
      </w:pPr>
      <w:r>
        <w:rPr>
          <w:noProof/>
        </w:rPr>
        <w:fldChar w:fldCharType="begin"/>
      </w:r>
      <w:r>
        <w:rPr>
          <w:noProof/>
        </w:rPr>
        <w:instrText xml:space="preserve"> ADDIN EN.REFLIST </w:instrText>
      </w:r>
      <w:r>
        <w:rPr>
          <w:noProof/>
        </w:rPr>
        <w:fldChar w:fldCharType="separate"/>
      </w:r>
      <w:bookmarkStart w:id="62" w:name="_ENREF_1"/>
      <w:r w:rsidR="00777BB5">
        <w:rPr>
          <w:rFonts w:hint="eastAsia"/>
          <w:noProof/>
        </w:rPr>
        <w:t>[1]</w:t>
      </w:r>
      <w:r w:rsidR="00174A38">
        <w:rPr>
          <w:rFonts w:hint="eastAsia"/>
          <w:noProof/>
        </w:rPr>
        <w:t>赵志威</w:t>
      </w:r>
      <w:r w:rsidR="00174A38">
        <w:rPr>
          <w:rFonts w:hint="eastAsia"/>
          <w:noProof/>
        </w:rPr>
        <w:t xml:space="preserve">. </w:t>
      </w:r>
      <w:r w:rsidR="00174A38">
        <w:rPr>
          <w:rFonts w:hint="eastAsia"/>
          <w:noProof/>
        </w:rPr>
        <w:t>我国社区医疗现状及推行首诊制的必要性</w:t>
      </w:r>
      <w:r w:rsidR="00174A38">
        <w:rPr>
          <w:rFonts w:hint="eastAsia"/>
          <w:noProof/>
        </w:rPr>
        <w:t xml:space="preserve"> [J]. </w:t>
      </w:r>
      <w:r w:rsidR="00174A38">
        <w:rPr>
          <w:rFonts w:hint="eastAsia"/>
          <w:noProof/>
        </w:rPr>
        <w:t>中国中医药咨讯</w:t>
      </w:r>
      <w:r w:rsidR="00174A38">
        <w:rPr>
          <w:rFonts w:hint="eastAsia"/>
          <w:noProof/>
        </w:rPr>
        <w:t xml:space="preserve">, 2010, 2(28): </w:t>
      </w:r>
      <w:bookmarkEnd w:id="62"/>
    </w:p>
    <w:p w14:paraId="1262AF86" w14:textId="77777777" w:rsidR="00174A38" w:rsidRDefault="00174A38" w:rsidP="00777BB5">
      <w:pPr>
        <w:spacing w:line="240" w:lineRule="auto"/>
        <w:ind w:left="240" w:hangingChars="100" w:hanging="240"/>
        <w:rPr>
          <w:noProof/>
        </w:rPr>
      </w:pPr>
      <w:bookmarkStart w:id="63" w:name="_ENREF_2"/>
      <w:r>
        <w:rPr>
          <w:rFonts w:hint="eastAsia"/>
          <w:noProof/>
        </w:rPr>
        <w:t>[2]</w:t>
      </w:r>
      <w:r>
        <w:rPr>
          <w:rFonts w:hint="eastAsia"/>
          <w:noProof/>
        </w:rPr>
        <w:t>黎友隆</w:t>
      </w:r>
      <w:r>
        <w:rPr>
          <w:rFonts w:hint="eastAsia"/>
          <w:noProof/>
        </w:rPr>
        <w:t xml:space="preserve">, </w:t>
      </w:r>
      <w:r>
        <w:rPr>
          <w:rFonts w:hint="eastAsia"/>
          <w:noProof/>
        </w:rPr>
        <w:t>林少东</w:t>
      </w:r>
      <w:r>
        <w:rPr>
          <w:rFonts w:hint="eastAsia"/>
          <w:noProof/>
        </w:rPr>
        <w:t xml:space="preserve">, </w:t>
      </w:r>
      <w:r>
        <w:rPr>
          <w:rFonts w:hint="eastAsia"/>
          <w:noProof/>
        </w:rPr>
        <w:t>罗雅霞</w:t>
      </w:r>
      <w:r>
        <w:rPr>
          <w:rFonts w:hint="eastAsia"/>
          <w:noProof/>
        </w:rPr>
        <w:t xml:space="preserve">. </w:t>
      </w:r>
      <w:r>
        <w:rPr>
          <w:rFonts w:hint="eastAsia"/>
          <w:noProof/>
        </w:rPr>
        <w:t>社区医疗服务的发展策略研究</w:t>
      </w:r>
      <w:r>
        <w:rPr>
          <w:rFonts w:hint="eastAsia"/>
          <w:noProof/>
        </w:rPr>
        <w:t xml:space="preserve"> [J]. </w:t>
      </w:r>
      <w:r>
        <w:rPr>
          <w:rFonts w:hint="eastAsia"/>
          <w:noProof/>
        </w:rPr>
        <w:t>经济研究导刊</w:t>
      </w:r>
      <w:r>
        <w:rPr>
          <w:rFonts w:hint="eastAsia"/>
          <w:noProof/>
        </w:rPr>
        <w:t>, 2013, 8): 164-8.</w:t>
      </w:r>
      <w:bookmarkEnd w:id="63"/>
    </w:p>
    <w:p w14:paraId="6EF459A8" w14:textId="77777777" w:rsidR="00174A38" w:rsidRDefault="00174A38" w:rsidP="00777BB5">
      <w:pPr>
        <w:spacing w:line="240" w:lineRule="auto"/>
        <w:ind w:left="240" w:hangingChars="100" w:hanging="240"/>
        <w:rPr>
          <w:noProof/>
        </w:rPr>
      </w:pPr>
      <w:bookmarkStart w:id="64" w:name="_ENREF_3"/>
      <w:r>
        <w:rPr>
          <w:rFonts w:hint="eastAsia"/>
          <w:noProof/>
        </w:rPr>
        <w:t>[3]</w:t>
      </w:r>
      <w:r>
        <w:rPr>
          <w:rFonts w:hint="eastAsia"/>
          <w:noProof/>
        </w:rPr>
        <w:tab/>
      </w:r>
      <w:r>
        <w:rPr>
          <w:rFonts w:hint="eastAsia"/>
          <w:noProof/>
        </w:rPr>
        <w:t>刘尚辉</w:t>
      </w:r>
      <w:r>
        <w:rPr>
          <w:rFonts w:hint="eastAsia"/>
          <w:noProof/>
        </w:rPr>
        <w:t xml:space="preserve">, </w:t>
      </w:r>
      <w:r>
        <w:rPr>
          <w:rFonts w:hint="eastAsia"/>
          <w:noProof/>
        </w:rPr>
        <w:t>曾文</w:t>
      </w:r>
      <w:r>
        <w:rPr>
          <w:rFonts w:hint="eastAsia"/>
          <w:noProof/>
        </w:rPr>
        <w:t xml:space="preserve">. </w:t>
      </w:r>
      <w:r>
        <w:rPr>
          <w:rFonts w:hint="eastAsia"/>
          <w:noProof/>
        </w:rPr>
        <w:t>建立城乡社区疾病规范化诊疗智能决策知识系统的构想及探讨</w:t>
      </w:r>
      <w:r>
        <w:rPr>
          <w:rFonts w:hint="eastAsia"/>
          <w:noProof/>
        </w:rPr>
        <w:t xml:space="preserve"> [J]. </w:t>
      </w:r>
      <w:r>
        <w:rPr>
          <w:rFonts w:hint="eastAsia"/>
          <w:noProof/>
        </w:rPr>
        <w:t>中国全科医学</w:t>
      </w:r>
      <w:r>
        <w:rPr>
          <w:rFonts w:hint="eastAsia"/>
          <w:noProof/>
        </w:rPr>
        <w:t xml:space="preserve">, 2011, 14(22): </w:t>
      </w:r>
      <w:bookmarkEnd w:id="64"/>
    </w:p>
    <w:p w14:paraId="2F2061CA" w14:textId="77777777" w:rsidR="00174A38" w:rsidRDefault="00174A38" w:rsidP="00777BB5">
      <w:pPr>
        <w:spacing w:line="240" w:lineRule="auto"/>
        <w:ind w:left="240" w:hangingChars="100" w:hanging="240"/>
        <w:rPr>
          <w:noProof/>
        </w:rPr>
      </w:pPr>
      <w:bookmarkStart w:id="65" w:name="_ENREF_4"/>
      <w:r>
        <w:rPr>
          <w:rFonts w:hint="eastAsia"/>
          <w:noProof/>
        </w:rPr>
        <w:t>[4]</w:t>
      </w:r>
      <w:r>
        <w:rPr>
          <w:rFonts w:hint="eastAsia"/>
          <w:noProof/>
        </w:rPr>
        <w:tab/>
      </w:r>
      <w:r>
        <w:rPr>
          <w:rFonts w:hint="eastAsia"/>
          <w:noProof/>
        </w:rPr>
        <w:t>刘佳</w:t>
      </w:r>
      <w:r>
        <w:rPr>
          <w:rFonts w:hint="eastAsia"/>
          <w:noProof/>
        </w:rPr>
        <w:t xml:space="preserve">, </w:t>
      </w:r>
      <w:r>
        <w:rPr>
          <w:rFonts w:hint="eastAsia"/>
          <w:noProof/>
        </w:rPr>
        <w:t>冯泽永</w:t>
      </w:r>
      <w:r>
        <w:rPr>
          <w:rFonts w:hint="eastAsia"/>
          <w:noProof/>
        </w:rPr>
        <w:t xml:space="preserve">. </w:t>
      </w:r>
      <w:r>
        <w:rPr>
          <w:rFonts w:hint="eastAsia"/>
          <w:noProof/>
        </w:rPr>
        <w:t>社区首诊制的实施困境分析及对策研究</w:t>
      </w:r>
      <w:r>
        <w:rPr>
          <w:rFonts w:hint="eastAsia"/>
          <w:noProof/>
        </w:rPr>
        <w:t xml:space="preserve"> [J]. </w:t>
      </w:r>
      <w:r>
        <w:rPr>
          <w:rFonts w:hint="eastAsia"/>
          <w:noProof/>
        </w:rPr>
        <w:t>中国全科医学</w:t>
      </w:r>
      <w:r>
        <w:rPr>
          <w:rFonts w:hint="eastAsia"/>
          <w:noProof/>
        </w:rPr>
        <w:t>, 2012, 7(006.</w:t>
      </w:r>
      <w:bookmarkEnd w:id="65"/>
    </w:p>
    <w:p w14:paraId="0854619F" w14:textId="77777777" w:rsidR="00174A38" w:rsidRDefault="00174A38" w:rsidP="00777BB5">
      <w:pPr>
        <w:spacing w:line="240" w:lineRule="auto"/>
        <w:ind w:left="240" w:hangingChars="100" w:hanging="240"/>
        <w:rPr>
          <w:noProof/>
        </w:rPr>
      </w:pPr>
      <w:bookmarkStart w:id="66" w:name="_ENREF_5"/>
      <w:r>
        <w:rPr>
          <w:rFonts w:hint="eastAsia"/>
          <w:noProof/>
        </w:rPr>
        <w:t>[5]</w:t>
      </w:r>
      <w:r>
        <w:rPr>
          <w:rFonts w:hint="eastAsia"/>
          <w:noProof/>
        </w:rPr>
        <w:tab/>
      </w:r>
      <w:r>
        <w:rPr>
          <w:rFonts w:hint="eastAsia"/>
          <w:noProof/>
        </w:rPr>
        <w:t>赖光强</w:t>
      </w:r>
      <w:r>
        <w:rPr>
          <w:rFonts w:hint="eastAsia"/>
          <w:noProof/>
        </w:rPr>
        <w:t xml:space="preserve">, </w:t>
      </w:r>
      <w:r>
        <w:rPr>
          <w:rFonts w:hint="eastAsia"/>
          <w:noProof/>
        </w:rPr>
        <w:t>王跃平</w:t>
      </w:r>
      <w:r>
        <w:rPr>
          <w:rFonts w:hint="eastAsia"/>
          <w:noProof/>
        </w:rPr>
        <w:t xml:space="preserve">, </w:t>
      </w:r>
      <w:r>
        <w:rPr>
          <w:rFonts w:hint="eastAsia"/>
          <w:noProof/>
        </w:rPr>
        <w:t>陈建</w:t>
      </w:r>
      <w:r>
        <w:rPr>
          <w:rFonts w:hint="eastAsia"/>
          <w:noProof/>
        </w:rPr>
        <w:t xml:space="preserve">, et al. </w:t>
      </w:r>
      <w:r>
        <w:rPr>
          <w:rFonts w:hint="eastAsia"/>
          <w:noProof/>
        </w:rPr>
        <w:t>深圳新型社区首诊制实施效果分析与思考</w:t>
      </w:r>
      <w:r>
        <w:rPr>
          <w:rFonts w:hint="eastAsia"/>
          <w:noProof/>
        </w:rPr>
        <w:t xml:space="preserve"> [J]. </w:t>
      </w:r>
      <w:r>
        <w:rPr>
          <w:rFonts w:hint="eastAsia"/>
          <w:noProof/>
        </w:rPr>
        <w:t>中国全科医学</w:t>
      </w:r>
      <w:r>
        <w:rPr>
          <w:rFonts w:hint="eastAsia"/>
          <w:noProof/>
        </w:rPr>
        <w:t>, 2009, 12(2): 202-3.</w:t>
      </w:r>
      <w:bookmarkEnd w:id="66"/>
    </w:p>
    <w:p w14:paraId="2831BF12" w14:textId="77777777" w:rsidR="00174A38" w:rsidRDefault="00174A38" w:rsidP="00777BB5">
      <w:pPr>
        <w:spacing w:line="240" w:lineRule="auto"/>
        <w:ind w:left="240" w:hangingChars="100" w:hanging="240"/>
        <w:rPr>
          <w:noProof/>
        </w:rPr>
      </w:pPr>
      <w:bookmarkStart w:id="67" w:name="_ENREF_6"/>
      <w:r>
        <w:rPr>
          <w:rFonts w:hint="eastAsia"/>
          <w:noProof/>
        </w:rPr>
        <w:t>[6]</w:t>
      </w:r>
      <w:r>
        <w:rPr>
          <w:rFonts w:hint="eastAsia"/>
          <w:noProof/>
        </w:rPr>
        <w:tab/>
      </w:r>
      <w:r>
        <w:rPr>
          <w:rFonts w:hint="eastAsia"/>
          <w:noProof/>
        </w:rPr>
        <w:t>田翠环</w:t>
      </w:r>
      <w:r>
        <w:rPr>
          <w:rFonts w:hint="eastAsia"/>
          <w:noProof/>
        </w:rPr>
        <w:t xml:space="preserve">, </w:t>
      </w:r>
      <w:r>
        <w:rPr>
          <w:rFonts w:hint="eastAsia"/>
          <w:noProof/>
        </w:rPr>
        <w:t>胡燕生</w:t>
      </w:r>
      <w:r>
        <w:rPr>
          <w:rFonts w:hint="eastAsia"/>
          <w:noProof/>
        </w:rPr>
        <w:t xml:space="preserve">. </w:t>
      </w:r>
      <w:r>
        <w:rPr>
          <w:rFonts w:hint="eastAsia"/>
          <w:noProof/>
        </w:rPr>
        <w:t>电子病案信息与社区医疗共享</w:t>
      </w:r>
      <w:r>
        <w:rPr>
          <w:rFonts w:hint="eastAsia"/>
          <w:noProof/>
        </w:rPr>
        <w:t xml:space="preserve"> [J]. </w:t>
      </w:r>
      <w:r>
        <w:rPr>
          <w:rFonts w:hint="eastAsia"/>
          <w:noProof/>
        </w:rPr>
        <w:t>中国病案</w:t>
      </w:r>
      <w:r>
        <w:rPr>
          <w:rFonts w:hint="eastAsia"/>
          <w:noProof/>
        </w:rPr>
        <w:t>, 2011, 12(6): 48-.</w:t>
      </w:r>
      <w:bookmarkEnd w:id="67"/>
    </w:p>
    <w:p w14:paraId="177BD2C2" w14:textId="77777777" w:rsidR="00174A38" w:rsidRDefault="00174A38" w:rsidP="00777BB5">
      <w:pPr>
        <w:spacing w:line="240" w:lineRule="auto"/>
        <w:ind w:left="240" w:hangingChars="100" w:hanging="240"/>
        <w:rPr>
          <w:noProof/>
        </w:rPr>
      </w:pPr>
      <w:bookmarkStart w:id="68" w:name="_ENREF_7"/>
      <w:r>
        <w:rPr>
          <w:rFonts w:hint="eastAsia"/>
          <w:noProof/>
        </w:rPr>
        <w:t>[7]</w:t>
      </w:r>
      <w:r>
        <w:rPr>
          <w:rFonts w:hint="eastAsia"/>
          <w:noProof/>
        </w:rPr>
        <w:tab/>
      </w:r>
      <w:r>
        <w:rPr>
          <w:rFonts w:hint="eastAsia"/>
          <w:noProof/>
        </w:rPr>
        <w:t>祝丽玲</w:t>
      </w:r>
      <w:r>
        <w:rPr>
          <w:rFonts w:hint="eastAsia"/>
          <w:noProof/>
        </w:rPr>
        <w:t xml:space="preserve">, </w:t>
      </w:r>
      <w:r>
        <w:rPr>
          <w:rFonts w:hint="eastAsia"/>
          <w:noProof/>
        </w:rPr>
        <w:t>张艺潆</w:t>
      </w:r>
      <w:r>
        <w:rPr>
          <w:rFonts w:hint="eastAsia"/>
          <w:noProof/>
        </w:rPr>
        <w:t xml:space="preserve">, </w:t>
      </w:r>
      <w:r>
        <w:rPr>
          <w:rFonts w:hint="eastAsia"/>
          <w:noProof/>
        </w:rPr>
        <w:t>王佐卿</w:t>
      </w:r>
      <w:r>
        <w:rPr>
          <w:rFonts w:hint="eastAsia"/>
          <w:noProof/>
        </w:rPr>
        <w:t xml:space="preserve">, et al. </w:t>
      </w:r>
      <w:r>
        <w:rPr>
          <w:rFonts w:hint="eastAsia"/>
          <w:noProof/>
        </w:rPr>
        <w:t>国外全科医学教育模式对我国的启示</w:t>
      </w:r>
      <w:r>
        <w:rPr>
          <w:rFonts w:hint="eastAsia"/>
          <w:noProof/>
        </w:rPr>
        <w:t xml:space="preserve"> [J] [J]. </w:t>
      </w:r>
      <w:r>
        <w:rPr>
          <w:rFonts w:hint="eastAsia"/>
          <w:noProof/>
        </w:rPr>
        <w:t>中国医院管理</w:t>
      </w:r>
      <w:r>
        <w:rPr>
          <w:rFonts w:hint="eastAsia"/>
          <w:noProof/>
        </w:rPr>
        <w:t>, 2012, 32(3): 69-70.</w:t>
      </w:r>
      <w:bookmarkEnd w:id="68"/>
    </w:p>
    <w:p w14:paraId="04511F51" w14:textId="77777777" w:rsidR="00174A38" w:rsidRDefault="00174A38" w:rsidP="00777BB5">
      <w:pPr>
        <w:spacing w:line="240" w:lineRule="auto"/>
        <w:ind w:left="240" w:hangingChars="100" w:hanging="240"/>
        <w:rPr>
          <w:noProof/>
        </w:rPr>
      </w:pPr>
      <w:bookmarkStart w:id="69" w:name="_ENREF_8"/>
      <w:r>
        <w:rPr>
          <w:rFonts w:hint="eastAsia"/>
          <w:noProof/>
        </w:rPr>
        <w:t>[8]</w:t>
      </w:r>
      <w:r>
        <w:rPr>
          <w:rFonts w:hint="eastAsia"/>
          <w:noProof/>
        </w:rPr>
        <w:tab/>
      </w:r>
      <w:r>
        <w:rPr>
          <w:rFonts w:hint="eastAsia"/>
          <w:noProof/>
        </w:rPr>
        <w:t>关昕</w:t>
      </w:r>
      <w:r>
        <w:rPr>
          <w:rFonts w:hint="eastAsia"/>
          <w:noProof/>
        </w:rPr>
        <w:t xml:space="preserve">. </w:t>
      </w:r>
      <w:r>
        <w:rPr>
          <w:rFonts w:hint="eastAsia"/>
          <w:noProof/>
        </w:rPr>
        <w:t>国外医疗机构间转诊模式及借鉴</w:t>
      </w:r>
      <w:r>
        <w:rPr>
          <w:rFonts w:hint="eastAsia"/>
          <w:noProof/>
        </w:rPr>
        <w:t xml:space="preserve"> [J]. </w:t>
      </w:r>
      <w:r>
        <w:rPr>
          <w:rFonts w:hint="eastAsia"/>
          <w:noProof/>
        </w:rPr>
        <w:t>国外医学</w:t>
      </w:r>
      <w:r>
        <w:rPr>
          <w:rFonts w:hint="eastAsia"/>
          <w:noProof/>
        </w:rPr>
        <w:t xml:space="preserve">, 2009, </w:t>
      </w:r>
      <w:bookmarkEnd w:id="69"/>
    </w:p>
    <w:p w14:paraId="372B1ACD" w14:textId="77777777" w:rsidR="00174A38" w:rsidRDefault="00174A38" w:rsidP="00777BB5">
      <w:pPr>
        <w:spacing w:line="240" w:lineRule="auto"/>
        <w:ind w:left="240" w:hangingChars="100" w:hanging="240"/>
        <w:rPr>
          <w:noProof/>
        </w:rPr>
      </w:pPr>
      <w:bookmarkStart w:id="70" w:name="_ENREF_9"/>
      <w:r>
        <w:rPr>
          <w:rFonts w:hint="eastAsia"/>
          <w:noProof/>
        </w:rPr>
        <w:t>[9]</w:t>
      </w:r>
      <w:r>
        <w:rPr>
          <w:rFonts w:hint="eastAsia"/>
          <w:noProof/>
        </w:rPr>
        <w:tab/>
      </w:r>
      <w:r>
        <w:rPr>
          <w:rFonts w:hint="eastAsia"/>
          <w:noProof/>
        </w:rPr>
        <w:t>胡丹</w:t>
      </w:r>
      <w:r>
        <w:rPr>
          <w:rFonts w:hint="eastAsia"/>
          <w:noProof/>
        </w:rPr>
        <w:t xml:space="preserve">. </w:t>
      </w:r>
      <w:r>
        <w:rPr>
          <w:rFonts w:hint="eastAsia"/>
          <w:noProof/>
        </w:rPr>
        <w:t>中外全科医学教育模式的比较与分析</w:t>
      </w:r>
      <w:r>
        <w:rPr>
          <w:rFonts w:hint="eastAsia"/>
          <w:noProof/>
        </w:rPr>
        <w:t xml:space="preserve"> [J]. </w:t>
      </w:r>
      <w:r>
        <w:rPr>
          <w:rFonts w:hint="eastAsia"/>
          <w:noProof/>
        </w:rPr>
        <w:t>九江学院学报</w:t>
      </w:r>
      <w:r>
        <w:rPr>
          <w:rFonts w:hint="eastAsia"/>
          <w:noProof/>
        </w:rPr>
        <w:t xml:space="preserve"> (</w:t>
      </w:r>
      <w:r>
        <w:rPr>
          <w:rFonts w:hint="eastAsia"/>
          <w:noProof/>
        </w:rPr>
        <w:t>自然科学版</w:t>
      </w:r>
      <w:r>
        <w:rPr>
          <w:rFonts w:hint="eastAsia"/>
          <w:noProof/>
        </w:rPr>
        <w:t>), 2011, 1(91-4.</w:t>
      </w:r>
      <w:bookmarkEnd w:id="70"/>
    </w:p>
    <w:p w14:paraId="0BB0030B" w14:textId="77777777" w:rsidR="00174A38" w:rsidRDefault="00174A38" w:rsidP="00777BB5">
      <w:pPr>
        <w:spacing w:line="240" w:lineRule="auto"/>
        <w:ind w:left="240" w:hangingChars="100" w:hanging="240"/>
        <w:rPr>
          <w:noProof/>
        </w:rPr>
      </w:pPr>
      <w:bookmarkStart w:id="71" w:name="_ENREF_10"/>
      <w:r>
        <w:rPr>
          <w:noProof/>
        </w:rPr>
        <w:t>[10]</w:t>
      </w:r>
      <w:r>
        <w:rPr>
          <w:noProof/>
        </w:rPr>
        <w:tab/>
        <w:t>JOHNSTON M E, LANGTON K B, HAYNES R B, et al. Effects of computer-based clinical decision support systems on clinician performance and patient outcome: a critical appraisal of research [J]. Annals of internal medicine, 1994, 120(2): 135-42.</w:t>
      </w:r>
      <w:bookmarkEnd w:id="71"/>
    </w:p>
    <w:p w14:paraId="7A7164EE" w14:textId="77777777" w:rsidR="00174A38" w:rsidRDefault="00174A38" w:rsidP="00777BB5">
      <w:pPr>
        <w:spacing w:line="240" w:lineRule="auto"/>
        <w:ind w:left="240" w:hangingChars="100" w:hanging="240"/>
        <w:rPr>
          <w:noProof/>
        </w:rPr>
      </w:pPr>
      <w:bookmarkStart w:id="72" w:name="_ENREF_11"/>
      <w:r>
        <w:rPr>
          <w:noProof/>
        </w:rPr>
        <w:t>[11]</w:t>
      </w:r>
      <w:r>
        <w:rPr>
          <w:noProof/>
        </w:rPr>
        <w:tab/>
        <w:t>HUNT D L, HAYNES R B, HANNA S E, et al. Effects of computer-based clinical decision support systems on physician performance and patient outcomes [J]. JAMA: the journal of the American Medical Association, 1998, 280(15): 1339-46.</w:t>
      </w:r>
      <w:bookmarkEnd w:id="72"/>
    </w:p>
    <w:p w14:paraId="6B39F78B" w14:textId="77777777" w:rsidR="00174A38" w:rsidRDefault="00174A38" w:rsidP="00777BB5">
      <w:pPr>
        <w:spacing w:line="240" w:lineRule="auto"/>
        <w:ind w:left="240" w:hangingChars="100" w:hanging="240"/>
        <w:rPr>
          <w:noProof/>
        </w:rPr>
      </w:pPr>
      <w:bookmarkStart w:id="73" w:name="_ENREF_12"/>
      <w:r>
        <w:rPr>
          <w:noProof/>
        </w:rPr>
        <w:t>[12]</w:t>
      </w:r>
      <w:r>
        <w:rPr>
          <w:noProof/>
        </w:rPr>
        <w:tab/>
        <w:t>KAWAMOTO K, HOULIHAN C A, BALAS E A, et al. Improving clinical practice using clinical decision support systems: a systematic review of trials to identify features critical to success [J]. Bmj, 2005, 330(7494): 765.</w:t>
      </w:r>
      <w:bookmarkEnd w:id="73"/>
    </w:p>
    <w:p w14:paraId="29DA7DB8" w14:textId="77777777" w:rsidR="00174A38" w:rsidRDefault="00174A38" w:rsidP="00777BB5">
      <w:pPr>
        <w:spacing w:line="240" w:lineRule="auto"/>
        <w:ind w:left="240" w:hangingChars="100" w:hanging="240"/>
        <w:rPr>
          <w:noProof/>
        </w:rPr>
      </w:pPr>
      <w:bookmarkStart w:id="74" w:name="_ENREF_13"/>
      <w:r>
        <w:rPr>
          <w:noProof/>
        </w:rPr>
        <w:t>[13]</w:t>
      </w:r>
      <w:r>
        <w:rPr>
          <w:noProof/>
        </w:rPr>
        <w:tab/>
        <w:t>GARG A X, ADHIKARI N K, MCDONALD H, et al. Effects of computerized clinical decision support systems on practitioner performance and patient outcomes [J]. JAMA: the journal of the American Medical Association, 2005, 293(10): 1223-38.</w:t>
      </w:r>
      <w:bookmarkEnd w:id="74"/>
    </w:p>
    <w:p w14:paraId="3E15B6D0" w14:textId="77777777" w:rsidR="00174A38" w:rsidRDefault="00174A38" w:rsidP="00777BB5">
      <w:pPr>
        <w:spacing w:line="240" w:lineRule="auto"/>
        <w:ind w:left="240" w:hangingChars="100" w:hanging="240"/>
        <w:rPr>
          <w:noProof/>
        </w:rPr>
      </w:pPr>
      <w:bookmarkStart w:id="75" w:name="_ENREF_14"/>
      <w:r>
        <w:rPr>
          <w:noProof/>
        </w:rPr>
        <w:t>[14]</w:t>
      </w:r>
      <w:r>
        <w:rPr>
          <w:noProof/>
        </w:rPr>
        <w:tab/>
        <w:t>MCCOY A B, MELTON G B, WRIGHT A, et al. Clinical Decision Support for Colon and Rectal Surgery: An Overview [J]. Clinics in Colon and Rectal Surgery, 2013, 26(01): 023-30.</w:t>
      </w:r>
      <w:bookmarkEnd w:id="75"/>
    </w:p>
    <w:p w14:paraId="62132187" w14:textId="77777777" w:rsidR="00174A38" w:rsidRDefault="00174A38" w:rsidP="00777BB5">
      <w:pPr>
        <w:spacing w:line="240" w:lineRule="auto"/>
        <w:ind w:left="240" w:hangingChars="100" w:hanging="240"/>
        <w:rPr>
          <w:noProof/>
        </w:rPr>
      </w:pPr>
      <w:bookmarkStart w:id="76" w:name="_ENREF_15"/>
      <w:r>
        <w:rPr>
          <w:noProof/>
        </w:rPr>
        <w:t>[15]</w:t>
      </w:r>
      <w:r>
        <w:rPr>
          <w:noProof/>
        </w:rPr>
        <w:tab/>
        <w:t>FRIEDMAN C P, ELSTEIN A S, WOLF F M, et al. Enhancement of clinicians' diagnostic reasoning by computer-based consultation [J]. JAMA: the journal of the American Medical Association, 1999, 282(19): 1851-6.</w:t>
      </w:r>
      <w:bookmarkEnd w:id="76"/>
    </w:p>
    <w:p w14:paraId="12FA1B53" w14:textId="77777777" w:rsidR="00174A38" w:rsidRDefault="00174A38" w:rsidP="00777BB5">
      <w:pPr>
        <w:spacing w:line="240" w:lineRule="auto"/>
        <w:ind w:left="240" w:hangingChars="100" w:hanging="240"/>
        <w:rPr>
          <w:noProof/>
        </w:rPr>
      </w:pPr>
      <w:bookmarkStart w:id="77" w:name="_ENREF_16"/>
      <w:r>
        <w:rPr>
          <w:noProof/>
        </w:rPr>
        <w:lastRenderedPageBreak/>
        <w:t>[16]</w:t>
      </w:r>
      <w:r>
        <w:rPr>
          <w:noProof/>
        </w:rPr>
        <w:tab/>
        <w:t>LINCOLN M J, TURNER C, HAUG P, et al. Iliad's role in the generalization of learning across a medical domain; proceedings of the Proceedings of the Annual Symposium on Computer Application in Medical Care, F, 1992 [C]. American Medical Informatics Association.</w:t>
      </w:r>
      <w:bookmarkEnd w:id="77"/>
    </w:p>
    <w:p w14:paraId="1FF70C7B" w14:textId="77777777" w:rsidR="00174A38" w:rsidRDefault="00174A38" w:rsidP="00777BB5">
      <w:pPr>
        <w:spacing w:line="240" w:lineRule="auto"/>
        <w:ind w:left="240" w:hangingChars="100" w:hanging="240"/>
        <w:rPr>
          <w:noProof/>
        </w:rPr>
      </w:pPr>
      <w:bookmarkStart w:id="78" w:name="_ENREF_17"/>
      <w:r>
        <w:rPr>
          <w:noProof/>
        </w:rPr>
        <w:t>[17]</w:t>
      </w:r>
      <w:r>
        <w:rPr>
          <w:noProof/>
        </w:rPr>
        <w:tab/>
        <w:t>OSHEROFF J A, TEICH J M, MIDDLETON B, et al. A roadmap for national action on clinical decision support [J]. Journal of the American medical informatics association, 2007, 14(2): 141-5.</w:t>
      </w:r>
      <w:bookmarkEnd w:id="78"/>
    </w:p>
    <w:p w14:paraId="63A68F8A" w14:textId="77777777" w:rsidR="00174A38" w:rsidRDefault="00174A38" w:rsidP="00777BB5">
      <w:pPr>
        <w:spacing w:line="240" w:lineRule="auto"/>
        <w:ind w:left="240" w:hangingChars="100" w:hanging="240"/>
        <w:rPr>
          <w:noProof/>
        </w:rPr>
      </w:pPr>
      <w:bookmarkStart w:id="79" w:name="_ENREF_18"/>
      <w:r>
        <w:rPr>
          <w:noProof/>
        </w:rPr>
        <w:t>[18]</w:t>
      </w:r>
      <w:r>
        <w:rPr>
          <w:noProof/>
        </w:rPr>
        <w:tab/>
        <w:t>STONEBRAKER M. SQL databases v. NoSQL databases [J]. Communications of the ACM, 2010, 53(4): 10-1.</w:t>
      </w:r>
      <w:bookmarkEnd w:id="79"/>
    </w:p>
    <w:p w14:paraId="07DD9E91" w14:textId="77777777" w:rsidR="00174A38" w:rsidRDefault="00174A38" w:rsidP="00777BB5">
      <w:pPr>
        <w:spacing w:line="240" w:lineRule="auto"/>
        <w:ind w:left="240" w:hangingChars="100" w:hanging="240"/>
        <w:rPr>
          <w:noProof/>
        </w:rPr>
      </w:pPr>
      <w:bookmarkStart w:id="80" w:name="_ENREF_19"/>
      <w:r>
        <w:rPr>
          <w:noProof/>
        </w:rPr>
        <w:t>[19]</w:t>
      </w:r>
      <w:r>
        <w:rPr>
          <w:noProof/>
        </w:rPr>
        <w:tab/>
        <w:t>PRITCHETT D. Base: An acid alternative [J]. Queue, 2008, 6(3): 48-55.</w:t>
      </w:r>
      <w:bookmarkEnd w:id="80"/>
    </w:p>
    <w:p w14:paraId="5C18D6B3" w14:textId="77777777" w:rsidR="00174A38" w:rsidRDefault="00174A38" w:rsidP="00777BB5">
      <w:pPr>
        <w:spacing w:line="240" w:lineRule="auto"/>
        <w:ind w:left="240" w:hangingChars="100" w:hanging="240"/>
        <w:rPr>
          <w:noProof/>
        </w:rPr>
      </w:pPr>
      <w:bookmarkStart w:id="81" w:name="_ENREF_20"/>
      <w:r>
        <w:rPr>
          <w:rFonts w:hint="eastAsia"/>
          <w:noProof/>
        </w:rPr>
        <w:t>[20]</w:t>
      </w:r>
      <w:r>
        <w:rPr>
          <w:rFonts w:hint="eastAsia"/>
          <w:noProof/>
        </w:rPr>
        <w:tab/>
      </w:r>
      <w:r>
        <w:rPr>
          <w:rFonts w:hint="eastAsia"/>
          <w:noProof/>
        </w:rPr>
        <w:t>殷琳</w:t>
      </w:r>
      <w:r>
        <w:rPr>
          <w:rFonts w:hint="eastAsia"/>
          <w:noProof/>
        </w:rPr>
        <w:t xml:space="preserve">. </w:t>
      </w:r>
      <w:r>
        <w:rPr>
          <w:rFonts w:hint="eastAsia"/>
          <w:noProof/>
        </w:rPr>
        <w:t>一种所见即所得的结构化医疗文档系统设计与开发</w:t>
      </w:r>
      <w:r>
        <w:rPr>
          <w:rFonts w:hint="eastAsia"/>
          <w:noProof/>
        </w:rPr>
        <w:t xml:space="preserve"> [D]; </w:t>
      </w:r>
      <w:r>
        <w:rPr>
          <w:rFonts w:hint="eastAsia"/>
          <w:noProof/>
        </w:rPr>
        <w:t>浙江大学</w:t>
      </w:r>
      <w:r>
        <w:rPr>
          <w:rFonts w:hint="eastAsia"/>
          <w:noProof/>
        </w:rPr>
        <w:t>, 2013.</w:t>
      </w:r>
      <w:bookmarkEnd w:id="81"/>
    </w:p>
    <w:p w14:paraId="3FF16971" w14:textId="77777777" w:rsidR="00174A38" w:rsidRDefault="00174A38" w:rsidP="00777BB5">
      <w:pPr>
        <w:spacing w:line="240" w:lineRule="auto"/>
        <w:ind w:left="240" w:hangingChars="100" w:hanging="240"/>
        <w:rPr>
          <w:noProof/>
        </w:rPr>
      </w:pPr>
      <w:bookmarkStart w:id="82" w:name="_ENREF_21"/>
      <w:r>
        <w:rPr>
          <w:noProof/>
        </w:rPr>
        <w:t>[21]</w:t>
      </w:r>
      <w:r>
        <w:rPr>
          <w:noProof/>
        </w:rPr>
        <w:tab/>
        <w:t>QJYONG.</w:t>
      </w:r>
      <w:bookmarkEnd w:id="82"/>
    </w:p>
    <w:p w14:paraId="2B66FAC7" w14:textId="77777777" w:rsidR="00174A38" w:rsidRDefault="00174A38" w:rsidP="00777BB5">
      <w:pPr>
        <w:spacing w:line="240" w:lineRule="auto"/>
        <w:ind w:left="240" w:hangingChars="100" w:hanging="240"/>
        <w:rPr>
          <w:noProof/>
        </w:rPr>
      </w:pPr>
      <w:bookmarkStart w:id="83" w:name="_ENREF_22"/>
      <w:r>
        <w:rPr>
          <w:noProof/>
        </w:rPr>
        <w:t>[22]</w:t>
      </w:r>
      <w:r>
        <w:rPr>
          <w:noProof/>
        </w:rPr>
        <w:tab/>
        <w:t>MELL P, GRANCE T. The NIST definition of cloud computing. National Institute of Standards and Technology [J]. Information Technology Laboratory, Version, 2009, 15(10.07): 2009.</w:t>
      </w:r>
      <w:bookmarkEnd w:id="83"/>
    </w:p>
    <w:p w14:paraId="28AF7F42" w14:textId="77777777" w:rsidR="00174A38" w:rsidRDefault="00174A38" w:rsidP="00777BB5">
      <w:pPr>
        <w:spacing w:line="240" w:lineRule="auto"/>
        <w:ind w:left="240" w:hangingChars="100" w:hanging="240"/>
        <w:rPr>
          <w:noProof/>
        </w:rPr>
      </w:pPr>
      <w:bookmarkStart w:id="84" w:name="_ENREF_23"/>
      <w:r>
        <w:rPr>
          <w:rFonts w:hint="eastAsia"/>
          <w:noProof/>
        </w:rPr>
        <w:t>[23]</w:t>
      </w:r>
      <w:r>
        <w:rPr>
          <w:rFonts w:hint="eastAsia"/>
          <w:noProof/>
        </w:rPr>
        <w:tab/>
        <w:t>10GEN. MongoDB</w:t>
      </w:r>
      <w:r>
        <w:rPr>
          <w:rFonts w:hint="eastAsia"/>
          <w:noProof/>
        </w:rPr>
        <w:t>官方网站</w:t>
      </w:r>
      <w:r>
        <w:rPr>
          <w:rFonts w:hint="eastAsia"/>
          <w:noProof/>
        </w:rPr>
        <w:t xml:space="preserve"> [M].</w:t>
      </w:r>
      <w:bookmarkEnd w:id="84"/>
    </w:p>
    <w:p w14:paraId="6FB1CE15" w14:textId="77777777" w:rsidR="00174A38" w:rsidRDefault="00174A38" w:rsidP="00777BB5">
      <w:pPr>
        <w:spacing w:line="240" w:lineRule="auto"/>
        <w:ind w:left="240" w:hangingChars="100" w:hanging="240"/>
        <w:rPr>
          <w:noProof/>
        </w:rPr>
      </w:pPr>
      <w:bookmarkStart w:id="85" w:name="_ENREF_24"/>
      <w:r>
        <w:rPr>
          <w:noProof/>
        </w:rPr>
        <w:t>[24]</w:t>
      </w:r>
      <w:r>
        <w:rPr>
          <w:noProof/>
        </w:rPr>
        <w:tab/>
        <w:t>YU</w:t>
      </w:r>
      <w:r>
        <w:rPr>
          <w:rFonts w:hint="eastAsia"/>
          <w:noProof/>
        </w:rPr>
        <w:t xml:space="preserve"> S, LIU R, ZHAO G, et al. The Prevalence and Burden of Primary Headaches in China: A Population</w:t>
      </w:r>
      <w:r>
        <w:rPr>
          <w:rFonts w:hint="eastAsia"/>
          <w:noProof/>
        </w:rPr>
        <w:t>‐</w:t>
      </w:r>
      <w:r>
        <w:rPr>
          <w:rFonts w:hint="eastAsia"/>
          <w:noProof/>
        </w:rPr>
        <w:t>Based Door</w:t>
      </w:r>
      <w:r>
        <w:rPr>
          <w:rFonts w:hint="eastAsia"/>
          <w:noProof/>
        </w:rPr>
        <w:t>‐</w:t>
      </w:r>
      <w:r>
        <w:rPr>
          <w:rFonts w:hint="eastAsia"/>
          <w:noProof/>
        </w:rPr>
        <w:t>to</w:t>
      </w:r>
      <w:r>
        <w:rPr>
          <w:rFonts w:hint="eastAsia"/>
          <w:noProof/>
        </w:rPr>
        <w:t>‐</w:t>
      </w:r>
      <w:r>
        <w:rPr>
          <w:rFonts w:hint="eastAsia"/>
          <w:noProof/>
        </w:rPr>
        <w:t>Door Survey [J]. Headache: The Journal of Head and Face Pain, 2012, 52(4): 582-91.</w:t>
      </w:r>
      <w:bookmarkEnd w:id="85"/>
    </w:p>
    <w:p w14:paraId="133BE3EF" w14:textId="77777777" w:rsidR="00174A38" w:rsidRDefault="00174A38" w:rsidP="00777BB5">
      <w:pPr>
        <w:spacing w:line="240" w:lineRule="auto"/>
        <w:ind w:left="240" w:hangingChars="100" w:hanging="240"/>
        <w:rPr>
          <w:noProof/>
        </w:rPr>
      </w:pPr>
      <w:bookmarkStart w:id="86" w:name="_ENREF_25"/>
      <w:r>
        <w:rPr>
          <w:noProof/>
        </w:rPr>
        <w:t>[25]</w:t>
      </w:r>
      <w:r>
        <w:rPr>
          <w:noProof/>
        </w:rPr>
        <w:tab/>
        <w:t>WANG Y, ZHOU J, FAN X, et al. Classification and clinical features of headache patients: an outpatient clinic study from China [J]. The journal of headache and pain, 2011, 12(5): 561-7.</w:t>
      </w:r>
      <w:bookmarkEnd w:id="86"/>
    </w:p>
    <w:p w14:paraId="7BA3F54D" w14:textId="77777777" w:rsidR="00174A38" w:rsidRDefault="00174A38" w:rsidP="00777BB5">
      <w:pPr>
        <w:spacing w:line="240" w:lineRule="auto"/>
        <w:ind w:left="240" w:hangingChars="100" w:hanging="240"/>
        <w:rPr>
          <w:noProof/>
        </w:rPr>
      </w:pPr>
      <w:bookmarkStart w:id="87" w:name="_ENREF_26"/>
      <w:r>
        <w:rPr>
          <w:noProof/>
        </w:rPr>
        <w:t>[26]</w:t>
      </w:r>
      <w:r>
        <w:rPr>
          <w:noProof/>
        </w:rPr>
        <w:tab/>
        <w:t>OLESEN J, STEINER T. The International classification of headache disorders, 2nd edn (ICDH-II) [J]. Journal of Neurology, Neurosurgery &amp; Psychiatry, 2004, 75(6): 808-11.</w:t>
      </w:r>
      <w:bookmarkEnd w:id="87"/>
    </w:p>
    <w:p w14:paraId="5C0694FD" w14:textId="77777777" w:rsidR="00174A38" w:rsidRDefault="00174A38" w:rsidP="00777BB5">
      <w:pPr>
        <w:spacing w:line="240" w:lineRule="auto"/>
        <w:ind w:left="240" w:hangingChars="100" w:hanging="240"/>
        <w:rPr>
          <w:noProof/>
        </w:rPr>
      </w:pPr>
      <w:bookmarkStart w:id="88" w:name="_ENREF_27"/>
      <w:r>
        <w:rPr>
          <w:noProof/>
        </w:rPr>
        <w:t>[27]</w:t>
      </w:r>
      <w:r>
        <w:rPr>
          <w:noProof/>
        </w:rPr>
        <w:tab/>
        <w:t>TU S W, CAMPBELL J R, GLASGOW J, et al. The SAGE Guideline Model: achievements and overview [J]. Journal of the American medical informatics association, 2007, 14(5): 589-98.</w:t>
      </w:r>
      <w:bookmarkEnd w:id="88"/>
    </w:p>
    <w:p w14:paraId="038E9E3B" w14:textId="77777777" w:rsidR="00174A38" w:rsidRDefault="00174A38" w:rsidP="00777BB5">
      <w:pPr>
        <w:spacing w:line="240" w:lineRule="auto"/>
        <w:ind w:left="240" w:hangingChars="100" w:hanging="240"/>
        <w:rPr>
          <w:noProof/>
        </w:rPr>
      </w:pPr>
      <w:bookmarkStart w:id="89" w:name="_ENREF_28"/>
      <w:r>
        <w:rPr>
          <w:noProof/>
        </w:rPr>
        <w:t>[28]</w:t>
      </w:r>
      <w:r>
        <w:rPr>
          <w:noProof/>
        </w:rPr>
        <w:tab/>
        <w:t>SHANKAR R D, TU S W, MUSEN M A. Use of protege-2000 to encode clinical guidelines; proceedings of the Proc AMIA Annual Symposium, F, 2002 [C].</w:t>
      </w:r>
      <w:bookmarkEnd w:id="89"/>
    </w:p>
    <w:p w14:paraId="1158FBA1" w14:textId="77777777" w:rsidR="00174A38" w:rsidRDefault="00174A38" w:rsidP="00777BB5">
      <w:pPr>
        <w:spacing w:line="240" w:lineRule="auto"/>
        <w:ind w:left="240" w:hangingChars="100" w:hanging="240"/>
        <w:rPr>
          <w:noProof/>
        </w:rPr>
      </w:pPr>
      <w:bookmarkStart w:id="90" w:name="_ENREF_29"/>
      <w:r>
        <w:rPr>
          <w:noProof/>
        </w:rPr>
        <w:t>[29]</w:t>
      </w:r>
      <w:r>
        <w:rPr>
          <w:noProof/>
        </w:rPr>
        <w:tab/>
        <w:t>WU B, LU X, DUAN H. An Automatic Knowledge Acquisition Mechanism for Independent Inference Engine Module of CDSS; proceedings of the Bioinformatics and Biomedical Engineering, 2008 ICBBE 2008 The 2nd International Conference on, F, 2008 [C]. IEEE.</w:t>
      </w:r>
      <w:bookmarkEnd w:id="90"/>
    </w:p>
    <w:p w14:paraId="1DB9F9D3" w14:textId="77777777" w:rsidR="00174A38" w:rsidRDefault="00174A38" w:rsidP="00777BB5">
      <w:pPr>
        <w:spacing w:line="240" w:lineRule="auto"/>
        <w:ind w:left="240" w:hangingChars="100" w:hanging="240"/>
        <w:rPr>
          <w:noProof/>
        </w:rPr>
      </w:pPr>
      <w:bookmarkStart w:id="91" w:name="_ENREF_30"/>
      <w:r>
        <w:rPr>
          <w:noProof/>
        </w:rPr>
        <w:t>[30]</w:t>
      </w:r>
      <w:r>
        <w:rPr>
          <w:noProof/>
        </w:rPr>
        <w:tab/>
        <w:t>BELINSON H, MICHAELSON D M. Pathological Synergism Between Amyloid-β and Apolipoprotein E4–The Most Prevalent Yet Understudied Genetic Risk Factor for Alzheimer's Disease [J]. Journal of Alzheimer's Disease, 2009, 17(3): 469-81.</w:t>
      </w:r>
      <w:bookmarkEnd w:id="91"/>
    </w:p>
    <w:p w14:paraId="02B1DF2F" w14:textId="77777777" w:rsidR="00174A38" w:rsidRDefault="00174A38" w:rsidP="00777BB5">
      <w:pPr>
        <w:spacing w:line="240" w:lineRule="auto"/>
        <w:ind w:left="240" w:hangingChars="100" w:hanging="240"/>
        <w:rPr>
          <w:noProof/>
        </w:rPr>
      </w:pPr>
      <w:bookmarkStart w:id="92" w:name="_ENREF_31"/>
      <w:r>
        <w:rPr>
          <w:rFonts w:hint="eastAsia"/>
          <w:noProof/>
        </w:rPr>
        <w:t>[31]</w:t>
      </w:r>
      <w:r>
        <w:rPr>
          <w:rFonts w:hint="eastAsia"/>
          <w:noProof/>
        </w:rPr>
        <w:tab/>
      </w:r>
      <w:r>
        <w:rPr>
          <w:rFonts w:hint="eastAsia"/>
          <w:noProof/>
        </w:rPr>
        <w:t>侯文婧</w:t>
      </w:r>
      <w:r>
        <w:rPr>
          <w:rFonts w:hint="eastAsia"/>
          <w:noProof/>
        </w:rPr>
        <w:t xml:space="preserve">. </w:t>
      </w:r>
      <w:r>
        <w:rPr>
          <w:rFonts w:hint="eastAsia"/>
          <w:noProof/>
        </w:rPr>
        <w:t>全科医生认知功能评估量表在老年人阿尔兹海默症诊断中的应用</w:t>
      </w:r>
      <w:r>
        <w:rPr>
          <w:rFonts w:hint="eastAsia"/>
          <w:noProof/>
        </w:rPr>
        <w:t xml:space="preserve"> [J]. </w:t>
      </w:r>
      <w:r>
        <w:rPr>
          <w:rFonts w:hint="eastAsia"/>
          <w:noProof/>
        </w:rPr>
        <w:t>中国科技信息</w:t>
      </w:r>
      <w:r>
        <w:rPr>
          <w:rFonts w:hint="eastAsia"/>
          <w:noProof/>
        </w:rPr>
        <w:t>, 2013, 14): 158-.</w:t>
      </w:r>
      <w:bookmarkEnd w:id="92"/>
    </w:p>
    <w:p w14:paraId="7CCBC525" w14:textId="301D5FFA" w:rsidR="00730270" w:rsidRPr="00730270" w:rsidRDefault="00730270" w:rsidP="00777BB5">
      <w:pPr>
        <w:spacing w:line="240" w:lineRule="auto"/>
        <w:ind w:left="240" w:hangingChars="100" w:hanging="240"/>
      </w:pPr>
      <w:r>
        <w:rPr>
          <w:noProof/>
        </w:rPr>
        <w:fldChar w:fldCharType="end"/>
      </w:r>
    </w:p>
    <w:sectPr w:rsidR="00730270" w:rsidRPr="00730270" w:rsidSect="00FB0F55">
      <w:headerReference w:type="default" r:id="rId100"/>
      <w:endnotePr>
        <w:numFmt w:val="decimal"/>
      </w:endnotePr>
      <w:pgSz w:w="11906" w:h="16838"/>
      <w:pgMar w:top="1440" w:right="1800" w:bottom="1440" w:left="1800" w:header="851" w:footer="992" w:gutter="0"/>
      <w:cols w:space="425"/>
      <w:docGrid w:type="lines" w:linePitch="326"/>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2" w:author="吕旭东" w:date="2014-02-16T17:06:00Z" w:initials="吕旭东">
    <w:p w14:paraId="724EF9B2" w14:textId="77777777" w:rsidR="003B6C3F" w:rsidRDefault="003B6C3F" w:rsidP="00A8319E">
      <w:pPr>
        <w:pStyle w:val="af5"/>
        <w:ind w:firstLine="420"/>
      </w:pPr>
      <w:r>
        <w:rPr>
          <w:rStyle w:val="af4"/>
        </w:rPr>
        <w:annotationRef/>
      </w:r>
      <w:r>
        <w:rPr>
          <w:rFonts w:hint="eastAsia"/>
        </w:rPr>
        <w:t>少了点</w:t>
      </w:r>
    </w:p>
  </w:comment>
  <w:comment w:id="4" w:author="吕旭东" w:date="2014-02-16T17:10:00Z" w:initials="吕旭东">
    <w:p w14:paraId="5ACE2623" w14:textId="77777777" w:rsidR="003B6C3F" w:rsidRDefault="003B6C3F" w:rsidP="00A8319E">
      <w:pPr>
        <w:pStyle w:val="af5"/>
        <w:ind w:firstLine="420"/>
      </w:pPr>
      <w:r>
        <w:rPr>
          <w:rStyle w:val="af4"/>
        </w:rPr>
        <w:annotationRef/>
      </w:r>
      <w:r>
        <w:rPr>
          <w:rFonts w:hint="eastAsia"/>
        </w:rPr>
        <w:t>根据中文摘要改进</w:t>
      </w:r>
    </w:p>
  </w:comment>
  <w:comment w:id="11" w:author="吕旭东" w:date="2014-02-16T17:13:00Z" w:initials="吕旭东">
    <w:p w14:paraId="3199EBF3" w14:textId="77777777" w:rsidR="003B6C3F" w:rsidRDefault="003B6C3F" w:rsidP="00BD0BDB">
      <w:pPr>
        <w:pStyle w:val="af5"/>
        <w:ind w:firstLine="420"/>
      </w:pPr>
      <w:r>
        <w:rPr>
          <w:rStyle w:val="af4"/>
        </w:rPr>
        <w:annotationRef/>
      </w:r>
      <w:r>
        <w:rPr>
          <w:rFonts w:hint="eastAsia"/>
        </w:rPr>
        <w:t>在文中需要有引用和对应的文字。</w:t>
      </w:r>
    </w:p>
  </w:comment>
  <w:comment w:id="12" w:author="吕旭东" w:date="2014-02-16T17:14:00Z" w:initials="吕旭东">
    <w:p w14:paraId="78FD9DF1" w14:textId="77777777" w:rsidR="003B6C3F" w:rsidRDefault="003B6C3F" w:rsidP="00BD0BDB">
      <w:pPr>
        <w:pStyle w:val="af5"/>
        <w:ind w:firstLine="420"/>
      </w:pPr>
      <w:r>
        <w:rPr>
          <w:rStyle w:val="af4"/>
        </w:rPr>
        <w:annotationRef/>
      </w:r>
      <w:r>
        <w:rPr>
          <w:rFonts w:hint="eastAsia"/>
        </w:rPr>
        <w:t>需要有文字进一步说明。</w:t>
      </w:r>
    </w:p>
  </w:comment>
  <w:comment w:id="14" w:author="吕旭东" w:date="2014-02-16T17:15:00Z" w:initials="吕旭东">
    <w:p w14:paraId="34A1307F" w14:textId="77777777" w:rsidR="003B6C3F" w:rsidRDefault="003B6C3F" w:rsidP="00BD0BDB">
      <w:pPr>
        <w:pStyle w:val="af5"/>
        <w:ind w:firstLine="420"/>
      </w:pPr>
      <w:r>
        <w:rPr>
          <w:rStyle w:val="af4"/>
        </w:rPr>
        <w:annotationRef/>
      </w:r>
      <w:r>
        <w:rPr>
          <w:rFonts w:hint="eastAsia"/>
        </w:rPr>
        <w:t>通病，全文改一下：必须在正文进行图的引用，所有图必须有文字说明（也就是说做到没有图仅看文字也能读懂）</w:t>
      </w:r>
    </w:p>
  </w:comment>
  <w:comment w:id="19" w:author="吕旭东" w:date="2014-02-16T17:23:00Z" w:initials="吕旭东">
    <w:p w14:paraId="50BC1D11" w14:textId="77777777" w:rsidR="003B6C3F" w:rsidRDefault="003B6C3F" w:rsidP="00947C2A">
      <w:pPr>
        <w:pStyle w:val="af5"/>
        <w:ind w:firstLine="420"/>
      </w:pPr>
      <w:r>
        <w:rPr>
          <w:rStyle w:val="af4"/>
        </w:rPr>
        <w:annotationRef/>
      </w:r>
      <w:r>
        <w:rPr>
          <w:rFonts w:hint="eastAsia"/>
        </w:rPr>
        <w:t>这一段倒是比较合适作为</w:t>
      </w:r>
      <w:r>
        <w:rPr>
          <w:rFonts w:hint="eastAsia"/>
        </w:rPr>
        <w:t>2.2</w:t>
      </w:r>
      <w:r>
        <w:rPr>
          <w:rFonts w:hint="eastAsia"/>
        </w:rPr>
        <w:t>的首段，因为中心思想是框架。应把它改为对所有关键技术的的一个总述。</w:t>
      </w:r>
    </w:p>
  </w:comment>
  <w:comment w:id="21" w:author="吕旭东" w:date="2014-02-16T17:25:00Z" w:initials="吕旭东">
    <w:p w14:paraId="5BB3E99E" w14:textId="77777777" w:rsidR="003B6C3F" w:rsidRDefault="003B6C3F" w:rsidP="00947C2A">
      <w:pPr>
        <w:pStyle w:val="af5"/>
        <w:ind w:firstLine="420"/>
      </w:pPr>
      <w:r>
        <w:rPr>
          <w:rStyle w:val="af4"/>
        </w:rPr>
        <w:annotationRef/>
      </w:r>
      <w:r>
        <w:rPr>
          <w:rFonts w:hint="eastAsia"/>
        </w:rPr>
        <w:t>最好这一级标题后面都是“。。。技术”</w:t>
      </w:r>
    </w:p>
  </w:comment>
  <w:comment w:id="22" w:author="吕旭东" w:date="2014-02-16T17:27:00Z" w:initials="吕旭东">
    <w:p w14:paraId="20164770" w14:textId="77777777" w:rsidR="003B6C3F" w:rsidRDefault="003B6C3F" w:rsidP="00947C2A">
      <w:pPr>
        <w:pStyle w:val="af5"/>
        <w:ind w:firstLine="420"/>
      </w:pPr>
      <w:r>
        <w:rPr>
          <w:rStyle w:val="af4"/>
        </w:rPr>
        <w:annotationRef/>
      </w:r>
      <w:r>
        <w:rPr>
          <w:rFonts w:hint="eastAsia"/>
        </w:rPr>
        <w:t>不太象问题分析，需求和现有关系数据库的问题讲得太少，把</w:t>
      </w:r>
      <w:proofErr w:type="spellStart"/>
      <w:r>
        <w:rPr>
          <w:rFonts w:hint="eastAsia"/>
        </w:rPr>
        <w:t>MongoDB</w:t>
      </w:r>
      <w:proofErr w:type="spellEnd"/>
      <w:r>
        <w:rPr>
          <w:rFonts w:hint="eastAsia"/>
        </w:rPr>
        <w:t>的好处讲得太多，这是解决方案而不是问题！应该是分析完问题后，提出</w:t>
      </w:r>
      <w:proofErr w:type="spellStart"/>
      <w:r>
        <w:rPr>
          <w:rFonts w:hint="eastAsia"/>
        </w:rPr>
        <w:t>MongoDB</w:t>
      </w:r>
      <w:proofErr w:type="spellEnd"/>
      <w:r>
        <w:rPr>
          <w:rFonts w:hint="eastAsia"/>
        </w:rPr>
        <w:t>的解决方案，然后紧接着</w:t>
      </w:r>
      <w:r>
        <w:rPr>
          <w:rFonts w:hint="eastAsia"/>
        </w:rPr>
        <w:t>2.1.1.2</w:t>
      </w:r>
    </w:p>
  </w:comment>
  <w:comment w:id="24" w:author="吕旭东" w:date="2014-02-16T17:32:00Z" w:initials="吕旭东">
    <w:p w14:paraId="11BF62E4" w14:textId="34ECFF0C" w:rsidR="003B6C3F" w:rsidRDefault="003B6C3F" w:rsidP="00947C2A">
      <w:pPr>
        <w:pStyle w:val="af5"/>
        <w:ind w:firstLine="420"/>
      </w:pPr>
      <w:r>
        <w:rPr>
          <w:rStyle w:val="af4"/>
        </w:rPr>
        <w:annotationRef/>
      </w:r>
      <w:r>
        <w:rPr>
          <w:rFonts w:hint="eastAsia"/>
        </w:rPr>
        <w:t>这个关键技术介绍有些问题，一般来说，你这部分每个技术都是三段论，其一是问题分析，其二是采用的技术背景概述，其三是针对本论文系统的实际设计方案。第一个技术问题分析改进外，其它两部分很清晰，这儿反过来，二、三部分不清晰。</w:t>
      </w:r>
    </w:p>
  </w:comment>
  <w:comment w:id="27" w:author="吕旭东" w:date="2014-02-16T17:34:00Z" w:initials="吕旭东">
    <w:p w14:paraId="03012E87" w14:textId="63DEAAFC" w:rsidR="003B6C3F" w:rsidRDefault="003B6C3F" w:rsidP="009B2B5A">
      <w:pPr>
        <w:pStyle w:val="af5"/>
        <w:ind w:firstLine="420"/>
      </w:pPr>
      <w:r>
        <w:rPr>
          <w:rStyle w:val="af4"/>
        </w:rPr>
        <w:annotationRef/>
      </w:r>
      <w:r>
        <w:rPr>
          <w:rFonts w:hint="eastAsia"/>
        </w:rPr>
        <w:t>标题改一下，改成针对。。的</w:t>
      </w:r>
      <w:proofErr w:type="spellStart"/>
      <w:r>
        <w:rPr>
          <w:rFonts w:hint="eastAsia"/>
        </w:rPr>
        <w:t>WebService</w:t>
      </w:r>
      <w:proofErr w:type="spellEnd"/>
      <w:r>
        <w:rPr>
          <w:rFonts w:hint="eastAsia"/>
        </w:rPr>
        <w:t>模块设计，把</w:t>
      </w:r>
      <w:r>
        <w:t>.3</w:t>
      </w:r>
      <w:r>
        <w:rPr>
          <w:rFonts w:hint="eastAsia"/>
        </w:rPr>
        <w:t>和</w:t>
      </w:r>
      <w:r>
        <w:t>.4</w:t>
      </w:r>
      <w:r>
        <w:rPr>
          <w:rFonts w:hint="eastAsia"/>
        </w:rPr>
        <w:t>合并</w:t>
      </w:r>
    </w:p>
  </w:comment>
  <w:comment w:id="37" w:author="吕旭东" w:date="2014-02-16T17:39:00Z" w:initials="吕旭东">
    <w:p w14:paraId="67CD208C" w14:textId="5DE963F4" w:rsidR="003B6C3F" w:rsidRDefault="003B6C3F" w:rsidP="009B2B5A">
      <w:pPr>
        <w:pStyle w:val="af5"/>
        <w:ind w:firstLine="420"/>
      </w:pPr>
      <w:r>
        <w:rPr>
          <w:rStyle w:val="af4"/>
        </w:rPr>
        <w:annotationRef/>
      </w:r>
      <w:r>
        <w:rPr>
          <w:rFonts w:hint="eastAsia"/>
        </w:rPr>
        <w:t>此章得标注同样适用于第四章</w:t>
      </w:r>
    </w:p>
  </w:comment>
  <w:comment w:id="45" w:author="吕旭东" w:date="2014-02-16T17:37:00Z" w:initials="吕旭东">
    <w:p w14:paraId="03A8B553" w14:textId="5130D243" w:rsidR="003B6C3F" w:rsidRDefault="003B6C3F" w:rsidP="009B2B5A">
      <w:pPr>
        <w:pStyle w:val="af5"/>
        <w:ind w:firstLine="420"/>
      </w:pPr>
      <w:r>
        <w:rPr>
          <w:rStyle w:val="af4"/>
        </w:rPr>
        <w:annotationRef/>
      </w:r>
      <w:r>
        <w:rPr>
          <w:rFonts w:hint="eastAsia"/>
        </w:rPr>
        <w:t>前面得有段话，否则太突兀。</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5F99802" w14:textId="77777777" w:rsidR="00586AF2" w:rsidRPr="0001295E" w:rsidRDefault="00586AF2" w:rsidP="0001295E">
      <w:pPr>
        <w:pStyle w:val="a4"/>
        <w:ind w:firstLineChars="0" w:firstLine="0"/>
      </w:pPr>
    </w:p>
  </w:endnote>
  <w:endnote w:type="continuationSeparator" w:id="0">
    <w:p w14:paraId="03A630DB" w14:textId="77777777" w:rsidR="00586AF2" w:rsidRDefault="00586AF2" w:rsidP="009638E4">
      <w:pPr>
        <w:spacing w:line="240" w:lineRule="auto"/>
        <w:ind w:firstLineChars="0" w:firstLine="0"/>
      </w:pPr>
    </w:p>
  </w:endnote>
  <w:endnote w:type="continuationNotice" w:id="1">
    <w:p w14:paraId="1C3580F4" w14:textId="77777777" w:rsidR="00586AF2" w:rsidRDefault="00586AF2" w:rsidP="0001295E">
      <w:pPr>
        <w:spacing w:line="240" w:lineRule="auto"/>
        <w:ind w:firstLineChars="0" w:firstLine="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仿宋_GB2312">
    <w:altName w:val="仿宋"/>
    <w:charset w:val="86"/>
    <w:family w:val="modern"/>
    <w:pitch w:val="fixed"/>
    <w:sig w:usb0="00000001" w:usb1="080E0000" w:usb2="00000010" w:usb3="00000000" w:csb0="0004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10002FF" w:usb1="4000ACFF" w:usb2="00000009"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time">
    <w:altName w:val="Times New Roman"/>
    <w:panose1 w:val="00000000000000000000"/>
    <w:charset w:val="00"/>
    <w:family w:val="roman"/>
    <w:notTrueType/>
    <w:pitch w:val="default"/>
  </w:font>
  <w:font w:name="楷体_GB2312">
    <w:altName w:val="楷体"/>
    <w:charset w:val="86"/>
    <w:family w:val="modern"/>
    <w:pitch w:val="fixed"/>
    <w:sig w:usb0="00000001" w:usb1="080E0000" w:usb2="00000010" w:usb3="00000000" w:csb0="0004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0786846" w14:textId="77777777" w:rsidR="003B6C3F" w:rsidRDefault="003B6C3F" w:rsidP="000F47CC">
    <w:pPr>
      <w:pStyle w:val="a4"/>
      <w:ind w:firstLine="360"/>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00849949"/>
      <w:docPartObj>
        <w:docPartGallery w:val="Page Numbers (Bottom of Page)"/>
        <w:docPartUnique/>
      </w:docPartObj>
    </w:sdtPr>
    <w:sdtContent>
      <w:p w14:paraId="39EBC897" w14:textId="77777777" w:rsidR="003B6C3F" w:rsidRDefault="003B6C3F" w:rsidP="00120AB3">
        <w:pPr>
          <w:pStyle w:val="a4"/>
          <w:ind w:firstLine="360"/>
          <w:jc w:val="center"/>
        </w:pPr>
        <w:r>
          <w:fldChar w:fldCharType="begin"/>
        </w:r>
        <w:r>
          <w:instrText xml:space="preserve"> PAGE   \* MERGEFORMAT </w:instrText>
        </w:r>
        <w:r>
          <w:fldChar w:fldCharType="separate"/>
        </w:r>
        <w:r w:rsidRPr="003B6C3F">
          <w:rPr>
            <w:noProof/>
            <w:lang w:val="zh-CN"/>
          </w:rPr>
          <w:t>VI</w:t>
        </w:r>
        <w:r>
          <w:rPr>
            <w:noProof/>
            <w:lang w:val="zh-CN"/>
          </w:rPr>
          <w:fldChar w:fldCharType="end"/>
        </w:r>
      </w:p>
    </w:sdtContent>
  </w:sdt>
  <w:p w14:paraId="257B0A45" w14:textId="77777777" w:rsidR="003B6C3F" w:rsidRPr="00D16467" w:rsidRDefault="003B6C3F" w:rsidP="00120AB3">
    <w:pPr>
      <w:pStyle w:val="a4"/>
      <w:ind w:leftChars="200" w:left="480" w:firstLine="360"/>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9995136"/>
      <w:docPartObj>
        <w:docPartGallery w:val="Page Numbers (Bottom of Page)"/>
        <w:docPartUnique/>
      </w:docPartObj>
    </w:sdtPr>
    <w:sdtContent>
      <w:p w14:paraId="60A7149A" w14:textId="77777777" w:rsidR="003B6C3F" w:rsidRDefault="003B6C3F" w:rsidP="002D1265">
        <w:pPr>
          <w:pStyle w:val="a4"/>
          <w:ind w:firstLine="360"/>
          <w:jc w:val="center"/>
        </w:pPr>
        <w:r>
          <w:fldChar w:fldCharType="begin"/>
        </w:r>
        <w:r>
          <w:instrText xml:space="preserve"> PAGE   \* MERGEFORMAT </w:instrText>
        </w:r>
        <w:r>
          <w:fldChar w:fldCharType="separate"/>
        </w:r>
        <w:r w:rsidR="007B4623" w:rsidRPr="007B4623">
          <w:rPr>
            <w:noProof/>
            <w:lang w:val="zh-CN"/>
          </w:rPr>
          <w:t>17</w:t>
        </w:r>
        <w:r>
          <w:rPr>
            <w:noProof/>
            <w:lang w:val="zh-CN"/>
          </w:rPr>
          <w:fldChar w:fldCharType="end"/>
        </w:r>
      </w:p>
    </w:sdtContent>
  </w:sdt>
  <w:p w14:paraId="04CE54EE" w14:textId="77777777" w:rsidR="003B6C3F" w:rsidRPr="00D16467" w:rsidRDefault="003B6C3F" w:rsidP="00332594">
    <w:pPr>
      <w:pStyle w:val="a4"/>
      <w:ind w:leftChars="200" w:left="480"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73D2FAD" w14:textId="77777777" w:rsidR="003B6C3F" w:rsidRDefault="003B6C3F" w:rsidP="00120AB3">
    <w:pPr>
      <w:pStyle w:val="a4"/>
      <w:ind w:firstLine="360"/>
      <w:jc w:val="cen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2E82A74" w14:textId="77777777" w:rsidR="003B6C3F" w:rsidRDefault="003B6C3F" w:rsidP="000F47CC">
    <w:pPr>
      <w:pStyle w:val="a4"/>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EE2E72E" w14:textId="77777777" w:rsidR="003B6C3F" w:rsidRDefault="003B6C3F" w:rsidP="000F47CC">
    <w:pPr>
      <w:pStyle w:val="a4"/>
      <w:ind w:firstLine="360"/>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C48A27F" w14:textId="77777777" w:rsidR="003B6C3F" w:rsidRDefault="003B6C3F" w:rsidP="00120AB3">
    <w:pPr>
      <w:pStyle w:val="a4"/>
      <w:ind w:firstLine="360"/>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FF106A6" w14:textId="77777777" w:rsidR="003B6C3F" w:rsidRDefault="003B6C3F" w:rsidP="000F47CC">
    <w:pPr>
      <w:pStyle w:val="a4"/>
      <w:ind w:firstLine="360"/>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F62E398" w14:textId="77777777" w:rsidR="003B6C3F" w:rsidRDefault="003B6C3F" w:rsidP="00FB0F55">
    <w:pPr>
      <w:pStyle w:val="a4"/>
      <w:ind w:leftChars="200" w:left="480" w:firstLine="360"/>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269FCE8" w14:textId="77777777" w:rsidR="003B6C3F" w:rsidRDefault="003B6C3F" w:rsidP="00120AB3">
    <w:pPr>
      <w:pStyle w:val="a4"/>
      <w:ind w:firstLine="360"/>
      <w:jc w:val="center"/>
    </w:pPr>
  </w:p>
  <w:p w14:paraId="47183A74" w14:textId="77777777" w:rsidR="003B6C3F" w:rsidRPr="00D16467" w:rsidRDefault="003B6C3F" w:rsidP="00120AB3">
    <w:pPr>
      <w:pStyle w:val="a4"/>
      <w:ind w:leftChars="200" w:left="480" w:firstLine="360"/>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4589199" w14:textId="77777777" w:rsidR="003B6C3F" w:rsidRDefault="003B6C3F" w:rsidP="00FB0F55">
    <w:pPr>
      <w:pStyle w:val="a4"/>
      <w:ind w:leftChars="200" w:left="480"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AA2E787" w14:textId="77777777" w:rsidR="00586AF2" w:rsidRDefault="00586AF2" w:rsidP="00FE2764">
      <w:pPr>
        <w:spacing w:line="240" w:lineRule="auto"/>
        <w:ind w:firstLine="480"/>
      </w:pPr>
      <w:r>
        <w:separator/>
      </w:r>
    </w:p>
  </w:footnote>
  <w:footnote w:type="continuationSeparator" w:id="0">
    <w:p w14:paraId="28386048" w14:textId="77777777" w:rsidR="00586AF2" w:rsidRDefault="00586AF2" w:rsidP="004F0892">
      <w:pPr>
        <w:spacing w:line="240" w:lineRule="auto"/>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48502E2" w14:textId="77777777" w:rsidR="003B6C3F" w:rsidRDefault="003B6C3F" w:rsidP="000F47CC">
    <w:pPr>
      <w:pStyle w:val="a3"/>
      <w:ind w:firstLine="360"/>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B435C47" w14:textId="77777777" w:rsidR="003B6C3F" w:rsidRDefault="003B6C3F" w:rsidP="00242604">
    <w:pPr>
      <w:pStyle w:val="a3"/>
      <w:pBdr>
        <w:top w:val="none" w:sz="0" w:space="0" w:color="auto"/>
        <w:left w:val="none" w:sz="0" w:space="0" w:color="auto"/>
        <w:bottom w:val="single" w:sz="4" w:space="1" w:color="auto"/>
        <w:right w:val="none" w:sz="0" w:space="0" w:color="auto"/>
      </w:pBdr>
      <w:ind w:firstLineChars="0" w:firstLine="0"/>
    </w:pPr>
    <w:r w:rsidRPr="00242604">
      <w:rPr>
        <w:rFonts w:hint="eastAsia"/>
      </w:rPr>
      <w:t>浙江大学硕士学位论文</w:t>
    </w:r>
    <w:r w:rsidRPr="00242604">
      <w:rPr>
        <w:rFonts w:hint="eastAsia"/>
      </w:rPr>
      <w:t xml:space="preserve">                                                                    </w:t>
    </w:r>
    <w:r w:rsidRPr="00242604">
      <w:rPr>
        <w:rFonts w:hint="eastAsia"/>
      </w:rPr>
      <w:t>摘要</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341DD99" w14:textId="77777777" w:rsidR="003B6C3F" w:rsidRPr="00A841E5" w:rsidRDefault="003B6C3F" w:rsidP="00242604">
    <w:pPr>
      <w:pStyle w:val="a3"/>
      <w:pBdr>
        <w:top w:val="none" w:sz="0" w:space="0" w:color="auto"/>
        <w:left w:val="none" w:sz="0" w:space="0" w:color="auto"/>
        <w:bottom w:val="single" w:sz="4" w:space="1" w:color="auto"/>
        <w:right w:val="none" w:sz="0" w:space="0" w:color="auto"/>
      </w:pBdr>
      <w:ind w:firstLineChars="0" w:firstLine="0"/>
    </w:pPr>
    <w:r>
      <w:rPr>
        <w:rFonts w:hint="eastAsia"/>
      </w:rPr>
      <w:t>浙江大学硕士学位论文</w:t>
    </w:r>
    <w:r>
      <w:rPr>
        <w:rFonts w:hint="eastAsia"/>
      </w:rPr>
      <w:t xml:space="preserve">                                                                 Abstract</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663C07C" w14:textId="77777777" w:rsidR="003B6C3F" w:rsidRPr="00A841E5" w:rsidRDefault="003B6C3F" w:rsidP="00242604">
    <w:pPr>
      <w:pStyle w:val="a3"/>
      <w:pBdr>
        <w:top w:val="none" w:sz="0" w:space="0" w:color="auto"/>
        <w:left w:val="none" w:sz="0" w:space="0" w:color="auto"/>
        <w:bottom w:val="single" w:sz="4" w:space="1" w:color="auto"/>
        <w:right w:val="none" w:sz="0" w:space="0" w:color="auto"/>
      </w:pBdr>
      <w:ind w:firstLineChars="0" w:firstLine="0"/>
    </w:pPr>
    <w:r>
      <w:rPr>
        <w:rFonts w:hint="eastAsia"/>
      </w:rPr>
      <w:t>浙江大学硕士学位论文</w:t>
    </w:r>
    <w:r>
      <w:rPr>
        <w:rFonts w:hint="eastAsia"/>
      </w:rPr>
      <w:t xml:space="preserve">                                                                   </w:t>
    </w:r>
    <w:r>
      <w:rPr>
        <w:rFonts w:hint="eastAsia"/>
      </w:rPr>
      <w:t>目录</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42E6F1E" w14:textId="77777777" w:rsidR="003B6C3F" w:rsidRPr="00A841E5" w:rsidRDefault="003B6C3F" w:rsidP="00242604">
    <w:pPr>
      <w:pStyle w:val="a3"/>
      <w:pBdr>
        <w:top w:val="none" w:sz="0" w:space="0" w:color="auto"/>
        <w:left w:val="none" w:sz="0" w:space="0" w:color="auto"/>
        <w:bottom w:val="single" w:sz="4" w:space="1" w:color="auto"/>
        <w:right w:val="none" w:sz="0" w:space="0" w:color="auto"/>
      </w:pBdr>
      <w:ind w:firstLineChars="0" w:firstLine="0"/>
      <w:jc w:val="left"/>
    </w:pPr>
    <w:r>
      <w:rPr>
        <w:rFonts w:hint="eastAsia"/>
      </w:rPr>
      <w:t>浙江大学硕士学位论文</w:t>
    </w:r>
    <w:r>
      <w:rPr>
        <w:rFonts w:hint="eastAsia"/>
      </w:rPr>
      <w:t xml:space="preserve">                                                                    </w:t>
    </w:r>
    <w:r>
      <w:rPr>
        <w:rFonts w:hint="eastAsia"/>
      </w:rPr>
      <w:t>引言</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F720769" w14:textId="77777777" w:rsidR="003B6C3F" w:rsidRPr="00A841E5" w:rsidRDefault="003B6C3F" w:rsidP="00242604">
    <w:pPr>
      <w:pStyle w:val="a3"/>
      <w:pBdr>
        <w:top w:val="none" w:sz="0" w:space="0" w:color="auto"/>
        <w:left w:val="none" w:sz="0" w:space="0" w:color="auto"/>
        <w:bottom w:val="single" w:sz="4" w:space="1" w:color="auto"/>
        <w:right w:val="none" w:sz="0" w:space="0" w:color="auto"/>
      </w:pBdr>
      <w:ind w:firstLineChars="0" w:firstLine="0"/>
    </w:pPr>
    <w:r>
      <w:rPr>
        <w:rFonts w:hint="eastAsia"/>
      </w:rPr>
      <w:t>浙江大学硕士学位论文</w:t>
    </w:r>
    <w:r>
      <w:rPr>
        <w:rFonts w:hint="eastAsia"/>
      </w:rPr>
      <w:t xml:space="preserve">                                                  </w:t>
    </w:r>
    <w:r>
      <w:rPr>
        <w:rFonts w:hint="eastAsia"/>
      </w:rPr>
      <w:t>关键技术及系统框架实现</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D0322AC" w14:textId="77777777" w:rsidR="003B6C3F" w:rsidRPr="00A841E5" w:rsidRDefault="003B6C3F" w:rsidP="00242604">
    <w:pPr>
      <w:pStyle w:val="a3"/>
      <w:pBdr>
        <w:top w:val="none" w:sz="0" w:space="0" w:color="auto"/>
        <w:left w:val="none" w:sz="0" w:space="0" w:color="auto"/>
        <w:bottom w:val="single" w:sz="4" w:space="1" w:color="auto"/>
        <w:right w:val="none" w:sz="0" w:space="0" w:color="auto"/>
      </w:pBdr>
      <w:ind w:firstLineChars="0" w:firstLine="0"/>
    </w:pPr>
    <w:r>
      <w:rPr>
        <w:rFonts w:hint="eastAsia"/>
      </w:rPr>
      <w:t>浙江大学硕士学位论文</w:t>
    </w:r>
    <w:r>
      <w:rPr>
        <w:rFonts w:hint="eastAsia"/>
      </w:rPr>
      <w:t xml:space="preserve">                                                </w:t>
    </w:r>
    <w:r>
      <w:rPr>
        <w:rFonts w:hint="eastAsia"/>
      </w:rPr>
      <w:t>头痛诊断决策支持系统实现</w: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7B9479D" w14:textId="77777777" w:rsidR="003B6C3F" w:rsidRPr="00A841E5" w:rsidRDefault="003B6C3F" w:rsidP="00242604">
    <w:pPr>
      <w:pStyle w:val="a3"/>
      <w:pBdr>
        <w:top w:val="none" w:sz="0" w:space="0" w:color="auto"/>
        <w:left w:val="none" w:sz="0" w:space="0" w:color="auto"/>
        <w:bottom w:val="single" w:sz="4" w:space="1" w:color="auto"/>
        <w:right w:val="none" w:sz="0" w:space="0" w:color="auto"/>
      </w:pBdr>
      <w:ind w:firstLineChars="0" w:firstLine="0"/>
    </w:pPr>
    <w:r>
      <w:rPr>
        <w:rFonts w:hint="eastAsia"/>
      </w:rPr>
      <w:t>浙江大学硕士学位论文</w:t>
    </w:r>
    <w:r>
      <w:rPr>
        <w:rFonts w:hint="eastAsia"/>
      </w:rPr>
      <w:t xml:space="preserve">                                        </w:t>
    </w:r>
    <w:r>
      <w:rPr>
        <w:rFonts w:hint="eastAsia"/>
      </w:rPr>
      <w:t>阿尔兹海默症诊断决策支持系统实现</w: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D390833" w14:textId="77777777" w:rsidR="003B6C3F" w:rsidRPr="00A841E5" w:rsidRDefault="003B6C3F" w:rsidP="00242604">
    <w:pPr>
      <w:pStyle w:val="a3"/>
      <w:pBdr>
        <w:top w:val="none" w:sz="0" w:space="0" w:color="auto"/>
        <w:left w:val="none" w:sz="0" w:space="0" w:color="auto"/>
        <w:bottom w:val="single" w:sz="4" w:space="1" w:color="auto"/>
        <w:right w:val="none" w:sz="0" w:space="0" w:color="auto"/>
      </w:pBdr>
      <w:ind w:firstLineChars="0" w:firstLine="0"/>
    </w:pPr>
    <w:r>
      <w:rPr>
        <w:rFonts w:hint="eastAsia"/>
      </w:rPr>
      <w:t>浙江大学硕士学位论文</w:t>
    </w:r>
    <w:r>
      <w:rPr>
        <w:rFonts w:hint="eastAsia"/>
      </w:rPr>
      <w:t xml:space="preserve">                                                              </w:t>
    </w:r>
    <w:r>
      <w:rPr>
        <w:rFonts w:hint="eastAsia"/>
      </w:rPr>
      <w:t>总结与展望</w:t>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F15AB29" w14:textId="77777777" w:rsidR="003B6C3F" w:rsidRPr="00A841E5" w:rsidRDefault="003B6C3F" w:rsidP="00242604">
    <w:pPr>
      <w:pStyle w:val="a3"/>
      <w:pBdr>
        <w:top w:val="none" w:sz="0" w:space="0" w:color="auto"/>
        <w:left w:val="none" w:sz="0" w:space="0" w:color="auto"/>
        <w:bottom w:val="single" w:sz="4" w:space="1" w:color="auto"/>
        <w:right w:val="none" w:sz="0" w:space="0" w:color="auto"/>
      </w:pBdr>
      <w:ind w:firstLineChars="0" w:firstLine="0"/>
    </w:pPr>
    <w:r>
      <w:rPr>
        <w:rFonts w:hint="eastAsia"/>
      </w:rPr>
      <w:t>浙江大学硕士学位论文</w:t>
    </w:r>
    <w:r>
      <w:rPr>
        <w:rFonts w:hint="eastAsia"/>
      </w:rPr>
      <w:t xml:space="preserve">                                                                </w:t>
    </w:r>
    <w:r>
      <w:rPr>
        <w:rFonts w:hint="eastAsia"/>
      </w:rPr>
      <w:t>作者简介</w:t>
    </w: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D5EF9FB" w14:textId="77777777" w:rsidR="003B6C3F" w:rsidRPr="00A841E5" w:rsidRDefault="003B6C3F" w:rsidP="000A07E4">
    <w:pPr>
      <w:pStyle w:val="a3"/>
      <w:pBdr>
        <w:top w:val="none" w:sz="0" w:space="0" w:color="auto"/>
        <w:left w:val="none" w:sz="0" w:space="0" w:color="auto"/>
        <w:bottom w:val="single" w:sz="4" w:space="1" w:color="auto"/>
        <w:right w:val="none" w:sz="0" w:space="0" w:color="auto"/>
        <w:bar w:val="single" w:sz="4" w:color="auto"/>
      </w:pBdr>
      <w:ind w:firstLineChars="0" w:firstLine="0"/>
    </w:pPr>
    <w:r w:rsidRPr="000A07E4">
      <w:rPr>
        <w:rFonts w:hint="eastAsia"/>
      </w:rPr>
      <w:t>浙江大学硕士学位论文</w:t>
    </w:r>
    <w:r w:rsidRPr="000A07E4">
      <w:rPr>
        <w:rFonts w:hint="eastAsia"/>
      </w:rPr>
      <w:t xml:space="preserve">                                                                </w:t>
    </w:r>
    <w:r w:rsidRPr="000A07E4">
      <w:rPr>
        <w:rFonts w:hint="eastAsia"/>
      </w:rPr>
      <w:t>参考文献</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8BA4B06" w14:textId="77777777" w:rsidR="003B6C3F" w:rsidRPr="004B0826" w:rsidRDefault="003B6C3F" w:rsidP="000F47CC">
    <w:pPr>
      <w:ind w:left="480" w:firstLineChars="0" w:firstLine="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383BBF3" w14:textId="77777777" w:rsidR="003B6C3F" w:rsidRDefault="003B6C3F" w:rsidP="000F47CC">
    <w:pPr>
      <w:pStyle w:val="a3"/>
      <w:ind w:firstLine="36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557ED96" w14:textId="77777777" w:rsidR="003B6C3F" w:rsidRDefault="003B6C3F" w:rsidP="000F47CC">
    <w:pPr>
      <w:pStyle w:val="a3"/>
      <w:ind w:firstLine="360"/>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86319BB" w14:textId="77777777" w:rsidR="003B6C3F" w:rsidRDefault="003B6C3F" w:rsidP="000F47CC">
    <w:pPr>
      <w:pStyle w:val="a3"/>
      <w:ind w:firstLine="360"/>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C547B90" w14:textId="77777777" w:rsidR="003B6C3F" w:rsidRDefault="003B6C3F" w:rsidP="00FB0F55">
    <w:pPr>
      <w:pStyle w:val="a3"/>
      <w:pBdr>
        <w:bottom w:val="none" w:sz="0" w:space="0" w:color="auto"/>
      </w:pBdr>
      <w:ind w:leftChars="200" w:left="480" w:firstLine="360"/>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085C6F5" w14:textId="77777777" w:rsidR="003B6C3F" w:rsidRPr="00101F1A" w:rsidRDefault="003B6C3F" w:rsidP="00120AB3">
    <w:pPr>
      <w:pStyle w:val="a3"/>
      <w:ind w:firstLine="360"/>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EFDAE60" w14:textId="77777777" w:rsidR="003B6C3F" w:rsidRDefault="003B6C3F" w:rsidP="00FB0F55">
    <w:pPr>
      <w:pStyle w:val="a3"/>
      <w:ind w:leftChars="200" w:left="480" w:firstLine="360"/>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1BBCABB" w14:textId="77777777" w:rsidR="003B6C3F" w:rsidRDefault="003B6C3F" w:rsidP="00242604">
    <w:pPr>
      <w:pStyle w:val="a3"/>
      <w:pBdr>
        <w:top w:val="none" w:sz="0" w:space="0" w:color="auto"/>
        <w:left w:val="none" w:sz="0" w:space="0" w:color="auto"/>
        <w:bottom w:val="single" w:sz="4" w:space="1" w:color="auto"/>
        <w:right w:val="none" w:sz="0" w:space="0" w:color="auto"/>
      </w:pBdr>
      <w:ind w:firstLineChars="0" w:firstLine="0"/>
    </w:pPr>
    <w:r w:rsidRPr="00242604">
      <w:rPr>
        <w:rFonts w:hint="eastAsia"/>
      </w:rPr>
      <w:t>浙江大学硕士学位论文</w:t>
    </w:r>
    <w:r w:rsidRPr="00242604">
      <w:rPr>
        <w:rFonts w:hint="eastAsia"/>
      </w:rPr>
      <w:t xml:space="preserve">                                                                    </w:t>
    </w:r>
    <w:r w:rsidRPr="00242604">
      <w:rPr>
        <w:rFonts w:hint="eastAsia"/>
      </w:rPr>
      <w:t>致谢</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3455FD"/>
    <w:multiLevelType w:val="hybridMultilevel"/>
    <w:tmpl w:val="6E7AC9B0"/>
    <w:lvl w:ilvl="0" w:tplc="6BCE42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1DB5D1C"/>
    <w:multiLevelType w:val="hybridMultilevel"/>
    <w:tmpl w:val="6E7AC9B0"/>
    <w:lvl w:ilvl="0" w:tplc="6BCE42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39775D6"/>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
    <w:nsid w:val="051C3C55"/>
    <w:multiLevelType w:val="multilevel"/>
    <w:tmpl w:val="0409001D"/>
    <w:lvl w:ilvl="0">
      <w:start w:val="1"/>
      <w:numFmt w:val="decimal"/>
      <w:lvlText w:val="%1"/>
      <w:lvlJc w:val="left"/>
      <w:pPr>
        <w:ind w:left="425" w:hanging="425"/>
      </w:pPr>
      <w:rPr>
        <w:rFonts w:hint="default"/>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4">
    <w:nsid w:val="0C195673"/>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5">
    <w:nsid w:val="0D053175"/>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6">
    <w:nsid w:val="123104C7"/>
    <w:multiLevelType w:val="multilevel"/>
    <w:tmpl w:val="0409001F"/>
    <w:lvl w:ilvl="0">
      <w:start w:val="1"/>
      <w:numFmt w:val="decimal"/>
      <w:lvlText w:val="%1."/>
      <w:lvlJc w:val="left"/>
      <w:pPr>
        <w:ind w:left="425" w:hanging="425"/>
      </w:pPr>
      <w:rPr>
        <w:b/>
        <w:bCs w:val="0"/>
        <w:i w:val="0"/>
        <w:iCs w:val="0"/>
        <w:caps w:val="0"/>
        <w:smallCaps w:val="0"/>
        <w:strike w:val="0"/>
        <w:dstrike w:val="0"/>
        <w:noProof w:val="0"/>
        <w:snapToGrid w:val="0"/>
        <w:vanish w:val="0"/>
        <w:color w:val="000000"/>
        <w:spacing w:val="0"/>
        <w:w w:val="0"/>
        <w:kern w:val="0"/>
        <w:position w:val="0"/>
        <w:szCs w:val="0"/>
        <w:u w:val="none"/>
        <w:vertAlign w:val="baseline"/>
        <w:em w:val="none"/>
        <w:lang w:val="en-US"/>
      </w:rPr>
    </w:lvl>
    <w:lvl w:ilvl="1">
      <w:start w:val="1"/>
      <w:numFmt w:val="decimal"/>
      <w:lvlText w:val="%1.%2."/>
      <w:lvlJc w:val="left"/>
      <w:pPr>
        <w:ind w:left="567" w:hanging="567"/>
      </w:pPr>
      <w:rPr>
        <w:rFonts w:hint="default"/>
      </w:rPr>
    </w:lvl>
    <w:lvl w:ilvl="2">
      <w:start w:val="1"/>
      <w:numFmt w:val="decimal"/>
      <w:lvlText w:val="%1.%2.%3."/>
      <w:lvlJc w:val="left"/>
      <w:pPr>
        <w:ind w:left="709" w:hanging="709"/>
      </w:pPr>
      <w:rPr>
        <w:b w:val="0"/>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3">
      <w:start w:val="1"/>
      <w:numFmt w:val="decimal"/>
      <w:lvlText w:val="%1.%2.%3.%4."/>
      <w:lvlJc w:val="left"/>
      <w:pPr>
        <w:ind w:left="851" w:hanging="851"/>
      </w:pPr>
      <w:rPr>
        <w:b w:val="0"/>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4">
      <w:start w:val="1"/>
      <w:numFmt w:val="decimal"/>
      <w:lvlText w:val="%1.%2.%3.%4.%5."/>
      <w:lvlJc w:val="left"/>
      <w:pPr>
        <w:ind w:left="992" w:hanging="992"/>
      </w:pPr>
      <w:rPr>
        <w:rFonts w:hint="default"/>
      </w:rPr>
    </w:lvl>
    <w:lvl w:ilvl="5">
      <w:start w:val="1"/>
      <w:numFmt w:val="decimal"/>
      <w:lvlText w:val="%1.%2.%3.%4.%5.%6."/>
      <w:lvlJc w:val="left"/>
      <w:pPr>
        <w:ind w:left="1134" w:hanging="1134"/>
      </w:pPr>
      <w:rPr>
        <w:rFonts w:hint="default"/>
      </w:rPr>
    </w:lvl>
    <w:lvl w:ilvl="6">
      <w:start w:val="1"/>
      <w:numFmt w:val="decimal"/>
      <w:lvlText w:val="%1.%2.%3.%4.%5.%6.%7."/>
      <w:lvlJc w:val="left"/>
      <w:pPr>
        <w:ind w:left="1276" w:hanging="1276"/>
      </w:pPr>
      <w:rPr>
        <w:rFonts w:hint="default"/>
      </w:rPr>
    </w:lvl>
    <w:lvl w:ilvl="7">
      <w:start w:val="1"/>
      <w:numFmt w:val="decimal"/>
      <w:lvlText w:val="%1.%2.%3.%4.%5.%6.%7.%8."/>
      <w:lvlJc w:val="left"/>
      <w:pPr>
        <w:ind w:left="1418" w:hanging="1418"/>
      </w:pPr>
      <w:rPr>
        <w:rFonts w:hint="default"/>
      </w:rPr>
    </w:lvl>
    <w:lvl w:ilvl="8">
      <w:start w:val="1"/>
      <w:numFmt w:val="decimal"/>
      <w:lvlText w:val="%1.%2.%3.%4.%5.%6.%7.%8.%9."/>
      <w:lvlJc w:val="left"/>
      <w:pPr>
        <w:ind w:left="1559" w:hanging="1559"/>
      </w:pPr>
      <w:rPr>
        <w:rFonts w:hint="default"/>
      </w:rPr>
    </w:lvl>
  </w:abstractNum>
  <w:abstractNum w:abstractNumId="7">
    <w:nsid w:val="14246041"/>
    <w:multiLevelType w:val="hybridMultilevel"/>
    <w:tmpl w:val="B43876A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nsid w:val="1BDA3E0A"/>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9">
    <w:nsid w:val="1E7F2063"/>
    <w:multiLevelType w:val="hybridMultilevel"/>
    <w:tmpl w:val="73D6755C"/>
    <w:lvl w:ilvl="0" w:tplc="A010041C">
      <w:start w:val="4"/>
      <w:numFmt w:val="decimal"/>
      <w:lvlText w:val="第%1章"/>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22780788"/>
    <w:multiLevelType w:val="hybridMultilevel"/>
    <w:tmpl w:val="0E6ECD30"/>
    <w:lvl w:ilvl="0" w:tplc="80A6E0A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nsid w:val="26A67236"/>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2">
    <w:nsid w:val="28C2488B"/>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3">
    <w:nsid w:val="2D6B269C"/>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4">
    <w:nsid w:val="354F4E67"/>
    <w:multiLevelType w:val="hybridMultilevel"/>
    <w:tmpl w:val="7FEABAF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
    <w:nsid w:val="3C111C33"/>
    <w:multiLevelType w:val="multilevel"/>
    <w:tmpl w:val="7104178A"/>
    <w:lvl w:ilvl="0">
      <w:start w:val="1"/>
      <w:numFmt w:val="decimal"/>
      <w:lvlText w:val="第%1章"/>
      <w:lvlJc w:val="left"/>
      <w:pPr>
        <w:ind w:left="432" w:hanging="432"/>
      </w:pPr>
      <w:rPr>
        <w:rFonts w:ascii="Times New Roman" w:hAnsi="Times New Roman" w:cs="Times New Roman" w:hint="eastAsia"/>
        <w:b/>
        <w:bCs w:val="0"/>
        <w:i w:val="0"/>
        <w:iCs w:val="0"/>
        <w:caps w:val="0"/>
        <w:smallCaps w:val="0"/>
        <w:strike w:val="0"/>
        <w:dstrike w:val="0"/>
        <w:snapToGrid w:val="0"/>
        <w:vanish w:val="0"/>
        <w:color w:val="000000"/>
        <w:spacing w:val="0"/>
        <w:w w:val="0"/>
        <w:kern w:val="0"/>
        <w:position w:val="0"/>
        <w:szCs w:val="0"/>
        <w:u w:val="none"/>
        <w:vertAlign w:val="baseline"/>
        <w:em w:val="none"/>
      </w:rPr>
    </w:lvl>
    <w:lvl w:ilvl="1">
      <w:start w:val="2"/>
      <w:numFmt w:val="decimal"/>
      <w:lvlText w:val="%1.%2"/>
      <w:lvlJc w:val="left"/>
      <w:pPr>
        <w:ind w:left="576" w:hanging="576"/>
      </w:pPr>
      <w:rPr>
        <w:rFonts w:hint="default"/>
      </w:rPr>
    </w:lvl>
    <w:lvl w:ilvl="2">
      <w:start w:val="1"/>
      <w:numFmt w:val="decimal"/>
      <w:lvlText w:val="%1.%2.%3"/>
      <w:lvlJc w:val="left"/>
      <w:pPr>
        <w:ind w:left="720" w:hanging="720"/>
      </w:pPr>
      <w:rPr>
        <w:rFonts w:ascii="Times New Roman" w:hAnsi="Times New Roman" w:cs="Times New Roman" w:hint="eastAsia"/>
        <w:b w:val="0"/>
        <w:bCs w:val="0"/>
        <w:i w:val="0"/>
        <w:iCs w:val="0"/>
        <w:caps w:val="0"/>
        <w:smallCaps w:val="0"/>
        <w:strike w:val="0"/>
        <w:dstrike w:val="0"/>
        <w:snapToGrid w:val="0"/>
        <w:vanish w:val="0"/>
        <w:color w:val="000000"/>
        <w:spacing w:val="0"/>
        <w:w w:val="0"/>
        <w:kern w:val="0"/>
        <w:position w:val="0"/>
        <w:szCs w:val="0"/>
        <w:u w:val="none"/>
        <w:vertAlign w:val="baseline"/>
        <w:em w:val="none"/>
      </w:rPr>
    </w:lvl>
    <w:lvl w:ilvl="3">
      <w:start w:val="1"/>
      <w:numFmt w:val="decimal"/>
      <w:lvlText w:val="%1.%2.%3.%4"/>
      <w:lvlJc w:val="left"/>
      <w:pPr>
        <w:ind w:left="864" w:hanging="864"/>
      </w:pPr>
      <w:rPr>
        <w:rFonts w:ascii="Times New Roman" w:hAnsi="Times New Roman" w:cs="Times New Roman" w:hint="eastAsia"/>
        <w:b w:val="0"/>
        <w:bCs w:val="0"/>
        <w:i w:val="0"/>
        <w:iCs w:val="0"/>
        <w:caps w:val="0"/>
        <w:smallCaps w:val="0"/>
        <w:strike w:val="0"/>
        <w:dstrike w:val="0"/>
        <w:snapToGrid w:val="0"/>
        <w:vanish w:val="0"/>
        <w:color w:val="000000"/>
        <w:spacing w:val="0"/>
        <w:w w:val="0"/>
        <w:kern w:val="0"/>
        <w:position w:val="0"/>
        <w:szCs w:val="0"/>
        <w:u w:val="none"/>
        <w:vertAlign w:val="baseline"/>
        <w:em w:val="none"/>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6">
    <w:nsid w:val="47CF1D54"/>
    <w:multiLevelType w:val="hybridMultilevel"/>
    <w:tmpl w:val="B4C68CB4"/>
    <w:lvl w:ilvl="0" w:tplc="0409000B">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7">
    <w:nsid w:val="4B013279"/>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8">
    <w:nsid w:val="4BA127F9"/>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9">
    <w:nsid w:val="512A7306"/>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0">
    <w:nsid w:val="51AF62A4"/>
    <w:multiLevelType w:val="hybridMultilevel"/>
    <w:tmpl w:val="E216E1AE"/>
    <w:lvl w:ilvl="0" w:tplc="0409000B">
      <w:start w:val="1"/>
      <w:numFmt w:val="bullet"/>
      <w:lvlText w:val=""/>
      <w:lvlJc w:val="left"/>
      <w:pPr>
        <w:ind w:left="842" w:hanging="420"/>
      </w:pPr>
      <w:rPr>
        <w:rFonts w:ascii="Wingdings" w:hAnsi="Wingdings" w:hint="default"/>
      </w:rPr>
    </w:lvl>
    <w:lvl w:ilvl="1" w:tplc="04090003" w:tentative="1">
      <w:start w:val="1"/>
      <w:numFmt w:val="bullet"/>
      <w:lvlText w:val=""/>
      <w:lvlJc w:val="left"/>
      <w:pPr>
        <w:ind w:left="1262" w:hanging="420"/>
      </w:pPr>
      <w:rPr>
        <w:rFonts w:ascii="Wingdings" w:hAnsi="Wingdings" w:hint="default"/>
      </w:rPr>
    </w:lvl>
    <w:lvl w:ilvl="2" w:tplc="04090005" w:tentative="1">
      <w:start w:val="1"/>
      <w:numFmt w:val="bullet"/>
      <w:lvlText w:val=""/>
      <w:lvlJc w:val="left"/>
      <w:pPr>
        <w:ind w:left="1682" w:hanging="420"/>
      </w:pPr>
      <w:rPr>
        <w:rFonts w:ascii="Wingdings" w:hAnsi="Wingdings" w:hint="default"/>
      </w:rPr>
    </w:lvl>
    <w:lvl w:ilvl="3" w:tplc="04090001" w:tentative="1">
      <w:start w:val="1"/>
      <w:numFmt w:val="bullet"/>
      <w:lvlText w:val=""/>
      <w:lvlJc w:val="left"/>
      <w:pPr>
        <w:ind w:left="2102" w:hanging="420"/>
      </w:pPr>
      <w:rPr>
        <w:rFonts w:ascii="Wingdings" w:hAnsi="Wingdings" w:hint="default"/>
      </w:rPr>
    </w:lvl>
    <w:lvl w:ilvl="4" w:tplc="04090003" w:tentative="1">
      <w:start w:val="1"/>
      <w:numFmt w:val="bullet"/>
      <w:lvlText w:val=""/>
      <w:lvlJc w:val="left"/>
      <w:pPr>
        <w:ind w:left="2522" w:hanging="420"/>
      </w:pPr>
      <w:rPr>
        <w:rFonts w:ascii="Wingdings" w:hAnsi="Wingdings" w:hint="default"/>
      </w:rPr>
    </w:lvl>
    <w:lvl w:ilvl="5" w:tplc="04090005" w:tentative="1">
      <w:start w:val="1"/>
      <w:numFmt w:val="bullet"/>
      <w:lvlText w:val=""/>
      <w:lvlJc w:val="left"/>
      <w:pPr>
        <w:ind w:left="2942" w:hanging="420"/>
      </w:pPr>
      <w:rPr>
        <w:rFonts w:ascii="Wingdings" w:hAnsi="Wingdings" w:hint="default"/>
      </w:rPr>
    </w:lvl>
    <w:lvl w:ilvl="6" w:tplc="04090001" w:tentative="1">
      <w:start w:val="1"/>
      <w:numFmt w:val="bullet"/>
      <w:lvlText w:val=""/>
      <w:lvlJc w:val="left"/>
      <w:pPr>
        <w:ind w:left="3362" w:hanging="420"/>
      </w:pPr>
      <w:rPr>
        <w:rFonts w:ascii="Wingdings" w:hAnsi="Wingdings" w:hint="default"/>
      </w:rPr>
    </w:lvl>
    <w:lvl w:ilvl="7" w:tplc="04090003" w:tentative="1">
      <w:start w:val="1"/>
      <w:numFmt w:val="bullet"/>
      <w:lvlText w:val=""/>
      <w:lvlJc w:val="left"/>
      <w:pPr>
        <w:ind w:left="3782" w:hanging="420"/>
      </w:pPr>
      <w:rPr>
        <w:rFonts w:ascii="Wingdings" w:hAnsi="Wingdings" w:hint="default"/>
      </w:rPr>
    </w:lvl>
    <w:lvl w:ilvl="8" w:tplc="04090005" w:tentative="1">
      <w:start w:val="1"/>
      <w:numFmt w:val="bullet"/>
      <w:lvlText w:val=""/>
      <w:lvlJc w:val="left"/>
      <w:pPr>
        <w:ind w:left="4202" w:hanging="420"/>
      </w:pPr>
      <w:rPr>
        <w:rFonts w:ascii="Wingdings" w:hAnsi="Wingdings" w:hint="default"/>
      </w:rPr>
    </w:lvl>
  </w:abstractNum>
  <w:abstractNum w:abstractNumId="21">
    <w:nsid w:val="5238004E"/>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2">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23">
    <w:nsid w:val="54E527CA"/>
    <w:multiLevelType w:val="hybridMultilevel"/>
    <w:tmpl w:val="71FC6C96"/>
    <w:lvl w:ilvl="0" w:tplc="80A6E0A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4">
    <w:nsid w:val="56844953"/>
    <w:multiLevelType w:val="hybridMultilevel"/>
    <w:tmpl w:val="704C91F2"/>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5">
    <w:nsid w:val="5804665C"/>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6">
    <w:nsid w:val="5A245909"/>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7">
    <w:nsid w:val="5E983A15"/>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8">
    <w:nsid w:val="60735D33"/>
    <w:multiLevelType w:val="multilevel"/>
    <w:tmpl w:val="0409001F"/>
    <w:lvl w:ilvl="0">
      <w:start w:val="1"/>
      <w:numFmt w:val="decimal"/>
      <w:lvlText w:val="%1."/>
      <w:lvlJc w:val="left"/>
      <w:pPr>
        <w:ind w:left="425" w:hanging="425"/>
      </w:pPr>
      <w:rPr>
        <w:rFonts w:hint="default"/>
      </w:r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9">
    <w:nsid w:val="648C08AE"/>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0">
    <w:nsid w:val="6976237B"/>
    <w:multiLevelType w:val="multilevel"/>
    <w:tmpl w:val="0409001F"/>
    <w:lvl w:ilvl="0">
      <w:start w:val="1"/>
      <w:numFmt w:val="decimal"/>
      <w:lvlText w:val="%1."/>
      <w:lvlJc w:val="left"/>
      <w:pPr>
        <w:ind w:left="425" w:hanging="425"/>
      </w:pPr>
      <w:rPr>
        <w:rFonts w:hint="default"/>
      </w:r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1">
    <w:nsid w:val="71423C87"/>
    <w:multiLevelType w:val="hybridMultilevel"/>
    <w:tmpl w:val="285CC94A"/>
    <w:lvl w:ilvl="0" w:tplc="96E65C4A">
      <w:start w:val="1"/>
      <w:numFmt w:val="bullet"/>
      <w:lvlText w:val=""/>
      <w:lvlJc w:val="left"/>
      <w:pPr>
        <w:ind w:left="840" w:hanging="420"/>
      </w:pPr>
      <w:rPr>
        <w:rFonts w:ascii="Wingdings" w:hAnsi="Wingdings" w:hint="default"/>
        <w:color w:val="auto"/>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2">
    <w:nsid w:val="7D4A5782"/>
    <w:multiLevelType w:val="multilevel"/>
    <w:tmpl w:val="0409001F"/>
    <w:lvl w:ilvl="0">
      <w:start w:val="1"/>
      <w:numFmt w:val="decimal"/>
      <w:lvlText w:val="%1."/>
      <w:lvlJc w:val="left"/>
      <w:pPr>
        <w:ind w:left="425" w:hanging="425"/>
      </w:pPr>
      <w:rPr>
        <w:rFonts w:hint="default"/>
      </w:r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num w:numId="1">
    <w:abstractNumId w:val="6"/>
  </w:num>
  <w:num w:numId="2">
    <w:abstractNumId w:val="22"/>
  </w:num>
  <w:num w:numId="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
  </w:num>
  <w:num w:numId="5">
    <w:abstractNumId w:val="23"/>
  </w:num>
  <w:num w:numId="6">
    <w:abstractNumId w:val="10"/>
  </w:num>
  <w:num w:numId="7">
    <w:abstractNumId w:val="24"/>
  </w:num>
  <w:num w:numId="8">
    <w:abstractNumId w:val="0"/>
  </w:num>
  <w:num w:numId="9">
    <w:abstractNumId w:val="16"/>
  </w:num>
  <w:num w:numId="10">
    <w:abstractNumId w:val="31"/>
  </w:num>
  <w:num w:numId="11">
    <w:abstractNumId w:val="20"/>
  </w:num>
  <w:num w:numId="12">
    <w:abstractNumId w:val="7"/>
  </w:num>
  <w:num w:numId="13">
    <w:abstractNumId w:val="14"/>
  </w:num>
  <w:num w:numId="14">
    <w:abstractNumId w:val="6"/>
  </w:num>
  <w:num w:numId="15">
    <w:abstractNumId w:val="6"/>
  </w:num>
  <w:num w:numId="16">
    <w:abstractNumId w:val="6"/>
  </w:num>
  <w:num w:numId="17">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6"/>
  </w:num>
  <w:num w:numId="19">
    <w:abstractNumId w:val="30"/>
  </w:num>
  <w:num w:numId="20">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28"/>
  </w:num>
  <w:num w:numId="22">
    <w:abstractNumId w:val="9"/>
  </w:num>
  <w:num w:numId="23">
    <w:abstractNumId w:val="32"/>
  </w:num>
  <w:num w:numId="24">
    <w:abstractNumId w:val="15"/>
  </w:num>
  <w:num w:numId="25">
    <w:abstractNumId w:val="19"/>
  </w:num>
  <w:num w:numId="26">
    <w:abstractNumId w:val="2"/>
  </w:num>
  <w:num w:numId="27">
    <w:abstractNumId w:val="8"/>
  </w:num>
  <w:num w:numId="28">
    <w:abstractNumId w:val="12"/>
  </w:num>
  <w:num w:numId="29">
    <w:abstractNumId w:val="29"/>
  </w:num>
  <w:num w:numId="30">
    <w:abstractNumId w:val="3"/>
  </w:num>
  <w:num w:numId="31">
    <w:abstractNumId w:val="27"/>
  </w:num>
  <w:num w:numId="32">
    <w:abstractNumId w:val="18"/>
  </w:num>
  <w:num w:numId="33">
    <w:abstractNumId w:val="26"/>
  </w:num>
  <w:num w:numId="34">
    <w:abstractNumId w:val="25"/>
  </w:num>
  <w:num w:numId="35">
    <w:abstractNumId w:val="17"/>
  </w:num>
  <w:num w:numId="36">
    <w:abstractNumId w:val="11"/>
  </w:num>
  <w:num w:numId="37">
    <w:abstractNumId w:val="4"/>
  </w:num>
  <w:num w:numId="38">
    <w:abstractNumId w:val="21"/>
  </w:num>
  <w:num w:numId="39">
    <w:abstractNumId w:val="13"/>
  </w:num>
  <w:num w:numId="40">
    <w:abstractNumId w:val="5"/>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bordersDoNotSurroundHeader/>
  <w:bordersDoNotSurroundFooter/>
  <w:proofState w:spelling="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numFmt w:val="decimal"/>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numeric-c&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Libraries&gt;&lt;item db-id=&quot;5dzfeds9afa20pepxd95ep9jpa0easz5p5fz&quot;&gt;My EndNote Library&lt;record-ids&gt;&lt;item&gt;1&lt;/item&gt;&lt;item&gt;2&lt;/item&gt;&lt;item&gt;3&lt;/item&gt;&lt;item&gt;4&lt;/item&gt;&lt;item&gt;5&lt;/item&gt;&lt;item&gt;6&lt;/item&gt;&lt;item&gt;7&lt;/item&gt;&lt;item&gt;8&lt;/item&gt;&lt;item&gt;9&lt;/item&gt;&lt;item&gt;10&lt;/item&gt;&lt;item&gt;11&lt;/item&gt;&lt;item&gt;12&lt;/item&gt;&lt;item&gt;13&lt;/item&gt;&lt;item&gt;14&lt;/item&gt;&lt;item&gt;15&lt;/item&gt;&lt;item&gt;16&lt;/item&gt;&lt;item&gt;17&lt;/item&gt;&lt;item&gt;18&lt;/item&gt;&lt;item&gt;19&lt;/item&gt;&lt;item&gt;20&lt;/item&gt;&lt;item&gt;21&lt;/item&gt;&lt;item&gt;22&lt;/item&gt;&lt;item&gt;23&lt;/item&gt;&lt;item&gt;24&lt;/item&gt;&lt;item&gt;25&lt;/item&gt;&lt;item&gt;26&lt;/item&gt;&lt;item&gt;27&lt;/item&gt;&lt;item&gt;28&lt;/item&gt;&lt;item&gt;29&lt;/item&gt;&lt;item&gt;30&lt;/item&gt;&lt;item&gt;34&lt;/item&gt;&lt;/record-ids&gt;&lt;/item&gt;&lt;/Libraries&gt;"/>
  </w:docVars>
  <w:rsids>
    <w:rsidRoot w:val="004F0892"/>
    <w:rsid w:val="000003E6"/>
    <w:rsid w:val="000004F6"/>
    <w:rsid w:val="0000187C"/>
    <w:rsid w:val="00001F28"/>
    <w:rsid w:val="000029B0"/>
    <w:rsid w:val="00003116"/>
    <w:rsid w:val="00003748"/>
    <w:rsid w:val="000037D6"/>
    <w:rsid w:val="00004188"/>
    <w:rsid w:val="00004820"/>
    <w:rsid w:val="00004B1D"/>
    <w:rsid w:val="00004B80"/>
    <w:rsid w:val="000057AE"/>
    <w:rsid w:val="00006072"/>
    <w:rsid w:val="000061C0"/>
    <w:rsid w:val="00006D59"/>
    <w:rsid w:val="00006F06"/>
    <w:rsid w:val="00010165"/>
    <w:rsid w:val="00011BA7"/>
    <w:rsid w:val="0001203F"/>
    <w:rsid w:val="0001211F"/>
    <w:rsid w:val="0001295E"/>
    <w:rsid w:val="000131CF"/>
    <w:rsid w:val="0001322E"/>
    <w:rsid w:val="000134AE"/>
    <w:rsid w:val="00014383"/>
    <w:rsid w:val="00014FF3"/>
    <w:rsid w:val="00015193"/>
    <w:rsid w:val="000154BD"/>
    <w:rsid w:val="00015888"/>
    <w:rsid w:val="00015AE3"/>
    <w:rsid w:val="00016479"/>
    <w:rsid w:val="00016D1F"/>
    <w:rsid w:val="00017FA0"/>
    <w:rsid w:val="0002094F"/>
    <w:rsid w:val="000213EE"/>
    <w:rsid w:val="000215DD"/>
    <w:rsid w:val="000215ED"/>
    <w:rsid w:val="00021B90"/>
    <w:rsid w:val="00021E97"/>
    <w:rsid w:val="00021EFB"/>
    <w:rsid w:val="000226FE"/>
    <w:rsid w:val="0002284E"/>
    <w:rsid w:val="00022AE2"/>
    <w:rsid w:val="0002308F"/>
    <w:rsid w:val="000235F5"/>
    <w:rsid w:val="00023B0B"/>
    <w:rsid w:val="00023D92"/>
    <w:rsid w:val="00023F4E"/>
    <w:rsid w:val="000240AE"/>
    <w:rsid w:val="00024782"/>
    <w:rsid w:val="000250DB"/>
    <w:rsid w:val="000257D1"/>
    <w:rsid w:val="000266D0"/>
    <w:rsid w:val="00026775"/>
    <w:rsid w:val="00026A3C"/>
    <w:rsid w:val="0003067D"/>
    <w:rsid w:val="0003143F"/>
    <w:rsid w:val="00031448"/>
    <w:rsid w:val="0003282F"/>
    <w:rsid w:val="00033781"/>
    <w:rsid w:val="00034876"/>
    <w:rsid w:val="00034B34"/>
    <w:rsid w:val="00034D03"/>
    <w:rsid w:val="000353F5"/>
    <w:rsid w:val="00035A89"/>
    <w:rsid w:val="00035A8D"/>
    <w:rsid w:val="00035CCD"/>
    <w:rsid w:val="0003761E"/>
    <w:rsid w:val="00037B10"/>
    <w:rsid w:val="00037E7B"/>
    <w:rsid w:val="00040022"/>
    <w:rsid w:val="00041016"/>
    <w:rsid w:val="0004256C"/>
    <w:rsid w:val="00042F61"/>
    <w:rsid w:val="00043EA2"/>
    <w:rsid w:val="00043EAB"/>
    <w:rsid w:val="000446AB"/>
    <w:rsid w:val="00044DA4"/>
    <w:rsid w:val="00045308"/>
    <w:rsid w:val="00045800"/>
    <w:rsid w:val="00045980"/>
    <w:rsid w:val="00045B1E"/>
    <w:rsid w:val="00045D40"/>
    <w:rsid w:val="000472CF"/>
    <w:rsid w:val="000474DA"/>
    <w:rsid w:val="00047F5B"/>
    <w:rsid w:val="0005053A"/>
    <w:rsid w:val="00051C81"/>
    <w:rsid w:val="0005232C"/>
    <w:rsid w:val="00052583"/>
    <w:rsid w:val="000529C9"/>
    <w:rsid w:val="00052ED1"/>
    <w:rsid w:val="00053411"/>
    <w:rsid w:val="00053AC9"/>
    <w:rsid w:val="00053E1F"/>
    <w:rsid w:val="000541D9"/>
    <w:rsid w:val="000546D6"/>
    <w:rsid w:val="00054DBF"/>
    <w:rsid w:val="00055732"/>
    <w:rsid w:val="00055B31"/>
    <w:rsid w:val="00055B3B"/>
    <w:rsid w:val="00055E73"/>
    <w:rsid w:val="000569AB"/>
    <w:rsid w:val="00056AD2"/>
    <w:rsid w:val="00056F76"/>
    <w:rsid w:val="00057086"/>
    <w:rsid w:val="000570E8"/>
    <w:rsid w:val="00057D71"/>
    <w:rsid w:val="00060854"/>
    <w:rsid w:val="00060944"/>
    <w:rsid w:val="00060988"/>
    <w:rsid w:val="00060BC0"/>
    <w:rsid w:val="00060D46"/>
    <w:rsid w:val="00062EBC"/>
    <w:rsid w:val="0006306E"/>
    <w:rsid w:val="00063A7A"/>
    <w:rsid w:val="00063D2E"/>
    <w:rsid w:val="00064077"/>
    <w:rsid w:val="000654E1"/>
    <w:rsid w:val="00065545"/>
    <w:rsid w:val="00066886"/>
    <w:rsid w:val="00066B29"/>
    <w:rsid w:val="00066E7B"/>
    <w:rsid w:val="00070202"/>
    <w:rsid w:val="0007049F"/>
    <w:rsid w:val="00070C1E"/>
    <w:rsid w:val="00070EA4"/>
    <w:rsid w:val="00071621"/>
    <w:rsid w:val="00071D7B"/>
    <w:rsid w:val="00071F54"/>
    <w:rsid w:val="00072264"/>
    <w:rsid w:val="00072CB2"/>
    <w:rsid w:val="000732C5"/>
    <w:rsid w:val="0007353C"/>
    <w:rsid w:val="0007381A"/>
    <w:rsid w:val="00073892"/>
    <w:rsid w:val="00073F39"/>
    <w:rsid w:val="00074251"/>
    <w:rsid w:val="00074422"/>
    <w:rsid w:val="00074A66"/>
    <w:rsid w:val="00074FC6"/>
    <w:rsid w:val="0007512A"/>
    <w:rsid w:val="00075479"/>
    <w:rsid w:val="00075948"/>
    <w:rsid w:val="00075A58"/>
    <w:rsid w:val="00077B71"/>
    <w:rsid w:val="000804FC"/>
    <w:rsid w:val="00082E27"/>
    <w:rsid w:val="00082F2B"/>
    <w:rsid w:val="00082FCC"/>
    <w:rsid w:val="000840EC"/>
    <w:rsid w:val="0008443C"/>
    <w:rsid w:val="000845D1"/>
    <w:rsid w:val="0008500F"/>
    <w:rsid w:val="0008529E"/>
    <w:rsid w:val="0008532C"/>
    <w:rsid w:val="000859DE"/>
    <w:rsid w:val="00086F8C"/>
    <w:rsid w:val="000877D7"/>
    <w:rsid w:val="00087935"/>
    <w:rsid w:val="00090241"/>
    <w:rsid w:val="00090A87"/>
    <w:rsid w:val="00091E11"/>
    <w:rsid w:val="0009222A"/>
    <w:rsid w:val="00094B87"/>
    <w:rsid w:val="00096D72"/>
    <w:rsid w:val="00096E9E"/>
    <w:rsid w:val="0009704C"/>
    <w:rsid w:val="0009793F"/>
    <w:rsid w:val="00097D1E"/>
    <w:rsid w:val="000A0791"/>
    <w:rsid w:val="000A07E4"/>
    <w:rsid w:val="000A1039"/>
    <w:rsid w:val="000A1DA2"/>
    <w:rsid w:val="000A20BD"/>
    <w:rsid w:val="000A2296"/>
    <w:rsid w:val="000A385A"/>
    <w:rsid w:val="000A3977"/>
    <w:rsid w:val="000A403A"/>
    <w:rsid w:val="000A403C"/>
    <w:rsid w:val="000A6920"/>
    <w:rsid w:val="000A6D77"/>
    <w:rsid w:val="000A6F10"/>
    <w:rsid w:val="000A7B02"/>
    <w:rsid w:val="000A7DE8"/>
    <w:rsid w:val="000B020A"/>
    <w:rsid w:val="000B09E4"/>
    <w:rsid w:val="000B0A82"/>
    <w:rsid w:val="000B0FD2"/>
    <w:rsid w:val="000B1118"/>
    <w:rsid w:val="000B121C"/>
    <w:rsid w:val="000B12B3"/>
    <w:rsid w:val="000B1618"/>
    <w:rsid w:val="000B1672"/>
    <w:rsid w:val="000B1730"/>
    <w:rsid w:val="000B1F46"/>
    <w:rsid w:val="000B222D"/>
    <w:rsid w:val="000B3241"/>
    <w:rsid w:val="000B3670"/>
    <w:rsid w:val="000B40C1"/>
    <w:rsid w:val="000B461D"/>
    <w:rsid w:val="000B53AA"/>
    <w:rsid w:val="000B59D4"/>
    <w:rsid w:val="000B5E33"/>
    <w:rsid w:val="000B61EB"/>
    <w:rsid w:val="000B664D"/>
    <w:rsid w:val="000B6755"/>
    <w:rsid w:val="000B69DA"/>
    <w:rsid w:val="000B6A79"/>
    <w:rsid w:val="000B6DAA"/>
    <w:rsid w:val="000B6EC2"/>
    <w:rsid w:val="000B73F8"/>
    <w:rsid w:val="000B76E9"/>
    <w:rsid w:val="000C0AB7"/>
    <w:rsid w:val="000C0FEC"/>
    <w:rsid w:val="000C1240"/>
    <w:rsid w:val="000C18B2"/>
    <w:rsid w:val="000C2518"/>
    <w:rsid w:val="000C3058"/>
    <w:rsid w:val="000C40F1"/>
    <w:rsid w:val="000C475F"/>
    <w:rsid w:val="000C5258"/>
    <w:rsid w:val="000C5316"/>
    <w:rsid w:val="000C5C04"/>
    <w:rsid w:val="000C6929"/>
    <w:rsid w:val="000C7F56"/>
    <w:rsid w:val="000D00FB"/>
    <w:rsid w:val="000D05B8"/>
    <w:rsid w:val="000D0F92"/>
    <w:rsid w:val="000D1506"/>
    <w:rsid w:val="000D1E03"/>
    <w:rsid w:val="000D28D3"/>
    <w:rsid w:val="000D3494"/>
    <w:rsid w:val="000D3C33"/>
    <w:rsid w:val="000D3FC5"/>
    <w:rsid w:val="000D536F"/>
    <w:rsid w:val="000D5EB3"/>
    <w:rsid w:val="000D64DB"/>
    <w:rsid w:val="000D6598"/>
    <w:rsid w:val="000D6E4F"/>
    <w:rsid w:val="000D6E63"/>
    <w:rsid w:val="000D7935"/>
    <w:rsid w:val="000E0338"/>
    <w:rsid w:val="000E08B7"/>
    <w:rsid w:val="000E09D9"/>
    <w:rsid w:val="000E11F0"/>
    <w:rsid w:val="000E1696"/>
    <w:rsid w:val="000E1875"/>
    <w:rsid w:val="000E198F"/>
    <w:rsid w:val="000E2473"/>
    <w:rsid w:val="000E3406"/>
    <w:rsid w:val="000E3D32"/>
    <w:rsid w:val="000E3D83"/>
    <w:rsid w:val="000E3E74"/>
    <w:rsid w:val="000E43E4"/>
    <w:rsid w:val="000E446E"/>
    <w:rsid w:val="000E448E"/>
    <w:rsid w:val="000E4FB3"/>
    <w:rsid w:val="000E54A9"/>
    <w:rsid w:val="000E553D"/>
    <w:rsid w:val="000E55B4"/>
    <w:rsid w:val="000E5D61"/>
    <w:rsid w:val="000E5E7E"/>
    <w:rsid w:val="000E686B"/>
    <w:rsid w:val="000E6A1E"/>
    <w:rsid w:val="000E6B16"/>
    <w:rsid w:val="000E6BC7"/>
    <w:rsid w:val="000E6FB4"/>
    <w:rsid w:val="000E7F5E"/>
    <w:rsid w:val="000F076F"/>
    <w:rsid w:val="000F0881"/>
    <w:rsid w:val="000F2E5E"/>
    <w:rsid w:val="000F2F05"/>
    <w:rsid w:val="000F2F9A"/>
    <w:rsid w:val="000F3753"/>
    <w:rsid w:val="000F40BB"/>
    <w:rsid w:val="000F42FE"/>
    <w:rsid w:val="000F43A5"/>
    <w:rsid w:val="000F47CC"/>
    <w:rsid w:val="000F4D97"/>
    <w:rsid w:val="000F4DD9"/>
    <w:rsid w:val="000F73B0"/>
    <w:rsid w:val="000F766B"/>
    <w:rsid w:val="00100B5B"/>
    <w:rsid w:val="00101F1A"/>
    <w:rsid w:val="00102178"/>
    <w:rsid w:val="0010270F"/>
    <w:rsid w:val="001030E3"/>
    <w:rsid w:val="00103BFA"/>
    <w:rsid w:val="00104EFA"/>
    <w:rsid w:val="00104FF0"/>
    <w:rsid w:val="00105E93"/>
    <w:rsid w:val="001064F4"/>
    <w:rsid w:val="00106C72"/>
    <w:rsid w:val="00106CEE"/>
    <w:rsid w:val="00106EE1"/>
    <w:rsid w:val="00110730"/>
    <w:rsid w:val="001113E8"/>
    <w:rsid w:val="001116FA"/>
    <w:rsid w:val="00112173"/>
    <w:rsid w:val="001123E6"/>
    <w:rsid w:val="00112B43"/>
    <w:rsid w:val="001133CF"/>
    <w:rsid w:val="001136E9"/>
    <w:rsid w:val="00113AC8"/>
    <w:rsid w:val="00113DF6"/>
    <w:rsid w:val="00114B47"/>
    <w:rsid w:val="0011549F"/>
    <w:rsid w:val="00115EFC"/>
    <w:rsid w:val="001161ED"/>
    <w:rsid w:val="00116432"/>
    <w:rsid w:val="00117659"/>
    <w:rsid w:val="00117DC4"/>
    <w:rsid w:val="00117FAB"/>
    <w:rsid w:val="00120AB3"/>
    <w:rsid w:val="0012146E"/>
    <w:rsid w:val="00122964"/>
    <w:rsid w:val="001229B1"/>
    <w:rsid w:val="00122DC7"/>
    <w:rsid w:val="00123F0C"/>
    <w:rsid w:val="00125A54"/>
    <w:rsid w:val="00125D00"/>
    <w:rsid w:val="001260CE"/>
    <w:rsid w:val="00126258"/>
    <w:rsid w:val="00126CE7"/>
    <w:rsid w:val="00126EC9"/>
    <w:rsid w:val="00127B89"/>
    <w:rsid w:val="0013053B"/>
    <w:rsid w:val="001315C6"/>
    <w:rsid w:val="00131982"/>
    <w:rsid w:val="0013268B"/>
    <w:rsid w:val="00133EE2"/>
    <w:rsid w:val="00134388"/>
    <w:rsid w:val="001346F6"/>
    <w:rsid w:val="0013489F"/>
    <w:rsid w:val="00135359"/>
    <w:rsid w:val="00135917"/>
    <w:rsid w:val="001361BF"/>
    <w:rsid w:val="00136517"/>
    <w:rsid w:val="00136864"/>
    <w:rsid w:val="001371B6"/>
    <w:rsid w:val="00137438"/>
    <w:rsid w:val="00137F66"/>
    <w:rsid w:val="00140314"/>
    <w:rsid w:val="0014069E"/>
    <w:rsid w:val="00141927"/>
    <w:rsid w:val="00142019"/>
    <w:rsid w:val="00142027"/>
    <w:rsid w:val="00142E31"/>
    <w:rsid w:val="0014344D"/>
    <w:rsid w:val="00143897"/>
    <w:rsid w:val="00144DE0"/>
    <w:rsid w:val="0014512B"/>
    <w:rsid w:val="001455FF"/>
    <w:rsid w:val="001459EE"/>
    <w:rsid w:val="0014600A"/>
    <w:rsid w:val="001461BA"/>
    <w:rsid w:val="001471F4"/>
    <w:rsid w:val="00147A2C"/>
    <w:rsid w:val="00150017"/>
    <w:rsid w:val="00150ABE"/>
    <w:rsid w:val="00150BDD"/>
    <w:rsid w:val="00151920"/>
    <w:rsid w:val="00152E23"/>
    <w:rsid w:val="00153745"/>
    <w:rsid w:val="001545E4"/>
    <w:rsid w:val="00154708"/>
    <w:rsid w:val="001550E1"/>
    <w:rsid w:val="0015550F"/>
    <w:rsid w:val="001556F6"/>
    <w:rsid w:val="001563FB"/>
    <w:rsid w:val="001565F2"/>
    <w:rsid w:val="0015708F"/>
    <w:rsid w:val="001570B6"/>
    <w:rsid w:val="001571C9"/>
    <w:rsid w:val="00157EB6"/>
    <w:rsid w:val="00160113"/>
    <w:rsid w:val="00160AB0"/>
    <w:rsid w:val="00160C18"/>
    <w:rsid w:val="00162579"/>
    <w:rsid w:val="00162639"/>
    <w:rsid w:val="001634E9"/>
    <w:rsid w:val="001638A0"/>
    <w:rsid w:val="001638A6"/>
    <w:rsid w:val="001642E1"/>
    <w:rsid w:val="00164670"/>
    <w:rsid w:val="00164BBC"/>
    <w:rsid w:val="00164C2E"/>
    <w:rsid w:val="00166B46"/>
    <w:rsid w:val="00166BAC"/>
    <w:rsid w:val="00166F3C"/>
    <w:rsid w:val="001673FC"/>
    <w:rsid w:val="001708BA"/>
    <w:rsid w:val="00171802"/>
    <w:rsid w:val="0017238E"/>
    <w:rsid w:val="00172589"/>
    <w:rsid w:val="00172611"/>
    <w:rsid w:val="001726DC"/>
    <w:rsid w:val="00173426"/>
    <w:rsid w:val="00174428"/>
    <w:rsid w:val="00174A38"/>
    <w:rsid w:val="00174C70"/>
    <w:rsid w:val="00174D0B"/>
    <w:rsid w:val="00177024"/>
    <w:rsid w:val="0017703D"/>
    <w:rsid w:val="001807C5"/>
    <w:rsid w:val="0018095D"/>
    <w:rsid w:val="00181230"/>
    <w:rsid w:val="0018256E"/>
    <w:rsid w:val="00182C26"/>
    <w:rsid w:val="001830D3"/>
    <w:rsid w:val="00183A12"/>
    <w:rsid w:val="0018445C"/>
    <w:rsid w:val="00184852"/>
    <w:rsid w:val="00184D33"/>
    <w:rsid w:val="00185ADC"/>
    <w:rsid w:val="00185B17"/>
    <w:rsid w:val="00185BD3"/>
    <w:rsid w:val="001864C6"/>
    <w:rsid w:val="00187333"/>
    <w:rsid w:val="001879A1"/>
    <w:rsid w:val="00190762"/>
    <w:rsid w:val="00190827"/>
    <w:rsid w:val="00190EAB"/>
    <w:rsid w:val="0019135B"/>
    <w:rsid w:val="0019244F"/>
    <w:rsid w:val="00192D52"/>
    <w:rsid w:val="001940EA"/>
    <w:rsid w:val="001941C4"/>
    <w:rsid w:val="001947D8"/>
    <w:rsid w:val="00194E87"/>
    <w:rsid w:val="00195D2D"/>
    <w:rsid w:val="00195F32"/>
    <w:rsid w:val="00196357"/>
    <w:rsid w:val="00196648"/>
    <w:rsid w:val="001968AB"/>
    <w:rsid w:val="001968CD"/>
    <w:rsid w:val="00196F9A"/>
    <w:rsid w:val="00197D3E"/>
    <w:rsid w:val="001A0AC3"/>
    <w:rsid w:val="001A21B0"/>
    <w:rsid w:val="001A2754"/>
    <w:rsid w:val="001A27B4"/>
    <w:rsid w:val="001A294C"/>
    <w:rsid w:val="001A2DC4"/>
    <w:rsid w:val="001A33EF"/>
    <w:rsid w:val="001A3A6C"/>
    <w:rsid w:val="001A43A9"/>
    <w:rsid w:val="001A4B82"/>
    <w:rsid w:val="001A5749"/>
    <w:rsid w:val="001A5E06"/>
    <w:rsid w:val="001A6EEA"/>
    <w:rsid w:val="001A7C6B"/>
    <w:rsid w:val="001B0411"/>
    <w:rsid w:val="001B0BF4"/>
    <w:rsid w:val="001B0C10"/>
    <w:rsid w:val="001B1A7A"/>
    <w:rsid w:val="001B23FC"/>
    <w:rsid w:val="001B2C44"/>
    <w:rsid w:val="001B2DC4"/>
    <w:rsid w:val="001B2F16"/>
    <w:rsid w:val="001B3B3C"/>
    <w:rsid w:val="001B4FF2"/>
    <w:rsid w:val="001B5045"/>
    <w:rsid w:val="001B61BF"/>
    <w:rsid w:val="001B6524"/>
    <w:rsid w:val="001B66A5"/>
    <w:rsid w:val="001C0195"/>
    <w:rsid w:val="001C0408"/>
    <w:rsid w:val="001C05DA"/>
    <w:rsid w:val="001C0656"/>
    <w:rsid w:val="001C0A17"/>
    <w:rsid w:val="001C0D99"/>
    <w:rsid w:val="001C1370"/>
    <w:rsid w:val="001C176C"/>
    <w:rsid w:val="001C2A23"/>
    <w:rsid w:val="001C2B30"/>
    <w:rsid w:val="001C2CC3"/>
    <w:rsid w:val="001C2CEB"/>
    <w:rsid w:val="001C2D60"/>
    <w:rsid w:val="001C3BE5"/>
    <w:rsid w:val="001C410B"/>
    <w:rsid w:val="001C492B"/>
    <w:rsid w:val="001C4B61"/>
    <w:rsid w:val="001C50B9"/>
    <w:rsid w:val="001C50FF"/>
    <w:rsid w:val="001C53B1"/>
    <w:rsid w:val="001C5781"/>
    <w:rsid w:val="001C6D5A"/>
    <w:rsid w:val="001C7CE9"/>
    <w:rsid w:val="001D0DA8"/>
    <w:rsid w:val="001D0FBA"/>
    <w:rsid w:val="001D11B5"/>
    <w:rsid w:val="001D1673"/>
    <w:rsid w:val="001D3147"/>
    <w:rsid w:val="001D32B9"/>
    <w:rsid w:val="001D335F"/>
    <w:rsid w:val="001D37A7"/>
    <w:rsid w:val="001D4FF4"/>
    <w:rsid w:val="001D5604"/>
    <w:rsid w:val="001D5B69"/>
    <w:rsid w:val="001D5F6A"/>
    <w:rsid w:val="001D61B6"/>
    <w:rsid w:val="001D645E"/>
    <w:rsid w:val="001D6D74"/>
    <w:rsid w:val="001D7564"/>
    <w:rsid w:val="001E0842"/>
    <w:rsid w:val="001E1137"/>
    <w:rsid w:val="001E11D5"/>
    <w:rsid w:val="001E1379"/>
    <w:rsid w:val="001E14D4"/>
    <w:rsid w:val="001E1CCE"/>
    <w:rsid w:val="001E1E78"/>
    <w:rsid w:val="001E2152"/>
    <w:rsid w:val="001E296F"/>
    <w:rsid w:val="001E309A"/>
    <w:rsid w:val="001E30AC"/>
    <w:rsid w:val="001E4E1D"/>
    <w:rsid w:val="001E5042"/>
    <w:rsid w:val="001E5567"/>
    <w:rsid w:val="001E5F5E"/>
    <w:rsid w:val="001E60B0"/>
    <w:rsid w:val="001E6301"/>
    <w:rsid w:val="001E7106"/>
    <w:rsid w:val="001E7B4B"/>
    <w:rsid w:val="001E7F50"/>
    <w:rsid w:val="001F1A02"/>
    <w:rsid w:val="001F1D2F"/>
    <w:rsid w:val="001F32C0"/>
    <w:rsid w:val="001F3BCB"/>
    <w:rsid w:val="001F3CB5"/>
    <w:rsid w:val="001F3F18"/>
    <w:rsid w:val="001F40E6"/>
    <w:rsid w:val="001F4210"/>
    <w:rsid w:val="001F436D"/>
    <w:rsid w:val="001F50C4"/>
    <w:rsid w:val="001F59FA"/>
    <w:rsid w:val="001F5AFB"/>
    <w:rsid w:val="001F7847"/>
    <w:rsid w:val="001F7E34"/>
    <w:rsid w:val="0020046D"/>
    <w:rsid w:val="00200BCE"/>
    <w:rsid w:val="002010CD"/>
    <w:rsid w:val="00201CCE"/>
    <w:rsid w:val="00202A7F"/>
    <w:rsid w:val="00202B8F"/>
    <w:rsid w:val="00202DEA"/>
    <w:rsid w:val="0020380B"/>
    <w:rsid w:val="00203B2C"/>
    <w:rsid w:val="0020417C"/>
    <w:rsid w:val="002041CA"/>
    <w:rsid w:val="0020508F"/>
    <w:rsid w:val="00205D3E"/>
    <w:rsid w:val="002063E7"/>
    <w:rsid w:val="00210776"/>
    <w:rsid w:val="00210CB9"/>
    <w:rsid w:val="00211807"/>
    <w:rsid w:val="00212580"/>
    <w:rsid w:val="00213478"/>
    <w:rsid w:val="00214607"/>
    <w:rsid w:val="0021466B"/>
    <w:rsid w:val="00214BE2"/>
    <w:rsid w:val="00215948"/>
    <w:rsid w:val="00215C32"/>
    <w:rsid w:val="0021613A"/>
    <w:rsid w:val="002168A0"/>
    <w:rsid w:val="0021739F"/>
    <w:rsid w:val="00217A4D"/>
    <w:rsid w:val="002208CC"/>
    <w:rsid w:val="00220F1B"/>
    <w:rsid w:val="0022247B"/>
    <w:rsid w:val="00222C3F"/>
    <w:rsid w:val="00222EBF"/>
    <w:rsid w:val="00223B78"/>
    <w:rsid w:val="00223C8E"/>
    <w:rsid w:val="00223D08"/>
    <w:rsid w:val="00224328"/>
    <w:rsid w:val="0022478F"/>
    <w:rsid w:val="00224CC6"/>
    <w:rsid w:val="0022555B"/>
    <w:rsid w:val="002257AE"/>
    <w:rsid w:val="00225932"/>
    <w:rsid w:val="00225F6B"/>
    <w:rsid w:val="002310A0"/>
    <w:rsid w:val="0023393C"/>
    <w:rsid w:val="00233C03"/>
    <w:rsid w:val="00234573"/>
    <w:rsid w:val="00234928"/>
    <w:rsid w:val="00234ECA"/>
    <w:rsid w:val="00235AC9"/>
    <w:rsid w:val="00235DE7"/>
    <w:rsid w:val="002369A4"/>
    <w:rsid w:val="00237569"/>
    <w:rsid w:val="002378B6"/>
    <w:rsid w:val="00240268"/>
    <w:rsid w:val="00240532"/>
    <w:rsid w:val="0024082E"/>
    <w:rsid w:val="00240A5F"/>
    <w:rsid w:val="00240E64"/>
    <w:rsid w:val="00240F47"/>
    <w:rsid w:val="00241239"/>
    <w:rsid w:val="00241380"/>
    <w:rsid w:val="00241F62"/>
    <w:rsid w:val="00242514"/>
    <w:rsid w:val="00242604"/>
    <w:rsid w:val="0024280C"/>
    <w:rsid w:val="00242E03"/>
    <w:rsid w:val="00244DE1"/>
    <w:rsid w:val="00244EBD"/>
    <w:rsid w:val="00245E65"/>
    <w:rsid w:val="002462C4"/>
    <w:rsid w:val="0024692B"/>
    <w:rsid w:val="00246B1E"/>
    <w:rsid w:val="00246C72"/>
    <w:rsid w:val="002473D6"/>
    <w:rsid w:val="0024752C"/>
    <w:rsid w:val="0024787A"/>
    <w:rsid w:val="00250C9E"/>
    <w:rsid w:val="002523EA"/>
    <w:rsid w:val="00252EF2"/>
    <w:rsid w:val="00253C0D"/>
    <w:rsid w:val="00253EF7"/>
    <w:rsid w:val="00254BC7"/>
    <w:rsid w:val="00254D58"/>
    <w:rsid w:val="00255066"/>
    <w:rsid w:val="002561A3"/>
    <w:rsid w:val="00256735"/>
    <w:rsid w:val="00260488"/>
    <w:rsid w:val="00260793"/>
    <w:rsid w:val="00260A84"/>
    <w:rsid w:val="00260D9B"/>
    <w:rsid w:val="00260EF2"/>
    <w:rsid w:val="00261772"/>
    <w:rsid w:val="00261994"/>
    <w:rsid w:val="00261F1C"/>
    <w:rsid w:val="0026211A"/>
    <w:rsid w:val="00262360"/>
    <w:rsid w:val="002634E1"/>
    <w:rsid w:val="002637F0"/>
    <w:rsid w:val="00263D70"/>
    <w:rsid w:val="00265030"/>
    <w:rsid w:val="002658A5"/>
    <w:rsid w:val="00265E75"/>
    <w:rsid w:val="0026601E"/>
    <w:rsid w:val="0026618A"/>
    <w:rsid w:val="00266A76"/>
    <w:rsid w:val="00266B3D"/>
    <w:rsid w:val="002721FC"/>
    <w:rsid w:val="00272669"/>
    <w:rsid w:val="00272E84"/>
    <w:rsid w:val="00273597"/>
    <w:rsid w:val="00274A91"/>
    <w:rsid w:val="0027624C"/>
    <w:rsid w:val="00276577"/>
    <w:rsid w:val="00276A3E"/>
    <w:rsid w:val="00277698"/>
    <w:rsid w:val="00280022"/>
    <w:rsid w:val="0028053D"/>
    <w:rsid w:val="00280567"/>
    <w:rsid w:val="0028079C"/>
    <w:rsid w:val="00282608"/>
    <w:rsid w:val="00282C9E"/>
    <w:rsid w:val="00282DC0"/>
    <w:rsid w:val="00282F69"/>
    <w:rsid w:val="00283287"/>
    <w:rsid w:val="0028353A"/>
    <w:rsid w:val="00284538"/>
    <w:rsid w:val="002851E9"/>
    <w:rsid w:val="00285C3B"/>
    <w:rsid w:val="00285CED"/>
    <w:rsid w:val="002868E7"/>
    <w:rsid w:val="00287D2F"/>
    <w:rsid w:val="00290980"/>
    <w:rsid w:val="00290F2F"/>
    <w:rsid w:val="002912AC"/>
    <w:rsid w:val="00291DFC"/>
    <w:rsid w:val="00292438"/>
    <w:rsid w:val="00292CA7"/>
    <w:rsid w:val="0029320B"/>
    <w:rsid w:val="00293F5D"/>
    <w:rsid w:val="00293F61"/>
    <w:rsid w:val="0029408A"/>
    <w:rsid w:val="00294290"/>
    <w:rsid w:val="002954C5"/>
    <w:rsid w:val="002954E9"/>
    <w:rsid w:val="002961AA"/>
    <w:rsid w:val="00296729"/>
    <w:rsid w:val="002A02A6"/>
    <w:rsid w:val="002A052D"/>
    <w:rsid w:val="002A0597"/>
    <w:rsid w:val="002A15B0"/>
    <w:rsid w:val="002A177B"/>
    <w:rsid w:val="002A276C"/>
    <w:rsid w:val="002A2AD7"/>
    <w:rsid w:val="002A2F92"/>
    <w:rsid w:val="002A364B"/>
    <w:rsid w:val="002A39A5"/>
    <w:rsid w:val="002A5654"/>
    <w:rsid w:val="002A59BE"/>
    <w:rsid w:val="002A5D34"/>
    <w:rsid w:val="002A5D9E"/>
    <w:rsid w:val="002A6078"/>
    <w:rsid w:val="002B01B4"/>
    <w:rsid w:val="002B0A1E"/>
    <w:rsid w:val="002B168D"/>
    <w:rsid w:val="002B21B1"/>
    <w:rsid w:val="002B221D"/>
    <w:rsid w:val="002B3770"/>
    <w:rsid w:val="002B380B"/>
    <w:rsid w:val="002B464C"/>
    <w:rsid w:val="002B4A9E"/>
    <w:rsid w:val="002B4B14"/>
    <w:rsid w:val="002B53F5"/>
    <w:rsid w:val="002B6C6D"/>
    <w:rsid w:val="002B7863"/>
    <w:rsid w:val="002B7915"/>
    <w:rsid w:val="002B7A05"/>
    <w:rsid w:val="002C012B"/>
    <w:rsid w:val="002C02C7"/>
    <w:rsid w:val="002C0DD4"/>
    <w:rsid w:val="002C10C5"/>
    <w:rsid w:val="002C19BE"/>
    <w:rsid w:val="002C1A54"/>
    <w:rsid w:val="002C284D"/>
    <w:rsid w:val="002C291B"/>
    <w:rsid w:val="002C3A81"/>
    <w:rsid w:val="002C3CA5"/>
    <w:rsid w:val="002C6C3F"/>
    <w:rsid w:val="002C6EC5"/>
    <w:rsid w:val="002C6EC9"/>
    <w:rsid w:val="002C7149"/>
    <w:rsid w:val="002C741A"/>
    <w:rsid w:val="002C79D4"/>
    <w:rsid w:val="002D1030"/>
    <w:rsid w:val="002D1265"/>
    <w:rsid w:val="002D1866"/>
    <w:rsid w:val="002D19BB"/>
    <w:rsid w:val="002D1F2E"/>
    <w:rsid w:val="002D26F2"/>
    <w:rsid w:val="002D2731"/>
    <w:rsid w:val="002D2F58"/>
    <w:rsid w:val="002D3479"/>
    <w:rsid w:val="002D3E8C"/>
    <w:rsid w:val="002D42B4"/>
    <w:rsid w:val="002D4EE2"/>
    <w:rsid w:val="002D4EF4"/>
    <w:rsid w:val="002D55AE"/>
    <w:rsid w:val="002D5D6B"/>
    <w:rsid w:val="002D6D17"/>
    <w:rsid w:val="002D7453"/>
    <w:rsid w:val="002E014E"/>
    <w:rsid w:val="002E0D02"/>
    <w:rsid w:val="002E141A"/>
    <w:rsid w:val="002E1F36"/>
    <w:rsid w:val="002E20A5"/>
    <w:rsid w:val="002E215A"/>
    <w:rsid w:val="002E2843"/>
    <w:rsid w:val="002E44AF"/>
    <w:rsid w:val="002E592B"/>
    <w:rsid w:val="002E7160"/>
    <w:rsid w:val="002F0613"/>
    <w:rsid w:val="002F0784"/>
    <w:rsid w:val="002F1353"/>
    <w:rsid w:val="002F280C"/>
    <w:rsid w:val="002F2D84"/>
    <w:rsid w:val="002F2FB3"/>
    <w:rsid w:val="002F3E4A"/>
    <w:rsid w:val="002F500A"/>
    <w:rsid w:val="002F5035"/>
    <w:rsid w:val="002F5058"/>
    <w:rsid w:val="002F5463"/>
    <w:rsid w:val="002F5992"/>
    <w:rsid w:val="002F6503"/>
    <w:rsid w:val="002F6830"/>
    <w:rsid w:val="002F687F"/>
    <w:rsid w:val="002F713A"/>
    <w:rsid w:val="002F7D42"/>
    <w:rsid w:val="0030133B"/>
    <w:rsid w:val="00301468"/>
    <w:rsid w:val="003018F0"/>
    <w:rsid w:val="003037E6"/>
    <w:rsid w:val="00303B46"/>
    <w:rsid w:val="00303DDA"/>
    <w:rsid w:val="00304947"/>
    <w:rsid w:val="003072AA"/>
    <w:rsid w:val="003072BA"/>
    <w:rsid w:val="003114F0"/>
    <w:rsid w:val="0031166D"/>
    <w:rsid w:val="00312472"/>
    <w:rsid w:val="0031249B"/>
    <w:rsid w:val="00312783"/>
    <w:rsid w:val="00312E1A"/>
    <w:rsid w:val="003134A0"/>
    <w:rsid w:val="00313728"/>
    <w:rsid w:val="00313F7F"/>
    <w:rsid w:val="00314600"/>
    <w:rsid w:val="00314D9C"/>
    <w:rsid w:val="003150B7"/>
    <w:rsid w:val="0031512F"/>
    <w:rsid w:val="003151AA"/>
    <w:rsid w:val="00315A0B"/>
    <w:rsid w:val="00315AC1"/>
    <w:rsid w:val="00320143"/>
    <w:rsid w:val="0032078C"/>
    <w:rsid w:val="00321495"/>
    <w:rsid w:val="00321551"/>
    <w:rsid w:val="0032208E"/>
    <w:rsid w:val="00322484"/>
    <w:rsid w:val="003227A0"/>
    <w:rsid w:val="00322F8C"/>
    <w:rsid w:val="003249A0"/>
    <w:rsid w:val="003265D4"/>
    <w:rsid w:val="0032682F"/>
    <w:rsid w:val="00326BC8"/>
    <w:rsid w:val="00327819"/>
    <w:rsid w:val="00331330"/>
    <w:rsid w:val="0033226E"/>
    <w:rsid w:val="00332594"/>
    <w:rsid w:val="00333576"/>
    <w:rsid w:val="00333897"/>
    <w:rsid w:val="003346ED"/>
    <w:rsid w:val="003354E4"/>
    <w:rsid w:val="00335522"/>
    <w:rsid w:val="00335900"/>
    <w:rsid w:val="003360E6"/>
    <w:rsid w:val="003361E1"/>
    <w:rsid w:val="003366EB"/>
    <w:rsid w:val="00336FC1"/>
    <w:rsid w:val="00337282"/>
    <w:rsid w:val="003404A3"/>
    <w:rsid w:val="003406EA"/>
    <w:rsid w:val="00340F09"/>
    <w:rsid w:val="00342076"/>
    <w:rsid w:val="003422BE"/>
    <w:rsid w:val="0034404B"/>
    <w:rsid w:val="0034456E"/>
    <w:rsid w:val="003445D1"/>
    <w:rsid w:val="00344C2C"/>
    <w:rsid w:val="00344C8E"/>
    <w:rsid w:val="00346537"/>
    <w:rsid w:val="003468CA"/>
    <w:rsid w:val="00346AF9"/>
    <w:rsid w:val="00347711"/>
    <w:rsid w:val="00350479"/>
    <w:rsid w:val="00350ABB"/>
    <w:rsid w:val="003516A8"/>
    <w:rsid w:val="00351989"/>
    <w:rsid w:val="003529CC"/>
    <w:rsid w:val="00352F9F"/>
    <w:rsid w:val="00353015"/>
    <w:rsid w:val="003537E5"/>
    <w:rsid w:val="00353CB8"/>
    <w:rsid w:val="003562B0"/>
    <w:rsid w:val="003565D2"/>
    <w:rsid w:val="00356F4B"/>
    <w:rsid w:val="0035718B"/>
    <w:rsid w:val="003578B8"/>
    <w:rsid w:val="00357C1F"/>
    <w:rsid w:val="003601EA"/>
    <w:rsid w:val="00361219"/>
    <w:rsid w:val="00361454"/>
    <w:rsid w:val="0036316A"/>
    <w:rsid w:val="003632BE"/>
    <w:rsid w:val="00363D36"/>
    <w:rsid w:val="00364F97"/>
    <w:rsid w:val="0036567E"/>
    <w:rsid w:val="00365775"/>
    <w:rsid w:val="00365866"/>
    <w:rsid w:val="00365EFB"/>
    <w:rsid w:val="003660DC"/>
    <w:rsid w:val="00366710"/>
    <w:rsid w:val="003667EB"/>
    <w:rsid w:val="00366890"/>
    <w:rsid w:val="00367C73"/>
    <w:rsid w:val="00370433"/>
    <w:rsid w:val="00370739"/>
    <w:rsid w:val="00370DFC"/>
    <w:rsid w:val="00371010"/>
    <w:rsid w:val="00371100"/>
    <w:rsid w:val="00371A5B"/>
    <w:rsid w:val="00372F02"/>
    <w:rsid w:val="00374D6F"/>
    <w:rsid w:val="00375D6A"/>
    <w:rsid w:val="00375F04"/>
    <w:rsid w:val="00376680"/>
    <w:rsid w:val="00376DD1"/>
    <w:rsid w:val="00377552"/>
    <w:rsid w:val="00380233"/>
    <w:rsid w:val="0038097D"/>
    <w:rsid w:val="00380E45"/>
    <w:rsid w:val="00382338"/>
    <w:rsid w:val="00382781"/>
    <w:rsid w:val="003838EE"/>
    <w:rsid w:val="0038455F"/>
    <w:rsid w:val="00385372"/>
    <w:rsid w:val="003872E7"/>
    <w:rsid w:val="003878CA"/>
    <w:rsid w:val="00390301"/>
    <w:rsid w:val="00390EC2"/>
    <w:rsid w:val="00391946"/>
    <w:rsid w:val="00391F63"/>
    <w:rsid w:val="00393E45"/>
    <w:rsid w:val="003941B7"/>
    <w:rsid w:val="00394598"/>
    <w:rsid w:val="003959D9"/>
    <w:rsid w:val="00396DF6"/>
    <w:rsid w:val="0039776D"/>
    <w:rsid w:val="00397D07"/>
    <w:rsid w:val="003A05A6"/>
    <w:rsid w:val="003A1748"/>
    <w:rsid w:val="003A18AC"/>
    <w:rsid w:val="003A2693"/>
    <w:rsid w:val="003A2763"/>
    <w:rsid w:val="003A3BD7"/>
    <w:rsid w:val="003A555B"/>
    <w:rsid w:val="003A69A0"/>
    <w:rsid w:val="003A7450"/>
    <w:rsid w:val="003A74E3"/>
    <w:rsid w:val="003A7A04"/>
    <w:rsid w:val="003A7C4C"/>
    <w:rsid w:val="003B015D"/>
    <w:rsid w:val="003B0C52"/>
    <w:rsid w:val="003B0E71"/>
    <w:rsid w:val="003B10D4"/>
    <w:rsid w:val="003B1797"/>
    <w:rsid w:val="003B3AC8"/>
    <w:rsid w:val="003B40E3"/>
    <w:rsid w:val="003B48F1"/>
    <w:rsid w:val="003B4BE9"/>
    <w:rsid w:val="003B535B"/>
    <w:rsid w:val="003B5398"/>
    <w:rsid w:val="003B53EB"/>
    <w:rsid w:val="003B5730"/>
    <w:rsid w:val="003B5F02"/>
    <w:rsid w:val="003B6980"/>
    <w:rsid w:val="003B6C3F"/>
    <w:rsid w:val="003B757F"/>
    <w:rsid w:val="003B7B4A"/>
    <w:rsid w:val="003C3CD7"/>
    <w:rsid w:val="003C3CE6"/>
    <w:rsid w:val="003C3D66"/>
    <w:rsid w:val="003C3F32"/>
    <w:rsid w:val="003C4344"/>
    <w:rsid w:val="003C535F"/>
    <w:rsid w:val="003C5C9F"/>
    <w:rsid w:val="003C6031"/>
    <w:rsid w:val="003C67D3"/>
    <w:rsid w:val="003C79BA"/>
    <w:rsid w:val="003D14B9"/>
    <w:rsid w:val="003D1A94"/>
    <w:rsid w:val="003D249A"/>
    <w:rsid w:val="003D2751"/>
    <w:rsid w:val="003D29D3"/>
    <w:rsid w:val="003D394D"/>
    <w:rsid w:val="003D3974"/>
    <w:rsid w:val="003D419C"/>
    <w:rsid w:val="003D54AB"/>
    <w:rsid w:val="003D55C2"/>
    <w:rsid w:val="003D718C"/>
    <w:rsid w:val="003D7307"/>
    <w:rsid w:val="003D74D3"/>
    <w:rsid w:val="003D7D48"/>
    <w:rsid w:val="003D7E89"/>
    <w:rsid w:val="003E03F7"/>
    <w:rsid w:val="003E086C"/>
    <w:rsid w:val="003E09E2"/>
    <w:rsid w:val="003E109E"/>
    <w:rsid w:val="003E12F6"/>
    <w:rsid w:val="003E16E7"/>
    <w:rsid w:val="003E1957"/>
    <w:rsid w:val="003E2FD2"/>
    <w:rsid w:val="003E3486"/>
    <w:rsid w:val="003E387D"/>
    <w:rsid w:val="003E408A"/>
    <w:rsid w:val="003E4A34"/>
    <w:rsid w:val="003E575E"/>
    <w:rsid w:val="003E67BE"/>
    <w:rsid w:val="003E67D5"/>
    <w:rsid w:val="003E77A0"/>
    <w:rsid w:val="003F04BC"/>
    <w:rsid w:val="003F0557"/>
    <w:rsid w:val="003F1DF9"/>
    <w:rsid w:val="003F2611"/>
    <w:rsid w:val="003F284A"/>
    <w:rsid w:val="003F2A53"/>
    <w:rsid w:val="003F2D83"/>
    <w:rsid w:val="003F303E"/>
    <w:rsid w:val="003F4ADC"/>
    <w:rsid w:val="003F52C4"/>
    <w:rsid w:val="003F5E58"/>
    <w:rsid w:val="003F6D3D"/>
    <w:rsid w:val="003F757D"/>
    <w:rsid w:val="003F7BDB"/>
    <w:rsid w:val="00401566"/>
    <w:rsid w:val="00402BCF"/>
    <w:rsid w:val="00404E52"/>
    <w:rsid w:val="00407134"/>
    <w:rsid w:val="00407A4B"/>
    <w:rsid w:val="00407D08"/>
    <w:rsid w:val="00410631"/>
    <w:rsid w:val="004108B0"/>
    <w:rsid w:val="0041325E"/>
    <w:rsid w:val="00413334"/>
    <w:rsid w:val="00413F51"/>
    <w:rsid w:val="004159F2"/>
    <w:rsid w:val="0041676A"/>
    <w:rsid w:val="0041688B"/>
    <w:rsid w:val="00416A34"/>
    <w:rsid w:val="00416B53"/>
    <w:rsid w:val="0041717C"/>
    <w:rsid w:val="00417FD1"/>
    <w:rsid w:val="00420F01"/>
    <w:rsid w:val="00421456"/>
    <w:rsid w:val="00421642"/>
    <w:rsid w:val="0042338A"/>
    <w:rsid w:val="004234BE"/>
    <w:rsid w:val="00423F72"/>
    <w:rsid w:val="004243DA"/>
    <w:rsid w:val="00424D42"/>
    <w:rsid w:val="00424EF7"/>
    <w:rsid w:val="004253AF"/>
    <w:rsid w:val="00425C23"/>
    <w:rsid w:val="00425F70"/>
    <w:rsid w:val="00426125"/>
    <w:rsid w:val="004266D3"/>
    <w:rsid w:val="00426E85"/>
    <w:rsid w:val="004277B9"/>
    <w:rsid w:val="00430AEC"/>
    <w:rsid w:val="00430C29"/>
    <w:rsid w:val="00430D1A"/>
    <w:rsid w:val="00430F64"/>
    <w:rsid w:val="00432814"/>
    <w:rsid w:val="00432BCF"/>
    <w:rsid w:val="00433D2C"/>
    <w:rsid w:val="00435028"/>
    <w:rsid w:val="0043540F"/>
    <w:rsid w:val="00436DE4"/>
    <w:rsid w:val="0043700A"/>
    <w:rsid w:val="004379A9"/>
    <w:rsid w:val="00437D2C"/>
    <w:rsid w:val="0044007F"/>
    <w:rsid w:val="00440582"/>
    <w:rsid w:val="0044284F"/>
    <w:rsid w:val="004432C1"/>
    <w:rsid w:val="0044349C"/>
    <w:rsid w:val="00443E1D"/>
    <w:rsid w:val="00443EFE"/>
    <w:rsid w:val="00444ACD"/>
    <w:rsid w:val="00444DEB"/>
    <w:rsid w:val="0044519D"/>
    <w:rsid w:val="00445E4E"/>
    <w:rsid w:val="00446356"/>
    <w:rsid w:val="00446E8D"/>
    <w:rsid w:val="0045003C"/>
    <w:rsid w:val="00450583"/>
    <w:rsid w:val="00450820"/>
    <w:rsid w:val="00450ABB"/>
    <w:rsid w:val="00450E31"/>
    <w:rsid w:val="004514FE"/>
    <w:rsid w:val="004523EF"/>
    <w:rsid w:val="00452F62"/>
    <w:rsid w:val="004546D1"/>
    <w:rsid w:val="00455BFB"/>
    <w:rsid w:val="004562FC"/>
    <w:rsid w:val="00457B16"/>
    <w:rsid w:val="00457BD9"/>
    <w:rsid w:val="00460B9E"/>
    <w:rsid w:val="004611AD"/>
    <w:rsid w:val="00461662"/>
    <w:rsid w:val="0046181F"/>
    <w:rsid w:val="004619D3"/>
    <w:rsid w:val="00462047"/>
    <w:rsid w:val="00462222"/>
    <w:rsid w:val="004622FA"/>
    <w:rsid w:val="0046247D"/>
    <w:rsid w:val="00462926"/>
    <w:rsid w:val="00462C04"/>
    <w:rsid w:val="00463600"/>
    <w:rsid w:val="00463D7F"/>
    <w:rsid w:val="0046407D"/>
    <w:rsid w:val="0046558D"/>
    <w:rsid w:val="004657DD"/>
    <w:rsid w:val="00465A25"/>
    <w:rsid w:val="00465B4A"/>
    <w:rsid w:val="00466268"/>
    <w:rsid w:val="0046648A"/>
    <w:rsid w:val="004671DC"/>
    <w:rsid w:val="00467209"/>
    <w:rsid w:val="004707EC"/>
    <w:rsid w:val="00471C8B"/>
    <w:rsid w:val="00472AC0"/>
    <w:rsid w:val="00472E48"/>
    <w:rsid w:val="004736AA"/>
    <w:rsid w:val="00473820"/>
    <w:rsid w:val="004739C4"/>
    <w:rsid w:val="004742AD"/>
    <w:rsid w:val="00474463"/>
    <w:rsid w:val="0047581F"/>
    <w:rsid w:val="00476E2E"/>
    <w:rsid w:val="00477084"/>
    <w:rsid w:val="004800D2"/>
    <w:rsid w:val="00480600"/>
    <w:rsid w:val="004819B5"/>
    <w:rsid w:val="00482094"/>
    <w:rsid w:val="00482D3F"/>
    <w:rsid w:val="004837CE"/>
    <w:rsid w:val="00484878"/>
    <w:rsid w:val="004852F6"/>
    <w:rsid w:val="0048589D"/>
    <w:rsid w:val="00485954"/>
    <w:rsid w:val="00486568"/>
    <w:rsid w:val="00486757"/>
    <w:rsid w:val="00486D08"/>
    <w:rsid w:val="00487ACE"/>
    <w:rsid w:val="00490887"/>
    <w:rsid w:val="00490E49"/>
    <w:rsid w:val="004914CF"/>
    <w:rsid w:val="00491635"/>
    <w:rsid w:val="004918E4"/>
    <w:rsid w:val="00491932"/>
    <w:rsid w:val="00491A6C"/>
    <w:rsid w:val="0049292D"/>
    <w:rsid w:val="00493159"/>
    <w:rsid w:val="00493A57"/>
    <w:rsid w:val="00494F73"/>
    <w:rsid w:val="0049614C"/>
    <w:rsid w:val="004963B9"/>
    <w:rsid w:val="004964F6"/>
    <w:rsid w:val="00497168"/>
    <w:rsid w:val="0049720D"/>
    <w:rsid w:val="00497A40"/>
    <w:rsid w:val="00497A51"/>
    <w:rsid w:val="004A2053"/>
    <w:rsid w:val="004A2547"/>
    <w:rsid w:val="004A2E87"/>
    <w:rsid w:val="004A2FA3"/>
    <w:rsid w:val="004A405E"/>
    <w:rsid w:val="004A4544"/>
    <w:rsid w:val="004A4E99"/>
    <w:rsid w:val="004A5438"/>
    <w:rsid w:val="004A60DA"/>
    <w:rsid w:val="004A664E"/>
    <w:rsid w:val="004A6CDA"/>
    <w:rsid w:val="004A6D09"/>
    <w:rsid w:val="004A7FA3"/>
    <w:rsid w:val="004B0A76"/>
    <w:rsid w:val="004B1030"/>
    <w:rsid w:val="004B1ADC"/>
    <w:rsid w:val="004B1C23"/>
    <w:rsid w:val="004B25B4"/>
    <w:rsid w:val="004B3090"/>
    <w:rsid w:val="004B34E4"/>
    <w:rsid w:val="004B3611"/>
    <w:rsid w:val="004B366E"/>
    <w:rsid w:val="004B57DD"/>
    <w:rsid w:val="004B5DEE"/>
    <w:rsid w:val="004B6505"/>
    <w:rsid w:val="004B66D1"/>
    <w:rsid w:val="004B7AAF"/>
    <w:rsid w:val="004C07B5"/>
    <w:rsid w:val="004C0DCE"/>
    <w:rsid w:val="004C1B9D"/>
    <w:rsid w:val="004C1C64"/>
    <w:rsid w:val="004C27E0"/>
    <w:rsid w:val="004C2E6A"/>
    <w:rsid w:val="004C2F64"/>
    <w:rsid w:val="004C4FD6"/>
    <w:rsid w:val="004C53EF"/>
    <w:rsid w:val="004C54AB"/>
    <w:rsid w:val="004C5964"/>
    <w:rsid w:val="004C59F8"/>
    <w:rsid w:val="004C5AC0"/>
    <w:rsid w:val="004C70D0"/>
    <w:rsid w:val="004C73F7"/>
    <w:rsid w:val="004C797C"/>
    <w:rsid w:val="004C79AA"/>
    <w:rsid w:val="004C7E28"/>
    <w:rsid w:val="004C7EA0"/>
    <w:rsid w:val="004C7F0F"/>
    <w:rsid w:val="004C7FDB"/>
    <w:rsid w:val="004D0486"/>
    <w:rsid w:val="004D06C2"/>
    <w:rsid w:val="004D0CC4"/>
    <w:rsid w:val="004D1400"/>
    <w:rsid w:val="004D1E25"/>
    <w:rsid w:val="004D2197"/>
    <w:rsid w:val="004D2A1F"/>
    <w:rsid w:val="004D2A9F"/>
    <w:rsid w:val="004D387D"/>
    <w:rsid w:val="004D4230"/>
    <w:rsid w:val="004D74E5"/>
    <w:rsid w:val="004D79F6"/>
    <w:rsid w:val="004E03B5"/>
    <w:rsid w:val="004E066D"/>
    <w:rsid w:val="004E0B42"/>
    <w:rsid w:val="004E0BFA"/>
    <w:rsid w:val="004E14D9"/>
    <w:rsid w:val="004E28EF"/>
    <w:rsid w:val="004E3424"/>
    <w:rsid w:val="004E4399"/>
    <w:rsid w:val="004E4579"/>
    <w:rsid w:val="004E4D44"/>
    <w:rsid w:val="004E4EAC"/>
    <w:rsid w:val="004E549C"/>
    <w:rsid w:val="004E5CDF"/>
    <w:rsid w:val="004E6653"/>
    <w:rsid w:val="004E6AC5"/>
    <w:rsid w:val="004E6EE9"/>
    <w:rsid w:val="004E78F0"/>
    <w:rsid w:val="004E7EE3"/>
    <w:rsid w:val="004F00A8"/>
    <w:rsid w:val="004F0287"/>
    <w:rsid w:val="004F0313"/>
    <w:rsid w:val="004F0892"/>
    <w:rsid w:val="004F0F3A"/>
    <w:rsid w:val="004F2389"/>
    <w:rsid w:val="004F36F3"/>
    <w:rsid w:val="004F3C6C"/>
    <w:rsid w:val="004F3C7E"/>
    <w:rsid w:val="004F3F8A"/>
    <w:rsid w:val="004F5017"/>
    <w:rsid w:val="004F542A"/>
    <w:rsid w:val="004F5913"/>
    <w:rsid w:val="004F5B41"/>
    <w:rsid w:val="004F5BB3"/>
    <w:rsid w:val="004F6380"/>
    <w:rsid w:val="004F67BA"/>
    <w:rsid w:val="004F68E9"/>
    <w:rsid w:val="004F6A47"/>
    <w:rsid w:val="004F6ABF"/>
    <w:rsid w:val="004F6EDC"/>
    <w:rsid w:val="004F74DE"/>
    <w:rsid w:val="004F79F6"/>
    <w:rsid w:val="004F7DEE"/>
    <w:rsid w:val="00500064"/>
    <w:rsid w:val="00500332"/>
    <w:rsid w:val="00501188"/>
    <w:rsid w:val="005013DA"/>
    <w:rsid w:val="0050145B"/>
    <w:rsid w:val="0050171F"/>
    <w:rsid w:val="00501FAE"/>
    <w:rsid w:val="005023F2"/>
    <w:rsid w:val="005025E8"/>
    <w:rsid w:val="0050274A"/>
    <w:rsid w:val="00502D3D"/>
    <w:rsid w:val="00503F92"/>
    <w:rsid w:val="005042A5"/>
    <w:rsid w:val="005043A0"/>
    <w:rsid w:val="00504AB3"/>
    <w:rsid w:val="0050501C"/>
    <w:rsid w:val="00505753"/>
    <w:rsid w:val="005066F0"/>
    <w:rsid w:val="00506D9C"/>
    <w:rsid w:val="00507504"/>
    <w:rsid w:val="00507698"/>
    <w:rsid w:val="00507D9D"/>
    <w:rsid w:val="00510C41"/>
    <w:rsid w:val="00511319"/>
    <w:rsid w:val="00511385"/>
    <w:rsid w:val="00511C5B"/>
    <w:rsid w:val="00511E0E"/>
    <w:rsid w:val="00512020"/>
    <w:rsid w:val="0051295C"/>
    <w:rsid w:val="005129A6"/>
    <w:rsid w:val="00512CD4"/>
    <w:rsid w:val="00513CC7"/>
    <w:rsid w:val="00513F80"/>
    <w:rsid w:val="00515CC6"/>
    <w:rsid w:val="005163FA"/>
    <w:rsid w:val="005166DD"/>
    <w:rsid w:val="005167ED"/>
    <w:rsid w:val="00516FC3"/>
    <w:rsid w:val="005173E9"/>
    <w:rsid w:val="005204CD"/>
    <w:rsid w:val="00520EC7"/>
    <w:rsid w:val="005222AC"/>
    <w:rsid w:val="00522435"/>
    <w:rsid w:val="00522B34"/>
    <w:rsid w:val="00522FD7"/>
    <w:rsid w:val="0052345D"/>
    <w:rsid w:val="0052399E"/>
    <w:rsid w:val="00524D39"/>
    <w:rsid w:val="005253F8"/>
    <w:rsid w:val="00525A52"/>
    <w:rsid w:val="005261B3"/>
    <w:rsid w:val="005271CA"/>
    <w:rsid w:val="005273DC"/>
    <w:rsid w:val="00527D05"/>
    <w:rsid w:val="005300E4"/>
    <w:rsid w:val="00530B40"/>
    <w:rsid w:val="00530E1E"/>
    <w:rsid w:val="005310A9"/>
    <w:rsid w:val="0053265D"/>
    <w:rsid w:val="00532723"/>
    <w:rsid w:val="00532E0A"/>
    <w:rsid w:val="00532E95"/>
    <w:rsid w:val="0053354E"/>
    <w:rsid w:val="00533E17"/>
    <w:rsid w:val="00534AA7"/>
    <w:rsid w:val="00534EDD"/>
    <w:rsid w:val="005353F8"/>
    <w:rsid w:val="00535757"/>
    <w:rsid w:val="00535C19"/>
    <w:rsid w:val="00535C4A"/>
    <w:rsid w:val="0053628A"/>
    <w:rsid w:val="00536AAA"/>
    <w:rsid w:val="0054052C"/>
    <w:rsid w:val="00540624"/>
    <w:rsid w:val="00540812"/>
    <w:rsid w:val="00540C85"/>
    <w:rsid w:val="00541A8B"/>
    <w:rsid w:val="00541CE3"/>
    <w:rsid w:val="00542414"/>
    <w:rsid w:val="0054252D"/>
    <w:rsid w:val="00542B1E"/>
    <w:rsid w:val="00544384"/>
    <w:rsid w:val="00546C3D"/>
    <w:rsid w:val="00547507"/>
    <w:rsid w:val="00547786"/>
    <w:rsid w:val="00547F8A"/>
    <w:rsid w:val="00547FA0"/>
    <w:rsid w:val="0055207D"/>
    <w:rsid w:val="00552639"/>
    <w:rsid w:val="00553AAE"/>
    <w:rsid w:val="00553BD6"/>
    <w:rsid w:val="00553D52"/>
    <w:rsid w:val="00554307"/>
    <w:rsid w:val="00554850"/>
    <w:rsid w:val="00555B24"/>
    <w:rsid w:val="00555D74"/>
    <w:rsid w:val="00556A8D"/>
    <w:rsid w:val="005571FC"/>
    <w:rsid w:val="00557473"/>
    <w:rsid w:val="00557DEA"/>
    <w:rsid w:val="0056047B"/>
    <w:rsid w:val="00560637"/>
    <w:rsid w:val="005607C8"/>
    <w:rsid w:val="0056096F"/>
    <w:rsid w:val="0056130D"/>
    <w:rsid w:val="005621A1"/>
    <w:rsid w:val="0056229D"/>
    <w:rsid w:val="005627C9"/>
    <w:rsid w:val="005632D8"/>
    <w:rsid w:val="00564114"/>
    <w:rsid w:val="00564A45"/>
    <w:rsid w:val="00564C5A"/>
    <w:rsid w:val="00564E7E"/>
    <w:rsid w:val="0056774C"/>
    <w:rsid w:val="00567C32"/>
    <w:rsid w:val="0057025B"/>
    <w:rsid w:val="00572CB7"/>
    <w:rsid w:val="0057340F"/>
    <w:rsid w:val="00573C3F"/>
    <w:rsid w:val="00575742"/>
    <w:rsid w:val="0057584B"/>
    <w:rsid w:val="00576D57"/>
    <w:rsid w:val="005771B3"/>
    <w:rsid w:val="005776D3"/>
    <w:rsid w:val="005813F0"/>
    <w:rsid w:val="00581C16"/>
    <w:rsid w:val="00581C1A"/>
    <w:rsid w:val="005828E8"/>
    <w:rsid w:val="00582C40"/>
    <w:rsid w:val="00584A90"/>
    <w:rsid w:val="00585957"/>
    <w:rsid w:val="00586AF2"/>
    <w:rsid w:val="00587E4C"/>
    <w:rsid w:val="00591C02"/>
    <w:rsid w:val="00592ADB"/>
    <w:rsid w:val="00592D56"/>
    <w:rsid w:val="00593F18"/>
    <w:rsid w:val="005945BF"/>
    <w:rsid w:val="00594C6D"/>
    <w:rsid w:val="00595019"/>
    <w:rsid w:val="00595E37"/>
    <w:rsid w:val="0059755D"/>
    <w:rsid w:val="005A0136"/>
    <w:rsid w:val="005A015A"/>
    <w:rsid w:val="005A020E"/>
    <w:rsid w:val="005A04DE"/>
    <w:rsid w:val="005A0B0B"/>
    <w:rsid w:val="005A19BD"/>
    <w:rsid w:val="005A27B2"/>
    <w:rsid w:val="005A3EBD"/>
    <w:rsid w:val="005A438F"/>
    <w:rsid w:val="005A5297"/>
    <w:rsid w:val="005A67A7"/>
    <w:rsid w:val="005A78A5"/>
    <w:rsid w:val="005A7DA0"/>
    <w:rsid w:val="005B0EBF"/>
    <w:rsid w:val="005B10AA"/>
    <w:rsid w:val="005B16FC"/>
    <w:rsid w:val="005B197E"/>
    <w:rsid w:val="005B3372"/>
    <w:rsid w:val="005B35BE"/>
    <w:rsid w:val="005B3EFD"/>
    <w:rsid w:val="005B531B"/>
    <w:rsid w:val="005B5675"/>
    <w:rsid w:val="005B708B"/>
    <w:rsid w:val="005B7167"/>
    <w:rsid w:val="005B7BD2"/>
    <w:rsid w:val="005C00A8"/>
    <w:rsid w:val="005C032C"/>
    <w:rsid w:val="005C2149"/>
    <w:rsid w:val="005C307D"/>
    <w:rsid w:val="005C3504"/>
    <w:rsid w:val="005C5003"/>
    <w:rsid w:val="005C5E2F"/>
    <w:rsid w:val="005C5FF5"/>
    <w:rsid w:val="005C661A"/>
    <w:rsid w:val="005C70F7"/>
    <w:rsid w:val="005C7120"/>
    <w:rsid w:val="005C7ECB"/>
    <w:rsid w:val="005D228D"/>
    <w:rsid w:val="005D24A9"/>
    <w:rsid w:val="005D38A6"/>
    <w:rsid w:val="005D4C67"/>
    <w:rsid w:val="005D5279"/>
    <w:rsid w:val="005D6F39"/>
    <w:rsid w:val="005D734D"/>
    <w:rsid w:val="005D7645"/>
    <w:rsid w:val="005D7821"/>
    <w:rsid w:val="005D78FE"/>
    <w:rsid w:val="005D7CDB"/>
    <w:rsid w:val="005E0F34"/>
    <w:rsid w:val="005E10FB"/>
    <w:rsid w:val="005E14F8"/>
    <w:rsid w:val="005E20FA"/>
    <w:rsid w:val="005E2363"/>
    <w:rsid w:val="005E2476"/>
    <w:rsid w:val="005E3397"/>
    <w:rsid w:val="005E33E8"/>
    <w:rsid w:val="005E3988"/>
    <w:rsid w:val="005E3F19"/>
    <w:rsid w:val="005E6604"/>
    <w:rsid w:val="005E677D"/>
    <w:rsid w:val="005E6C55"/>
    <w:rsid w:val="005E6D6B"/>
    <w:rsid w:val="005E6F2B"/>
    <w:rsid w:val="005E7AF5"/>
    <w:rsid w:val="005E7F82"/>
    <w:rsid w:val="005F0B31"/>
    <w:rsid w:val="005F17B1"/>
    <w:rsid w:val="005F17C8"/>
    <w:rsid w:val="005F1F31"/>
    <w:rsid w:val="005F2BB4"/>
    <w:rsid w:val="005F3416"/>
    <w:rsid w:val="005F4F0C"/>
    <w:rsid w:val="005F51A2"/>
    <w:rsid w:val="005F5D7C"/>
    <w:rsid w:val="005F6A32"/>
    <w:rsid w:val="005F6EC4"/>
    <w:rsid w:val="00600150"/>
    <w:rsid w:val="006003F0"/>
    <w:rsid w:val="00600962"/>
    <w:rsid w:val="00600CEA"/>
    <w:rsid w:val="00601A6A"/>
    <w:rsid w:val="00602939"/>
    <w:rsid w:val="006030B4"/>
    <w:rsid w:val="006034D3"/>
    <w:rsid w:val="006042A6"/>
    <w:rsid w:val="00604FCC"/>
    <w:rsid w:val="006053CC"/>
    <w:rsid w:val="00605A24"/>
    <w:rsid w:val="00605B9B"/>
    <w:rsid w:val="00605B9E"/>
    <w:rsid w:val="00610EF4"/>
    <w:rsid w:val="006111BE"/>
    <w:rsid w:val="006112B4"/>
    <w:rsid w:val="006130AA"/>
    <w:rsid w:val="006134B6"/>
    <w:rsid w:val="00613509"/>
    <w:rsid w:val="0061368F"/>
    <w:rsid w:val="006136B5"/>
    <w:rsid w:val="00613F15"/>
    <w:rsid w:val="00614B78"/>
    <w:rsid w:val="00615C13"/>
    <w:rsid w:val="00616B00"/>
    <w:rsid w:val="00617A10"/>
    <w:rsid w:val="00620034"/>
    <w:rsid w:val="006202F9"/>
    <w:rsid w:val="00620558"/>
    <w:rsid w:val="0062172C"/>
    <w:rsid w:val="00621748"/>
    <w:rsid w:val="006218EF"/>
    <w:rsid w:val="006218F9"/>
    <w:rsid w:val="00622045"/>
    <w:rsid w:val="00622661"/>
    <w:rsid w:val="00623D73"/>
    <w:rsid w:val="00623DFE"/>
    <w:rsid w:val="00624269"/>
    <w:rsid w:val="00624A24"/>
    <w:rsid w:val="00624C85"/>
    <w:rsid w:val="00625B57"/>
    <w:rsid w:val="006265BE"/>
    <w:rsid w:val="00626B7F"/>
    <w:rsid w:val="006270DD"/>
    <w:rsid w:val="00630C29"/>
    <w:rsid w:val="00631068"/>
    <w:rsid w:val="00631A01"/>
    <w:rsid w:val="00632257"/>
    <w:rsid w:val="00632AB9"/>
    <w:rsid w:val="00632EAB"/>
    <w:rsid w:val="00633252"/>
    <w:rsid w:val="006339BE"/>
    <w:rsid w:val="00634F20"/>
    <w:rsid w:val="0063519A"/>
    <w:rsid w:val="006351B0"/>
    <w:rsid w:val="006370BC"/>
    <w:rsid w:val="006379BD"/>
    <w:rsid w:val="00637DFF"/>
    <w:rsid w:val="00637EEE"/>
    <w:rsid w:val="006404DA"/>
    <w:rsid w:val="00640944"/>
    <w:rsid w:val="006410DC"/>
    <w:rsid w:val="006415E9"/>
    <w:rsid w:val="006417EB"/>
    <w:rsid w:val="00641802"/>
    <w:rsid w:val="00641809"/>
    <w:rsid w:val="006422C5"/>
    <w:rsid w:val="00642656"/>
    <w:rsid w:val="00643044"/>
    <w:rsid w:val="006433B0"/>
    <w:rsid w:val="0064409B"/>
    <w:rsid w:val="006448FA"/>
    <w:rsid w:val="00645978"/>
    <w:rsid w:val="00645A36"/>
    <w:rsid w:val="006463F1"/>
    <w:rsid w:val="0064658B"/>
    <w:rsid w:val="00646AEC"/>
    <w:rsid w:val="00646F23"/>
    <w:rsid w:val="0064788D"/>
    <w:rsid w:val="00647F4F"/>
    <w:rsid w:val="00650A97"/>
    <w:rsid w:val="00651355"/>
    <w:rsid w:val="006514D1"/>
    <w:rsid w:val="006533E5"/>
    <w:rsid w:val="0065354D"/>
    <w:rsid w:val="00653576"/>
    <w:rsid w:val="006538E7"/>
    <w:rsid w:val="00653CD9"/>
    <w:rsid w:val="006540C7"/>
    <w:rsid w:val="00654D93"/>
    <w:rsid w:val="00656CE3"/>
    <w:rsid w:val="00656E23"/>
    <w:rsid w:val="006570C4"/>
    <w:rsid w:val="006576C4"/>
    <w:rsid w:val="00657F9C"/>
    <w:rsid w:val="00660379"/>
    <w:rsid w:val="00660477"/>
    <w:rsid w:val="0066049E"/>
    <w:rsid w:val="006604B1"/>
    <w:rsid w:val="00660923"/>
    <w:rsid w:val="00660BF5"/>
    <w:rsid w:val="00661168"/>
    <w:rsid w:val="006617AE"/>
    <w:rsid w:val="006618A4"/>
    <w:rsid w:val="00661AC7"/>
    <w:rsid w:val="00661D63"/>
    <w:rsid w:val="006621FE"/>
    <w:rsid w:val="0066319B"/>
    <w:rsid w:val="0066460E"/>
    <w:rsid w:val="00665206"/>
    <w:rsid w:val="006661DF"/>
    <w:rsid w:val="00666351"/>
    <w:rsid w:val="00666448"/>
    <w:rsid w:val="006671F6"/>
    <w:rsid w:val="00667257"/>
    <w:rsid w:val="006672DD"/>
    <w:rsid w:val="006674A6"/>
    <w:rsid w:val="006675D2"/>
    <w:rsid w:val="00671A6F"/>
    <w:rsid w:val="00671FB6"/>
    <w:rsid w:val="0067224E"/>
    <w:rsid w:val="0067319C"/>
    <w:rsid w:val="00673D27"/>
    <w:rsid w:val="00674ABD"/>
    <w:rsid w:val="00674E43"/>
    <w:rsid w:val="0067505E"/>
    <w:rsid w:val="006756BA"/>
    <w:rsid w:val="00675F97"/>
    <w:rsid w:val="00677AD4"/>
    <w:rsid w:val="0068059C"/>
    <w:rsid w:val="00680890"/>
    <w:rsid w:val="00680E12"/>
    <w:rsid w:val="00681172"/>
    <w:rsid w:val="00681216"/>
    <w:rsid w:val="00681228"/>
    <w:rsid w:val="006829A7"/>
    <w:rsid w:val="00682B90"/>
    <w:rsid w:val="00682CB2"/>
    <w:rsid w:val="00684714"/>
    <w:rsid w:val="006851A0"/>
    <w:rsid w:val="00685D29"/>
    <w:rsid w:val="00685E38"/>
    <w:rsid w:val="00686B40"/>
    <w:rsid w:val="006911AC"/>
    <w:rsid w:val="006919F5"/>
    <w:rsid w:val="00691CC9"/>
    <w:rsid w:val="00691F89"/>
    <w:rsid w:val="00691FE7"/>
    <w:rsid w:val="00692DD4"/>
    <w:rsid w:val="00692EC6"/>
    <w:rsid w:val="00693675"/>
    <w:rsid w:val="00693B7E"/>
    <w:rsid w:val="00694753"/>
    <w:rsid w:val="00695B9A"/>
    <w:rsid w:val="00696069"/>
    <w:rsid w:val="0069659C"/>
    <w:rsid w:val="00697619"/>
    <w:rsid w:val="00697DF5"/>
    <w:rsid w:val="006A1589"/>
    <w:rsid w:val="006A3443"/>
    <w:rsid w:val="006A36E1"/>
    <w:rsid w:val="006A5C2B"/>
    <w:rsid w:val="006A5C72"/>
    <w:rsid w:val="006A5E97"/>
    <w:rsid w:val="006A5EDD"/>
    <w:rsid w:val="006A6C9C"/>
    <w:rsid w:val="006A788A"/>
    <w:rsid w:val="006B0551"/>
    <w:rsid w:val="006B0F83"/>
    <w:rsid w:val="006B25ED"/>
    <w:rsid w:val="006B370E"/>
    <w:rsid w:val="006B3849"/>
    <w:rsid w:val="006B4090"/>
    <w:rsid w:val="006B422C"/>
    <w:rsid w:val="006B4E5A"/>
    <w:rsid w:val="006B63BA"/>
    <w:rsid w:val="006B65B4"/>
    <w:rsid w:val="006B6FCF"/>
    <w:rsid w:val="006B79CD"/>
    <w:rsid w:val="006B7D2C"/>
    <w:rsid w:val="006C0248"/>
    <w:rsid w:val="006C0ED8"/>
    <w:rsid w:val="006C12CB"/>
    <w:rsid w:val="006C15DF"/>
    <w:rsid w:val="006C2E99"/>
    <w:rsid w:val="006C33C7"/>
    <w:rsid w:val="006C3693"/>
    <w:rsid w:val="006C3A4D"/>
    <w:rsid w:val="006C3C2C"/>
    <w:rsid w:val="006C451F"/>
    <w:rsid w:val="006C4703"/>
    <w:rsid w:val="006C53E8"/>
    <w:rsid w:val="006C5BAC"/>
    <w:rsid w:val="006C617F"/>
    <w:rsid w:val="006C6474"/>
    <w:rsid w:val="006C6818"/>
    <w:rsid w:val="006C7093"/>
    <w:rsid w:val="006C7E38"/>
    <w:rsid w:val="006D02BD"/>
    <w:rsid w:val="006D0DE2"/>
    <w:rsid w:val="006D1292"/>
    <w:rsid w:val="006D17B5"/>
    <w:rsid w:val="006D1DB8"/>
    <w:rsid w:val="006D37B4"/>
    <w:rsid w:val="006D405F"/>
    <w:rsid w:val="006D4FFC"/>
    <w:rsid w:val="006D56A1"/>
    <w:rsid w:val="006D57F5"/>
    <w:rsid w:val="006D6733"/>
    <w:rsid w:val="006D705D"/>
    <w:rsid w:val="006E1456"/>
    <w:rsid w:val="006E1B77"/>
    <w:rsid w:val="006E2450"/>
    <w:rsid w:val="006E2506"/>
    <w:rsid w:val="006E39B5"/>
    <w:rsid w:val="006E3ED8"/>
    <w:rsid w:val="006E60BB"/>
    <w:rsid w:val="006F08A7"/>
    <w:rsid w:val="006F0B6C"/>
    <w:rsid w:val="006F1639"/>
    <w:rsid w:val="006F2139"/>
    <w:rsid w:val="006F2142"/>
    <w:rsid w:val="006F25F6"/>
    <w:rsid w:val="006F2768"/>
    <w:rsid w:val="006F276B"/>
    <w:rsid w:val="006F43D2"/>
    <w:rsid w:val="006F45A9"/>
    <w:rsid w:val="006F5AF9"/>
    <w:rsid w:val="006F657C"/>
    <w:rsid w:val="006F6F4A"/>
    <w:rsid w:val="006F7174"/>
    <w:rsid w:val="006F7537"/>
    <w:rsid w:val="006F7B69"/>
    <w:rsid w:val="006F7F78"/>
    <w:rsid w:val="007000DA"/>
    <w:rsid w:val="007008F6"/>
    <w:rsid w:val="00700FA2"/>
    <w:rsid w:val="007010DD"/>
    <w:rsid w:val="0070115A"/>
    <w:rsid w:val="00702660"/>
    <w:rsid w:val="00703117"/>
    <w:rsid w:val="00703ADC"/>
    <w:rsid w:val="00703D60"/>
    <w:rsid w:val="00703DD9"/>
    <w:rsid w:val="00703E37"/>
    <w:rsid w:val="0070401A"/>
    <w:rsid w:val="00704C54"/>
    <w:rsid w:val="00705089"/>
    <w:rsid w:val="0070567B"/>
    <w:rsid w:val="007057E7"/>
    <w:rsid w:val="00705BC4"/>
    <w:rsid w:val="00705DD2"/>
    <w:rsid w:val="00706169"/>
    <w:rsid w:val="007066A7"/>
    <w:rsid w:val="00707AB0"/>
    <w:rsid w:val="00707CCA"/>
    <w:rsid w:val="00710A18"/>
    <w:rsid w:val="00710DD8"/>
    <w:rsid w:val="00710EB3"/>
    <w:rsid w:val="0071109D"/>
    <w:rsid w:val="00712A1B"/>
    <w:rsid w:val="007134E0"/>
    <w:rsid w:val="0071388E"/>
    <w:rsid w:val="007148A7"/>
    <w:rsid w:val="0071532D"/>
    <w:rsid w:val="00715736"/>
    <w:rsid w:val="007166AD"/>
    <w:rsid w:val="00716CB5"/>
    <w:rsid w:val="007170B4"/>
    <w:rsid w:val="007170C0"/>
    <w:rsid w:val="0071720A"/>
    <w:rsid w:val="007172DB"/>
    <w:rsid w:val="00717605"/>
    <w:rsid w:val="0071785B"/>
    <w:rsid w:val="00717B87"/>
    <w:rsid w:val="00717E83"/>
    <w:rsid w:val="0072066D"/>
    <w:rsid w:val="00720DB4"/>
    <w:rsid w:val="007217C5"/>
    <w:rsid w:val="0072183B"/>
    <w:rsid w:val="00721BCE"/>
    <w:rsid w:val="00721C85"/>
    <w:rsid w:val="00721D06"/>
    <w:rsid w:val="00722356"/>
    <w:rsid w:val="00722526"/>
    <w:rsid w:val="007229C0"/>
    <w:rsid w:val="00722CD4"/>
    <w:rsid w:val="00722F58"/>
    <w:rsid w:val="007233D7"/>
    <w:rsid w:val="00725452"/>
    <w:rsid w:val="0072707F"/>
    <w:rsid w:val="007275EE"/>
    <w:rsid w:val="00730270"/>
    <w:rsid w:val="00730E4F"/>
    <w:rsid w:val="00730EFE"/>
    <w:rsid w:val="007313EB"/>
    <w:rsid w:val="007314EB"/>
    <w:rsid w:val="00732318"/>
    <w:rsid w:val="00732368"/>
    <w:rsid w:val="00732D69"/>
    <w:rsid w:val="007334AE"/>
    <w:rsid w:val="0073399D"/>
    <w:rsid w:val="00734007"/>
    <w:rsid w:val="007358F7"/>
    <w:rsid w:val="00735A14"/>
    <w:rsid w:val="00736570"/>
    <w:rsid w:val="0073677D"/>
    <w:rsid w:val="00736C0B"/>
    <w:rsid w:val="00737C01"/>
    <w:rsid w:val="0074075A"/>
    <w:rsid w:val="00741C55"/>
    <w:rsid w:val="00742A01"/>
    <w:rsid w:val="00742CAD"/>
    <w:rsid w:val="00743379"/>
    <w:rsid w:val="007434C9"/>
    <w:rsid w:val="00744520"/>
    <w:rsid w:val="00746415"/>
    <w:rsid w:val="0074695D"/>
    <w:rsid w:val="00746DDB"/>
    <w:rsid w:val="00750138"/>
    <w:rsid w:val="00750206"/>
    <w:rsid w:val="0075093A"/>
    <w:rsid w:val="0075187B"/>
    <w:rsid w:val="00751E13"/>
    <w:rsid w:val="007531E7"/>
    <w:rsid w:val="007556C8"/>
    <w:rsid w:val="00755F63"/>
    <w:rsid w:val="0075669A"/>
    <w:rsid w:val="00757AC1"/>
    <w:rsid w:val="007605E5"/>
    <w:rsid w:val="00761825"/>
    <w:rsid w:val="00761BAE"/>
    <w:rsid w:val="00761F5A"/>
    <w:rsid w:val="00762925"/>
    <w:rsid w:val="00762C9B"/>
    <w:rsid w:val="00762DE9"/>
    <w:rsid w:val="00763382"/>
    <w:rsid w:val="00763782"/>
    <w:rsid w:val="00763B9B"/>
    <w:rsid w:val="007650D2"/>
    <w:rsid w:val="00765326"/>
    <w:rsid w:val="007656AC"/>
    <w:rsid w:val="007657D1"/>
    <w:rsid w:val="007663B3"/>
    <w:rsid w:val="00767062"/>
    <w:rsid w:val="007671BD"/>
    <w:rsid w:val="007672FF"/>
    <w:rsid w:val="00767DB2"/>
    <w:rsid w:val="00770FD0"/>
    <w:rsid w:val="007718D1"/>
    <w:rsid w:val="00772B43"/>
    <w:rsid w:val="00772C26"/>
    <w:rsid w:val="0077396E"/>
    <w:rsid w:val="0077473F"/>
    <w:rsid w:val="0077485B"/>
    <w:rsid w:val="007749CC"/>
    <w:rsid w:val="007751AD"/>
    <w:rsid w:val="0077530D"/>
    <w:rsid w:val="00775A39"/>
    <w:rsid w:val="00776B02"/>
    <w:rsid w:val="0077765E"/>
    <w:rsid w:val="00777BB5"/>
    <w:rsid w:val="00780261"/>
    <w:rsid w:val="00780BBB"/>
    <w:rsid w:val="0078127F"/>
    <w:rsid w:val="00781A08"/>
    <w:rsid w:val="007822E0"/>
    <w:rsid w:val="00782DC7"/>
    <w:rsid w:val="00783FBB"/>
    <w:rsid w:val="00784257"/>
    <w:rsid w:val="00784431"/>
    <w:rsid w:val="007847D2"/>
    <w:rsid w:val="00784987"/>
    <w:rsid w:val="007852A0"/>
    <w:rsid w:val="00785CFF"/>
    <w:rsid w:val="007860AF"/>
    <w:rsid w:val="0078613E"/>
    <w:rsid w:val="00786739"/>
    <w:rsid w:val="007870A7"/>
    <w:rsid w:val="00787E98"/>
    <w:rsid w:val="00790C4A"/>
    <w:rsid w:val="00790C77"/>
    <w:rsid w:val="007920FB"/>
    <w:rsid w:val="007921DA"/>
    <w:rsid w:val="007927D3"/>
    <w:rsid w:val="0079392C"/>
    <w:rsid w:val="00793A59"/>
    <w:rsid w:val="00793EFA"/>
    <w:rsid w:val="00793FB5"/>
    <w:rsid w:val="007941F2"/>
    <w:rsid w:val="007947AF"/>
    <w:rsid w:val="00794CF8"/>
    <w:rsid w:val="007955F4"/>
    <w:rsid w:val="00795ADE"/>
    <w:rsid w:val="007963A3"/>
    <w:rsid w:val="00796EB2"/>
    <w:rsid w:val="007976D8"/>
    <w:rsid w:val="007978FD"/>
    <w:rsid w:val="007A1633"/>
    <w:rsid w:val="007A1755"/>
    <w:rsid w:val="007A189A"/>
    <w:rsid w:val="007A1BBE"/>
    <w:rsid w:val="007A2413"/>
    <w:rsid w:val="007A24E7"/>
    <w:rsid w:val="007A2940"/>
    <w:rsid w:val="007A426A"/>
    <w:rsid w:val="007A4C89"/>
    <w:rsid w:val="007A56C1"/>
    <w:rsid w:val="007A5C34"/>
    <w:rsid w:val="007A6A69"/>
    <w:rsid w:val="007A7867"/>
    <w:rsid w:val="007A7A2F"/>
    <w:rsid w:val="007A7C01"/>
    <w:rsid w:val="007B0839"/>
    <w:rsid w:val="007B18F5"/>
    <w:rsid w:val="007B1B16"/>
    <w:rsid w:val="007B1EFE"/>
    <w:rsid w:val="007B2CE0"/>
    <w:rsid w:val="007B2D0A"/>
    <w:rsid w:val="007B2D20"/>
    <w:rsid w:val="007B2D3C"/>
    <w:rsid w:val="007B3FFE"/>
    <w:rsid w:val="007B4623"/>
    <w:rsid w:val="007B4CE9"/>
    <w:rsid w:val="007B5A6A"/>
    <w:rsid w:val="007B5B71"/>
    <w:rsid w:val="007B6062"/>
    <w:rsid w:val="007B6227"/>
    <w:rsid w:val="007B636A"/>
    <w:rsid w:val="007B6C39"/>
    <w:rsid w:val="007B7019"/>
    <w:rsid w:val="007B76E1"/>
    <w:rsid w:val="007B7CFA"/>
    <w:rsid w:val="007C010A"/>
    <w:rsid w:val="007C0148"/>
    <w:rsid w:val="007C118D"/>
    <w:rsid w:val="007C1465"/>
    <w:rsid w:val="007C1EFA"/>
    <w:rsid w:val="007C23CB"/>
    <w:rsid w:val="007C2889"/>
    <w:rsid w:val="007C29DB"/>
    <w:rsid w:val="007C38F4"/>
    <w:rsid w:val="007C3F3F"/>
    <w:rsid w:val="007C5523"/>
    <w:rsid w:val="007C5AE9"/>
    <w:rsid w:val="007C6036"/>
    <w:rsid w:val="007C645E"/>
    <w:rsid w:val="007C6D5E"/>
    <w:rsid w:val="007C7089"/>
    <w:rsid w:val="007C7623"/>
    <w:rsid w:val="007C7E64"/>
    <w:rsid w:val="007D02AF"/>
    <w:rsid w:val="007D0798"/>
    <w:rsid w:val="007D26CB"/>
    <w:rsid w:val="007D2CC6"/>
    <w:rsid w:val="007D2E2A"/>
    <w:rsid w:val="007D2FCC"/>
    <w:rsid w:val="007D441E"/>
    <w:rsid w:val="007D5460"/>
    <w:rsid w:val="007D5A46"/>
    <w:rsid w:val="007D621A"/>
    <w:rsid w:val="007D7C67"/>
    <w:rsid w:val="007E0167"/>
    <w:rsid w:val="007E0491"/>
    <w:rsid w:val="007E0BEC"/>
    <w:rsid w:val="007E129C"/>
    <w:rsid w:val="007E1CF7"/>
    <w:rsid w:val="007E2375"/>
    <w:rsid w:val="007E25B4"/>
    <w:rsid w:val="007E2C03"/>
    <w:rsid w:val="007E3BB6"/>
    <w:rsid w:val="007E3DBA"/>
    <w:rsid w:val="007E45CB"/>
    <w:rsid w:val="007E54EA"/>
    <w:rsid w:val="007E570C"/>
    <w:rsid w:val="007E5BBD"/>
    <w:rsid w:val="007E6E1D"/>
    <w:rsid w:val="007E6FB6"/>
    <w:rsid w:val="007E72FC"/>
    <w:rsid w:val="007E7799"/>
    <w:rsid w:val="007E7B95"/>
    <w:rsid w:val="007F1C4A"/>
    <w:rsid w:val="007F49B1"/>
    <w:rsid w:val="007F4D18"/>
    <w:rsid w:val="007F4E5D"/>
    <w:rsid w:val="007F4F2E"/>
    <w:rsid w:val="007F50D9"/>
    <w:rsid w:val="007F52AA"/>
    <w:rsid w:val="007F5CD4"/>
    <w:rsid w:val="007F5DA3"/>
    <w:rsid w:val="007F7063"/>
    <w:rsid w:val="007F763C"/>
    <w:rsid w:val="007F778D"/>
    <w:rsid w:val="007F7A41"/>
    <w:rsid w:val="007F7DB5"/>
    <w:rsid w:val="007F7FF9"/>
    <w:rsid w:val="008009DF"/>
    <w:rsid w:val="00802C21"/>
    <w:rsid w:val="00803453"/>
    <w:rsid w:val="0080549A"/>
    <w:rsid w:val="00805517"/>
    <w:rsid w:val="0080573A"/>
    <w:rsid w:val="00805F32"/>
    <w:rsid w:val="0080657D"/>
    <w:rsid w:val="00806A95"/>
    <w:rsid w:val="008079F6"/>
    <w:rsid w:val="00807CCD"/>
    <w:rsid w:val="00807EF9"/>
    <w:rsid w:val="008109CE"/>
    <w:rsid w:val="0081141B"/>
    <w:rsid w:val="008130FC"/>
    <w:rsid w:val="00813F95"/>
    <w:rsid w:val="00814590"/>
    <w:rsid w:val="00814888"/>
    <w:rsid w:val="008154FC"/>
    <w:rsid w:val="00815880"/>
    <w:rsid w:val="008161A9"/>
    <w:rsid w:val="00816306"/>
    <w:rsid w:val="00817E8F"/>
    <w:rsid w:val="00820558"/>
    <w:rsid w:val="00821F66"/>
    <w:rsid w:val="00822931"/>
    <w:rsid w:val="0082355C"/>
    <w:rsid w:val="008237A2"/>
    <w:rsid w:val="0082461E"/>
    <w:rsid w:val="0082468B"/>
    <w:rsid w:val="00825296"/>
    <w:rsid w:val="00825633"/>
    <w:rsid w:val="008266DE"/>
    <w:rsid w:val="00826A18"/>
    <w:rsid w:val="00830440"/>
    <w:rsid w:val="0083062E"/>
    <w:rsid w:val="0083115B"/>
    <w:rsid w:val="008318D8"/>
    <w:rsid w:val="00831B6A"/>
    <w:rsid w:val="00831CEB"/>
    <w:rsid w:val="00832041"/>
    <w:rsid w:val="008326BF"/>
    <w:rsid w:val="008328DD"/>
    <w:rsid w:val="008335EF"/>
    <w:rsid w:val="00834747"/>
    <w:rsid w:val="00834B8A"/>
    <w:rsid w:val="00834E09"/>
    <w:rsid w:val="008353D0"/>
    <w:rsid w:val="00836050"/>
    <w:rsid w:val="00836165"/>
    <w:rsid w:val="00837D0A"/>
    <w:rsid w:val="00837F4B"/>
    <w:rsid w:val="0084014F"/>
    <w:rsid w:val="008403B8"/>
    <w:rsid w:val="008405AA"/>
    <w:rsid w:val="00840D53"/>
    <w:rsid w:val="00841138"/>
    <w:rsid w:val="00841CC3"/>
    <w:rsid w:val="00842289"/>
    <w:rsid w:val="008423A4"/>
    <w:rsid w:val="008435E7"/>
    <w:rsid w:val="00844DCA"/>
    <w:rsid w:val="00845732"/>
    <w:rsid w:val="00845F6C"/>
    <w:rsid w:val="00846203"/>
    <w:rsid w:val="00846E4E"/>
    <w:rsid w:val="00846FAD"/>
    <w:rsid w:val="0084705F"/>
    <w:rsid w:val="008476F1"/>
    <w:rsid w:val="00847B36"/>
    <w:rsid w:val="00847CC3"/>
    <w:rsid w:val="00847E57"/>
    <w:rsid w:val="00850FDA"/>
    <w:rsid w:val="00851444"/>
    <w:rsid w:val="00851E67"/>
    <w:rsid w:val="0085237C"/>
    <w:rsid w:val="00852989"/>
    <w:rsid w:val="00853D00"/>
    <w:rsid w:val="00855676"/>
    <w:rsid w:val="00855811"/>
    <w:rsid w:val="00855DA9"/>
    <w:rsid w:val="0085697E"/>
    <w:rsid w:val="00856A5E"/>
    <w:rsid w:val="00856F00"/>
    <w:rsid w:val="0086040E"/>
    <w:rsid w:val="00860DD1"/>
    <w:rsid w:val="008611D3"/>
    <w:rsid w:val="00861422"/>
    <w:rsid w:val="00861DFA"/>
    <w:rsid w:val="00862629"/>
    <w:rsid w:val="008635A9"/>
    <w:rsid w:val="00863EA5"/>
    <w:rsid w:val="00864216"/>
    <w:rsid w:val="00866965"/>
    <w:rsid w:val="00866D40"/>
    <w:rsid w:val="00867BD9"/>
    <w:rsid w:val="00867E01"/>
    <w:rsid w:val="00870EC4"/>
    <w:rsid w:val="00871690"/>
    <w:rsid w:val="00871A5D"/>
    <w:rsid w:val="00872C11"/>
    <w:rsid w:val="00873ECD"/>
    <w:rsid w:val="00874413"/>
    <w:rsid w:val="00874AF1"/>
    <w:rsid w:val="00874C49"/>
    <w:rsid w:val="008757E8"/>
    <w:rsid w:val="00875A9E"/>
    <w:rsid w:val="00875C82"/>
    <w:rsid w:val="008762E9"/>
    <w:rsid w:val="00876314"/>
    <w:rsid w:val="008764E5"/>
    <w:rsid w:val="008765EF"/>
    <w:rsid w:val="00876916"/>
    <w:rsid w:val="00877056"/>
    <w:rsid w:val="00877111"/>
    <w:rsid w:val="00877124"/>
    <w:rsid w:val="008773A3"/>
    <w:rsid w:val="008775BD"/>
    <w:rsid w:val="008776D8"/>
    <w:rsid w:val="00877E1D"/>
    <w:rsid w:val="00881095"/>
    <w:rsid w:val="00881649"/>
    <w:rsid w:val="00882A1F"/>
    <w:rsid w:val="00883CAF"/>
    <w:rsid w:val="0088424E"/>
    <w:rsid w:val="0088429C"/>
    <w:rsid w:val="00884A30"/>
    <w:rsid w:val="00884D7E"/>
    <w:rsid w:val="00886ED0"/>
    <w:rsid w:val="00887E19"/>
    <w:rsid w:val="008900E2"/>
    <w:rsid w:val="0089011C"/>
    <w:rsid w:val="00891315"/>
    <w:rsid w:val="0089355C"/>
    <w:rsid w:val="00894CEB"/>
    <w:rsid w:val="00894D7E"/>
    <w:rsid w:val="0089514A"/>
    <w:rsid w:val="008952A5"/>
    <w:rsid w:val="0089559D"/>
    <w:rsid w:val="00895665"/>
    <w:rsid w:val="00895CA9"/>
    <w:rsid w:val="00896D0D"/>
    <w:rsid w:val="00896DFB"/>
    <w:rsid w:val="00897A4A"/>
    <w:rsid w:val="008A0298"/>
    <w:rsid w:val="008A0343"/>
    <w:rsid w:val="008A0CC0"/>
    <w:rsid w:val="008A0E11"/>
    <w:rsid w:val="008A2C21"/>
    <w:rsid w:val="008A2EAE"/>
    <w:rsid w:val="008A3255"/>
    <w:rsid w:val="008A3915"/>
    <w:rsid w:val="008A415F"/>
    <w:rsid w:val="008A487A"/>
    <w:rsid w:val="008A5EB2"/>
    <w:rsid w:val="008A5F66"/>
    <w:rsid w:val="008A6636"/>
    <w:rsid w:val="008A7A54"/>
    <w:rsid w:val="008A7B53"/>
    <w:rsid w:val="008B0706"/>
    <w:rsid w:val="008B0EF7"/>
    <w:rsid w:val="008B11FE"/>
    <w:rsid w:val="008B297E"/>
    <w:rsid w:val="008B2B0B"/>
    <w:rsid w:val="008B409D"/>
    <w:rsid w:val="008B6542"/>
    <w:rsid w:val="008C041C"/>
    <w:rsid w:val="008C0A56"/>
    <w:rsid w:val="008C1FBC"/>
    <w:rsid w:val="008C2667"/>
    <w:rsid w:val="008C2C5D"/>
    <w:rsid w:val="008C2F50"/>
    <w:rsid w:val="008C38A4"/>
    <w:rsid w:val="008C3A47"/>
    <w:rsid w:val="008C435C"/>
    <w:rsid w:val="008C5B61"/>
    <w:rsid w:val="008C7166"/>
    <w:rsid w:val="008C7307"/>
    <w:rsid w:val="008C74C6"/>
    <w:rsid w:val="008C75E4"/>
    <w:rsid w:val="008C7601"/>
    <w:rsid w:val="008C7A3C"/>
    <w:rsid w:val="008C7F4A"/>
    <w:rsid w:val="008D0354"/>
    <w:rsid w:val="008D06F7"/>
    <w:rsid w:val="008D0752"/>
    <w:rsid w:val="008D09D6"/>
    <w:rsid w:val="008D0C9B"/>
    <w:rsid w:val="008D0CA7"/>
    <w:rsid w:val="008D225A"/>
    <w:rsid w:val="008D3116"/>
    <w:rsid w:val="008D32A8"/>
    <w:rsid w:val="008D3702"/>
    <w:rsid w:val="008D3F67"/>
    <w:rsid w:val="008D4DDB"/>
    <w:rsid w:val="008D5BE8"/>
    <w:rsid w:val="008D672C"/>
    <w:rsid w:val="008D69EB"/>
    <w:rsid w:val="008D6D32"/>
    <w:rsid w:val="008D716C"/>
    <w:rsid w:val="008D7C36"/>
    <w:rsid w:val="008E05EB"/>
    <w:rsid w:val="008E0F58"/>
    <w:rsid w:val="008E236E"/>
    <w:rsid w:val="008E31A9"/>
    <w:rsid w:val="008E3745"/>
    <w:rsid w:val="008E3790"/>
    <w:rsid w:val="008E4292"/>
    <w:rsid w:val="008E5E51"/>
    <w:rsid w:val="008E7659"/>
    <w:rsid w:val="008E773B"/>
    <w:rsid w:val="008E79E0"/>
    <w:rsid w:val="008E7FA2"/>
    <w:rsid w:val="008E7FE3"/>
    <w:rsid w:val="008F0970"/>
    <w:rsid w:val="008F1040"/>
    <w:rsid w:val="008F1E86"/>
    <w:rsid w:val="008F5A78"/>
    <w:rsid w:val="008F5C0E"/>
    <w:rsid w:val="008F6CA6"/>
    <w:rsid w:val="008F7393"/>
    <w:rsid w:val="008F77FC"/>
    <w:rsid w:val="009005DA"/>
    <w:rsid w:val="009018FF"/>
    <w:rsid w:val="00901EBF"/>
    <w:rsid w:val="00901F74"/>
    <w:rsid w:val="00903304"/>
    <w:rsid w:val="009039E2"/>
    <w:rsid w:val="00903B50"/>
    <w:rsid w:val="00903F73"/>
    <w:rsid w:val="00907952"/>
    <w:rsid w:val="00907B3E"/>
    <w:rsid w:val="00907BDD"/>
    <w:rsid w:val="00907F99"/>
    <w:rsid w:val="00910025"/>
    <w:rsid w:val="009101B1"/>
    <w:rsid w:val="0091023B"/>
    <w:rsid w:val="0091064C"/>
    <w:rsid w:val="00911E44"/>
    <w:rsid w:val="0091394B"/>
    <w:rsid w:val="00915FE8"/>
    <w:rsid w:val="00916DF6"/>
    <w:rsid w:val="00917C50"/>
    <w:rsid w:val="00917D5D"/>
    <w:rsid w:val="00920461"/>
    <w:rsid w:val="0092085B"/>
    <w:rsid w:val="0092212B"/>
    <w:rsid w:val="0092336D"/>
    <w:rsid w:val="00924DE9"/>
    <w:rsid w:val="00925227"/>
    <w:rsid w:val="0092529C"/>
    <w:rsid w:val="00926264"/>
    <w:rsid w:val="00926E89"/>
    <w:rsid w:val="009272D1"/>
    <w:rsid w:val="009313D6"/>
    <w:rsid w:val="00932882"/>
    <w:rsid w:val="00932AFA"/>
    <w:rsid w:val="00933ECD"/>
    <w:rsid w:val="0093428D"/>
    <w:rsid w:val="00934647"/>
    <w:rsid w:val="00934AE6"/>
    <w:rsid w:val="0093645E"/>
    <w:rsid w:val="00936B3F"/>
    <w:rsid w:val="00936C4A"/>
    <w:rsid w:val="00936F3A"/>
    <w:rsid w:val="00937C81"/>
    <w:rsid w:val="00937E28"/>
    <w:rsid w:val="0094064C"/>
    <w:rsid w:val="009406F5"/>
    <w:rsid w:val="00940BA5"/>
    <w:rsid w:val="00940DBA"/>
    <w:rsid w:val="00940F93"/>
    <w:rsid w:val="00941798"/>
    <w:rsid w:val="00942FF8"/>
    <w:rsid w:val="00943489"/>
    <w:rsid w:val="009441D9"/>
    <w:rsid w:val="00944E12"/>
    <w:rsid w:val="00945978"/>
    <w:rsid w:val="00945CFB"/>
    <w:rsid w:val="009479B8"/>
    <w:rsid w:val="00947C2A"/>
    <w:rsid w:val="009508B6"/>
    <w:rsid w:val="00950B93"/>
    <w:rsid w:val="00950C7B"/>
    <w:rsid w:val="00951038"/>
    <w:rsid w:val="0095268F"/>
    <w:rsid w:val="0095275B"/>
    <w:rsid w:val="00952941"/>
    <w:rsid w:val="00952997"/>
    <w:rsid w:val="00953C69"/>
    <w:rsid w:val="0095400C"/>
    <w:rsid w:val="009543CA"/>
    <w:rsid w:val="0095477B"/>
    <w:rsid w:val="00954CEB"/>
    <w:rsid w:val="009554F8"/>
    <w:rsid w:val="00957454"/>
    <w:rsid w:val="0095745A"/>
    <w:rsid w:val="009601A1"/>
    <w:rsid w:val="00960A7E"/>
    <w:rsid w:val="0096109B"/>
    <w:rsid w:val="009614C7"/>
    <w:rsid w:val="0096165C"/>
    <w:rsid w:val="009621ED"/>
    <w:rsid w:val="0096275E"/>
    <w:rsid w:val="009629C0"/>
    <w:rsid w:val="009638E4"/>
    <w:rsid w:val="00963FB4"/>
    <w:rsid w:val="009649B3"/>
    <w:rsid w:val="00964B5B"/>
    <w:rsid w:val="009650C5"/>
    <w:rsid w:val="00965ADF"/>
    <w:rsid w:val="00965AF3"/>
    <w:rsid w:val="00965B20"/>
    <w:rsid w:val="00965F89"/>
    <w:rsid w:val="009667CA"/>
    <w:rsid w:val="00967663"/>
    <w:rsid w:val="009679FE"/>
    <w:rsid w:val="00967C8B"/>
    <w:rsid w:val="0097025D"/>
    <w:rsid w:val="0097076F"/>
    <w:rsid w:val="00970C31"/>
    <w:rsid w:val="00970CF8"/>
    <w:rsid w:val="00971D47"/>
    <w:rsid w:val="00972435"/>
    <w:rsid w:val="00972C90"/>
    <w:rsid w:val="00973D50"/>
    <w:rsid w:val="00973F52"/>
    <w:rsid w:val="0097458A"/>
    <w:rsid w:val="009749E4"/>
    <w:rsid w:val="009759A3"/>
    <w:rsid w:val="00975D71"/>
    <w:rsid w:val="009763E7"/>
    <w:rsid w:val="009771A2"/>
    <w:rsid w:val="00977A60"/>
    <w:rsid w:val="00977EEE"/>
    <w:rsid w:val="0098030A"/>
    <w:rsid w:val="0098226F"/>
    <w:rsid w:val="009826D0"/>
    <w:rsid w:val="009835D8"/>
    <w:rsid w:val="00984A42"/>
    <w:rsid w:val="00985BAD"/>
    <w:rsid w:val="009861ED"/>
    <w:rsid w:val="00986B19"/>
    <w:rsid w:val="00987159"/>
    <w:rsid w:val="00987CBB"/>
    <w:rsid w:val="00990401"/>
    <w:rsid w:val="0099099F"/>
    <w:rsid w:val="00990A20"/>
    <w:rsid w:val="00991A9B"/>
    <w:rsid w:val="00992131"/>
    <w:rsid w:val="009924D1"/>
    <w:rsid w:val="00992549"/>
    <w:rsid w:val="00992CD1"/>
    <w:rsid w:val="00992D48"/>
    <w:rsid w:val="009933BA"/>
    <w:rsid w:val="00993B25"/>
    <w:rsid w:val="00994609"/>
    <w:rsid w:val="0099557D"/>
    <w:rsid w:val="0099567B"/>
    <w:rsid w:val="009956C1"/>
    <w:rsid w:val="0099704F"/>
    <w:rsid w:val="00997532"/>
    <w:rsid w:val="00997A0B"/>
    <w:rsid w:val="00997D99"/>
    <w:rsid w:val="009A107F"/>
    <w:rsid w:val="009A26ED"/>
    <w:rsid w:val="009A3597"/>
    <w:rsid w:val="009A404B"/>
    <w:rsid w:val="009A4A32"/>
    <w:rsid w:val="009A4EF1"/>
    <w:rsid w:val="009A52ED"/>
    <w:rsid w:val="009A59F5"/>
    <w:rsid w:val="009A7111"/>
    <w:rsid w:val="009A7D01"/>
    <w:rsid w:val="009A7E6E"/>
    <w:rsid w:val="009B0A0C"/>
    <w:rsid w:val="009B0E7A"/>
    <w:rsid w:val="009B0F9C"/>
    <w:rsid w:val="009B11BC"/>
    <w:rsid w:val="009B1EC2"/>
    <w:rsid w:val="009B2703"/>
    <w:rsid w:val="009B2B5A"/>
    <w:rsid w:val="009B3515"/>
    <w:rsid w:val="009B4CE7"/>
    <w:rsid w:val="009B5715"/>
    <w:rsid w:val="009B59C8"/>
    <w:rsid w:val="009B5DAB"/>
    <w:rsid w:val="009B5E20"/>
    <w:rsid w:val="009B6236"/>
    <w:rsid w:val="009B636C"/>
    <w:rsid w:val="009B70A6"/>
    <w:rsid w:val="009B728F"/>
    <w:rsid w:val="009B7ABA"/>
    <w:rsid w:val="009C087F"/>
    <w:rsid w:val="009C0973"/>
    <w:rsid w:val="009C0FFC"/>
    <w:rsid w:val="009C1320"/>
    <w:rsid w:val="009C1DD2"/>
    <w:rsid w:val="009C23F0"/>
    <w:rsid w:val="009C289F"/>
    <w:rsid w:val="009C50A1"/>
    <w:rsid w:val="009C5971"/>
    <w:rsid w:val="009C5AE9"/>
    <w:rsid w:val="009C5D9E"/>
    <w:rsid w:val="009C5F74"/>
    <w:rsid w:val="009C6156"/>
    <w:rsid w:val="009C64C8"/>
    <w:rsid w:val="009C7989"/>
    <w:rsid w:val="009D05BF"/>
    <w:rsid w:val="009D05C0"/>
    <w:rsid w:val="009D10B2"/>
    <w:rsid w:val="009D1F24"/>
    <w:rsid w:val="009D2513"/>
    <w:rsid w:val="009D2A46"/>
    <w:rsid w:val="009D2FE0"/>
    <w:rsid w:val="009D310E"/>
    <w:rsid w:val="009D3256"/>
    <w:rsid w:val="009D34EE"/>
    <w:rsid w:val="009D354E"/>
    <w:rsid w:val="009D3A19"/>
    <w:rsid w:val="009D3D5E"/>
    <w:rsid w:val="009D41DC"/>
    <w:rsid w:val="009D44FD"/>
    <w:rsid w:val="009D5FDD"/>
    <w:rsid w:val="009D6110"/>
    <w:rsid w:val="009D65DF"/>
    <w:rsid w:val="009D6A03"/>
    <w:rsid w:val="009D7D77"/>
    <w:rsid w:val="009D7FE6"/>
    <w:rsid w:val="009D7FFD"/>
    <w:rsid w:val="009E04D0"/>
    <w:rsid w:val="009E118F"/>
    <w:rsid w:val="009E1404"/>
    <w:rsid w:val="009E1524"/>
    <w:rsid w:val="009E19EE"/>
    <w:rsid w:val="009E2461"/>
    <w:rsid w:val="009E3B31"/>
    <w:rsid w:val="009E3DE9"/>
    <w:rsid w:val="009E488F"/>
    <w:rsid w:val="009E4921"/>
    <w:rsid w:val="009E4CDA"/>
    <w:rsid w:val="009E60C3"/>
    <w:rsid w:val="009E6F6B"/>
    <w:rsid w:val="009E73C0"/>
    <w:rsid w:val="009F0FC6"/>
    <w:rsid w:val="009F258C"/>
    <w:rsid w:val="009F3DA3"/>
    <w:rsid w:val="009F3FE1"/>
    <w:rsid w:val="009F417E"/>
    <w:rsid w:val="009F493C"/>
    <w:rsid w:val="009F5CD4"/>
    <w:rsid w:val="009F60F9"/>
    <w:rsid w:val="009F7052"/>
    <w:rsid w:val="009F7275"/>
    <w:rsid w:val="009F76E7"/>
    <w:rsid w:val="00A00BA2"/>
    <w:rsid w:val="00A01B22"/>
    <w:rsid w:val="00A022A9"/>
    <w:rsid w:val="00A02827"/>
    <w:rsid w:val="00A0482B"/>
    <w:rsid w:val="00A04F37"/>
    <w:rsid w:val="00A06311"/>
    <w:rsid w:val="00A067B9"/>
    <w:rsid w:val="00A10F36"/>
    <w:rsid w:val="00A11180"/>
    <w:rsid w:val="00A114DF"/>
    <w:rsid w:val="00A12945"/>
    <w:rsid w:val="00A12C79"/>
    <w:rsid w:val="00A13138"/>
    <w:rsid w:val="00A13785"/>
    <w:rsid w:val="00A13AE5"/>
    <w:rsid w:val="00A13C55"/>
    <w:rsid w:val="00A153B9"/>
    <w:rsid w:val="00A15550"/>
    <w:rsid w:val="00A161E4"/>
    <w:rsid w:val="00A1654B"/>
    <w:rsid w:val="00A1787A"/>
    <w:rsid w:val="00A179DC"/>
    <w:rsid w:val="00A17D67"/>
    <w:rsid w:val="00A17FC7"/>
    <w:rsid w:val="00A20680"/>
    <w:rsid w:val="00A20A66"/>
    <w:rsid w:val="00A21A08"/>
    <w:rsid w:val="00A21BD8"/>
    <w:rsid w:val="00A21F26"/>
    <w:rsid w:val="00A22A05"/>
    <w:rsid w:val="00A22B51"/>
    <w:rsid w:val="00A23638"/>
    <w:rsid w:val="00A24B6B"/>
    <w:rsid w:val="00A25674"/>
    <w:rsid w:val="00A26019"/>
    <w:rsid w:val="00A26565"/>
    <w:rsid w:val="00A26593"/>
    <w:rsid w:val="00A2702E"/>
    <w:rsid w:val="00A27058"/>
    <w:rsid w:val="00A27933"/>
    <w:rsid w:val="00A303C4"/>
    <w:rsid w:val="00A303F8"/>
    <w:rsid w:val="00A309CE"/>
    <w:rsid w:val="00A30F00"/>
    <w:rsid w:val="00A31295"/>
    <w:rsid w:val="00A3154B"/>
    <w:rsid w:val="00A31EE7"/>
    <w:rsid w:val="00A31EF3"/>
    <w:rsid w:val="00A33A85"/>
    <w:rsid w:val="00A33AF6"/>
    <w:rsid w:val="00A33DB6"/>
    <w:rsid w:val="00A34184"/>
    <w:rsid w:val="00A35DC6"/>
    <w:rsid w:val="00A3603A"/>
    <w:rsid w:val="00A36056"/>
    <w:rsid w:val="00A36198"/>
    <w:rsid w:val="00A37843"/>
    <w:rsid w:val="00A3792D"/>
    <w:rsid w:val="00A40629"/>
    <w:rsid w:val="00A40D31"/>
    <w:rsid w:val="00A412D7"/>
    <w:rsid w:val="00A43E21"/>
    <w:rsid w:val="00A44462"/>
    <w:rsid w:val="00A45A27"/>
    <w:rsid w:val="00A47073"/>
    <w:rsid w:val="00A47505"/>
    <w:rsid w:val="00A47D5E"/>
    <w:rsid w:val="00A522A8"/>
    <w:rsid w:val="00A52A20"/>
    <w:rsid w:val="00A52A82"/>
    <w:rsid w:val="00A52D7A"/>
    <w:rsid w:val="00A5355F"/>
    <w:rsid w:val="00A53D24"/>
    <w:rsid w:val="00A54607"/>
    <w:rsid w:val="00A559E7"/>
    <w:rsid w:val="00A55EF6"/>
    <w:rsid w:val="00A57A9D"/>
    <w:rsid w:val="00A60FB2"/>
    <w:rsid w:val="00A613A5"/>
    <w:rsid w:val="00A61C90"/>
    <w:rsid w:val="00A61DA7"/>
    <w:rsid w:val="00A61DFF"/>
    <w:rsid w:val="00A62B27"/>
    <w:rsid w:val="00A62F0D"/>
    <w:rsid w:val="00A630DF"/>
    <w:rsid w:val="00A63663"/>
    <w:rsid w:val="00A64081"/>
    <w:rsid w:val="00A6440C"/>
    <w:rsid w:val="00A6552A"/>
    <w:rsid w:val="00A65F2F"/>
    <w:rsid w:val="00A66AFA"/>
    <w:rsid w:val="00A67669"/>
    <w:rsid w:val="00A67DB8"/>
    <w:rsid w:val="00A712DB"/>
    <w:rsid w:val="00A713B2"/>
    <w:rsid w:val="00A717C0"/>
    <w:rsid w:val="00A7183C"/>
    <w:rsid w:val="00A71A2D"/>
    <w:rsid w:val="00A72B6D"/>
    <w:rsid w:val="00A7397E"/>
    <w:rsid w:val="00A73D67"/>
    <w:rsid w:val="00A7582B"/>
    <w:rsid w:val="00A759FB"/>
    <w:rsid w:val="00A77C9D"/>
    <w:rsid w:val="00A77FB2"/>
    <w:rsid w:val="00A77FE4"/>
    <w:rsid w:val="00A81326"/>
    <w:rsid w:val="00A81762"/>
    <w:rsid w:val="00A81B17"/>
    <w:rsid w:val="00A81CC4"/>
    <w:rsid w:val="00A82F1D"/>
    <w:rsid w:val="00A8319E"/>
    <w:rsid w:val="00A834BE"/>
    <w:rsid w:val="00A84596"/>
    <w:rsid w:val="00A84D92"/>
    <w:rsid w:val="00A85146"/>
    <w:rsid w:val="00A85C8B"/>
    <w:rsid w:val="00A86021"/>
    <w:rsid w:val="00A86540"/>
    <w:rsid w:val="00A86776"/>
    <w:rsid w:val="00A86E36"/>
    <w:rsid w:val="00A87AD0"/>
    <w:rsid w:val="00A918E7"/>
    <w:rsid w:val="00A91DA5"/>
    <w:rsid w:val="00A926EB"/>
    <w:rsid w:val="00A92D43"/>
    <w:rsid w:val="00A93353"/>
    <w:rsid w:val="00A9435B"/>
    <w:rsid w:val="00A94CE7"/>
    <w:rsid w:val="00A953D7"/>
    <w:rsid w:val="00A95572"/>
    <w:rsid w:val="00A969EB"/>
    <w:rsid w:val="00A9721D"/>
    <w:rsid w:val="00A97840"/>
    <w:rsid w:val="00AA01EE"/>
    <w:rsid w:val="00AA1043"/>
    <w:rsid w:val="00AA1D5E"/>
    <w:rsid w:val="00AA2D20"/>
    <w:rsid w:val="00AA3722"/>
    <w:rsid w:val="00AA431D"/>
    <w:rsid w:val="00AA4E76"/>
    <w:rsid w:val="00AA5353"/>
    <w:rsid w:val="00AA5E29"/>
    <w:rsid w:val="00AA634C"/>
    <w:rsid w:val="00AA6CEC"/>
    <w:rsid w:val="00AB16A3"/>
    <w:rsid w:val="00AB1802"/>
    <w:rsid w:val="00AB1BB1"/>
    <w:rsid w:val="00AB2A7B"/>
    <w:rsid w:val="00AB3A7D"/>
    <w:rsid w:val="00AB3D11"/>
    <w:rsid w:val="00AB4145"/>
    <w:rsid w:val="00AB4558"/>
    <w:rsid w:val="00AB551B"/>
    <w:rsid w:val="00AB5868"/>
    <w:rsid w:val="00AB591A"/>
    <w:rsid w:val="00AB59EE"/>
    <w:rsid w:val="00AB5CC3"/>
    <w:rsid w:val="00AB5E4F"/>
    <w:rsid w:val="00AB642A"/>
    <w:rsid w:val="00AB6986"/>
    <w:rsid w:val="00AB6D3A"/>
    <w:rsid w:val="00AC0E50"/>
    <w:rsid w:val="00AC2BB8"/>
    <w:rsid w:val="00AC3048"/>
    <w:rsid w:val="00AC4847"/>
    <w:rsid w:val="00AC4CD8"/>
    <w:rsid w:val="00AC5252"/>
    <w:rsid w:val="00AC5E64"/>
    <w:rsid w:val="00AC605F"/>
    <w:rsid w:val="00AC62E6"/>
    <w:rsid w:val="00AC664E"/>
    <w:rsid w:val="00AC69C5"/>
    <w:rsid w:val="00AC7D32"/>
    <w:rsid w:val="00AD2195"/>
    <w:rsid w:val="00AD225B"/>
    <w:rsid w:val="00AD227B"/>
    <w:rsid w:val="00AD2426"/>
    <w:rsid w:val="00AD3944"/>
    <w:rsid w:val="00AD4603"/>
    <w:rsid w:val="00AD4F27"/>
    <w:rsid w:val="00AD571D"/>
    <w:rsid w:val="00AD6DFD"/>
    <w:rsid w:val="00AD7113"/>
    <w:rsid w:val="00AD7437"/>
    <w:rsid w:val="00AE0A01"/>
    <w:rsid w:val="00AE0E95"/>
    <w:rsid w:val="00AE159E"/>
    <w:rsid w:val="00AE1DEC"/>
    <w:rsid w:val="00AE28F4"/>
    <w:rsid w:val="00AE2B0A"/>
    <w:rsid w:val="00AE3169"/>
    <w:rsid w:val="00AE3311"/>
    <w:rsid w:val="00AE3437"/>
    <w:rsid w:val="00AE3F75"/>
    <w:rsid w:val="00AE5076"/>
    <w:rsid w:val="00AE50FE"/>
    <w:rsid w:val="00AE5557"/>
    <w:rsid w:val="00AE6417"/>
    <w:rsid w:val="00AE66CD"/>
    <w:rsid w:val="00AE6C35"/>
    <w:rsid w:val="00AF068A"/>
    <w:rsid w:val="00AF100C"/>
    <w:rsid w:val="00AF1EDA"/>
    <w:rsid w:val="00AF2681"/>
    <w:rsid w:val="00AF268A"/>
    <w:rsid w:val="00AF32D4"/>
    <w:rsid w:val="00AF36A5"/>
    <w:rsid w:val="00AF4221"/>
    <w:rsid w:val="00AF49FF"/>
    <w:rsid w:val="00AF5572"/>
    <w:rsid w:val="00AF5644"/>
    <w:rsid w:val="00AF5872"/>
    <w:rsid w:val="00AF5F2A"/>
    <w:rsid w:val="00AF600A"/>
    <w:rsid w:val="00AF62AF"/>
    <w:rsid w:val="00AF65BF"/>
    <w:rsid w:val="00AF6DB7"/>
    <w:rsid w:val="00AF6F0A"/>
    <w:rsid w:val="00AF7F67"/>
    <w:rsid w:val="00B00825"/>
    <w:rsid w:val="00B01A48"/>
    <w:rsid w:val="00B0213D"/>
    <w:rsid w:val="00B0227B"/>
    <w:rsid w:val="00B0282F"/>
    <w:rsid w:val="00B02EBF"/>
    <w:rsid w:val="00B032EF"/>
    <w:rsid w:val="00B034F9"/>
    <w:rsid w:val="00B03547"/>
    <w:rsid w:val="00B03A06"/>
    <w:rsid w:val="00B043E6"/>
    <w:rsid w:val="00B04B09"/>
    <w:rsid w:val="00B04CE9"/>
    <w:rsid w:val="00B051E6"/>
    <w:rsid w:val="00B06477"/>
    <w:rsid w:val="00B06768"/>
    <w:rsid w:val="00B07AF0"/>
    <w:rsid w:val="00B11550"/>
    <w:rsid w:val="00B11A60"/>
    <w:rsid w:val="00B12369"/>
    <w:rsid w:val="00B125B3"/>
    <w:rsid w:val="00B128AF"/>
    <w:rsid w:val="00B12AB9"/>
    <w:rsid w:val="00B135C6"/>
    <w:rsid w:val="00B13813"/>
    <w:rsid w:val="00B13C6D"/>
    <w:rsid w:val="00B15869"/>
    <w:rsid w:val="00B16C89"/>
    <w:rsid w:val="00B200C3"/>
    <w:rsid w:val="00B206BB"/>
    <w:rsid w:val="00B20E65"/>
    <w:rsid w:val="00B21F43"/>
    <w:rsid w:val="00B2251A"/>
    <w:rsid w:val="00B22CAC"/>
    <w:rsid w:val="00B2317C"/>
    <w:rsid w:val="00B239E1"/>
    <w:rsid w:val="00B23D2A"/>
    <w:rsid w:val="00B25416"/>
    <w:rsid w:val="00B25623"/>
    <w:rsid w:val="00B258A4"/>
    <w:rsid w:val="00B26A46"/>
    <w:rsid w:val="00B2792E"/>
    <w:rsid w:val="00B300A4"/>
    <w:rsid w:val="00B30D46"/>
    <w:rsid w:val="00B311CD"/>
    <w:rsid w:val="00B315DA"/>
    <w:rsid w:val="00B318F9"/>
    <w:rsid w:val="00B31D3F"/>
    <w:rsid w:val="00B31E0E"/>
    <w:rsid w:val="00B31E1F"/>
    <w:rsid w:val="00B31F35"/>
    <w:rsid w:val="00B320BD"/>
    <w:rsid w:val="00B32608"/>
    <w:rsid w:val="00B3307D"/>
    <w:rsid w:val="00B33404"/>
    <w:rsid w:val="00B33661"/>
    <w:rsid w:val="00B33A84"/>
    <w:rsid w:val="00B348D8"/>
    <w:rsid w:val="00B354F8"/>
    <w:rsid w:val="00B357B2"/>
    <w:rsid w:val="00B35C5C"/>
    <w:rsid w:val="00B35D3A"/>
    <w:rsid w:val="00B35DA4"/>
    <w:rsid w:val="00B36306"/>
    <w:rsid w:val="00B364B0"/>
    <w:rsid w:val="00B36872"/>
    <w:rsid w:val="00B36ABF"/>
    <w:rsid w:val="00B36CE9"/>
    <w:rsid w:val="00B378D6"/>
    <w:rsid w:val="00B421D8"/>
    <w:rsid w:val="00B42BB3"/>
    <w:rsid w:val="00B43DA0"/>
    <w:rsid w:val="00B4457F"/>
    <w:rsid w:val="00B44645"/>
    <w:rsid w:val="00B44CD7"/>
    <w:rsid w:val="00B4606D"/>
    <w:rsid w:val="00B46439"/>
    <w:rsid w:val="00B46A4C"/>
    <w:rsid w:val="00B46C0C"/>
    <w:rsid w:val="00B47A25"/>
    <w:rsid w:val="00B51AD1"/>
    <w:rsid w:val="00B533DA"/>
    <w:rsid w:val="00B54D7E"/>
    <w:rsid w:val="00B5642A"/>
    <w:rsid w:val="00B5659A"/>
    <w:rsid w:val="00B57326"/>
    <w:rsid w:val="00B57398"/>
    <w:rsid w:val="00B57688"/>
    <w:rsid w:val="00B5785B"/>
    <w:rsid w:val="00B64063"/>
    <w:rsid w:val="00B64420"/>
    <w:rsid w:val="00B6461A"/>
    <w:rsid w:val="00B64D86"/>
    <w:rsid w:val="00B65F1A"/>
    <w:rsid w:val="00B65F82"/>
    <w:rsid w:val="00B67872"/>
    <w:rsid w:val="00B70EC2"/>
    <w:rsid w:val="00B71627"/>
    <w:rsid w:val="00B71D3A"/>
    <w:rsid w:val="00B74029"/>
    <w:rsid w:val="00B740C7"/>
    <w:rsid w:val="00B744B5"/>
    <w:rsid w:val="00B74624"/>
    <w:rsid w:val="00B74764"/>
    <w:rsid w:val="00B75848"/>
    <w:rsid w:val="00B759DF"/>
    <w:rsid w:val="00B760EC"/>
    <w:rsid w:val="00B7668A"/>
    <w:rsid w:val="00B772F9"/>
    <w:rsid w:val="00B777A0"/>
    <w:rsid w:val="00B77AB4"/>
    <w:rsid w:val="00B8028D"/>
    <w:rsid w:val="00B81D32"/>
    <w:rsid w:val="00B83907"/>
    <w:rsid w:val="00B83EB6"/>
    <w:rsid w:val="00B840DA"/>
    <w:rsid w:val="00B846F4"/>
    <w:rsid w:val="00B863BB"/>
    <w:rsid w:val="00B873B6"/>
    <w:rsid w:val="00B902A8"/>
    <w:rsid w:val="00B90C7B"/>
    <w:rsid w:val="00B90CCB"/>
    <w:rsid w:val="00B9114F"/>
    <w:rsid w:val="00B91288"/>
    <w:rsid w:val="00B91F0D"/>
    <w:rsid w:val="00B926E4"/>
    <w:rsid w:val="00B92912"/>
    <w:rsid w:val="00B93974"/>
    <w:rsid w:val="00B94055"/>
    <w:rsid w:val="00B95A44"/>
    <w:rsid w:val="00B9614B"/>
    <w:rsid w:val="00B971F6"/>
    <w:rsid w:val="00B977A7"/>
    <w:rsid w:val="00BA02E5"/>
    <w:rsid w:val="00BA0A5B"/>
    <w:rsid w:val="00BA12A8"/>
    <w:rsid w:val="00BA1665"/>
    <w:rsid w:val="00BA22E1"/>
    <w:rsid w:val="00BA26D2"/>
    <w:rsid w:val="00BA31CA"/>
    <w:rsid w:val="00BA3326"/>
    <w:rsid w:val="00BA3F2E"/>
    <w:rsid w:val="00BA4893"/>
    <w:rsid w:val="00BA501F"/>
    <w:rsid w:val="00BA50AF"/>
    <w:rsid w:val="00BA5D51"/>
    <w:rsid w:val="00BA5D65"/>
    <w:rsid w:val="00BA6741"/>
    <w:rsid w:val="00BA68E4"/>
    <w:rsid w:val="00BA77FD"/>
    <w:rsid w:val="00BB0D9F"/>
    <w:rsid w:val="00BB0F04"/>
    <w:rsid w:val="00BB15E5"/>
    <w:rsid w:val="00BB1C4C"/>
    <w:rsid w:val="00BB49E1"/>
    <w:rsid w:val="00BB51F1"/>
    <w:rsid w:val="00BB5CA2"/>
    <w:rsid w:val="00BB63E8"/>
    <w:rsid w:val="00BB6543"/>
    <w:rsid w:val="00BB69C8"/>
    <w:rsid w:val="00BB7762"/>
    <w:rsid w:val="00BC02DF"/>
    <w:rsid w:val="00BC2280"/>
    <w:rsid w:val="00BC2E21"/>
    <w:rsid w:val="00BC3471"/>
    <w:rsid w:val="00BC4FAA"/>
    <w:rsid w:val="00BC5038"/>
    <w:rsid w:val="00BC5550"/>
    <w:rsid w:val="00BC5623"/>
    <w:rsid w:val="00BC6B13"/>
    <w:rsid w:val="00BC6E77"/>
    <w:rsid w:val="00BD0BDB"/>
    <w:rsid w:val="00BD0CBF"/>
    <w:rsid w:val="00BD0CD5"/>
    <w:rsid w:val="00BD1C77"/>
    <w:rsid w:val="00BD2016"/>
    <w:rsid w:val="00BD2A12"/>
    <w:rsid w:val="00BD33A4"/>
    <w:rsid w:val="00BD39D2"/>
    <w:rsid w:val="00BD3D78"/>
    <w:rsid w:val="00BD41D8"/>
    <w:rsid w:val="00BD45B2"/>
    <w:rsid w:val="00BD68C1"/>
    <w:rsid w:val="00BD68F6"/>
    <w:rsid w:val="00BD6D14"/>
    <w:rsid w:val="00BD7007"/>
    <w:rsid w:val="00BD767B"/>
    <w:rsid w:val="00BD7C50"/>
    <w:rsid w:val="00BD7CC0"/>
    <w:rsid w:val="00BE03AF"/>
    <w:rsid w:val="00BE0898"/>
    <w:rsid w:val="00BE0B5C"/>
    <w:rsid w:val="00BE18F7"/>
    <w:rsid w:val="00BE3B5D"/>
    <w:rsid w:val="00BE4F10"/>
    <w:rsid w:val="00BE5503"/>
    <w:rsid w:val="00BE5A72"/>
    <w:rsid w:val="00BE6842"/>
    <w:rsid w:val="00BE6D50"/>
    <w:rsid w:val="00BE77A0"/>
    <w:rsid w:val="00BE7B6B"/>
    <w:rsid w:val="00BE7EBD"/>
    <w:rsid w:val="00BF0529"/>
    <w:rsid w:val="00BF0AB6"/>
    <w:rsid w:val="00BF160F"/>
    <w:rsid w:val="00BF1980"/>
    <w:rsid w:val="00BF1BF2"/>
    <w:rsid w:val="00BF245A"/>
    <w:rsid w:val="00BF25D5"/>
    <w:rsid w:val="00BF3445"/>
    <w:rsid w:val="00BF3C46"/>
    <w:rsid w:val="00BF4B2E"/>
    <w:rsid w:val="00BF51DD"/>
    <w:rsid w:val="00BF5B71"/>
    <w:rsid w:val="00BF694D"/>
    <w:rsid w:val="00BF6EF5"/>
    <w:rsid w:val="00BF6F36"/>
    <w:rsid w:val="00BF7043"/>
    <w:rsid w:val="00C00184"/>
    <w:rsid w:val="00C00E3F"/>
    <w:rsid w:val="00C01209"/>
    <w:rsid w:val="00C02655"/>
    <w:rsid w:val="00C026C5"/>
    <w:rsid w:val="00C02A20"/>
    <w:rsid w:val="00C0332A"/>
    <w:rsid w:val="00C03619"/>
    <w:rsid w:val="00C037D1"/>
    <w:rsid w:val="00C04F30"/>
    <w:rsid w:val="00C05D43"/>
    <w:rsid w:val="00C05E61"/>
    <w:rsid w:val="00C05F45"/>
    <w:rsid w:val="00C060EA"/>
    <w:rsid w:val="00C061DD"/>
    <w:rsid w:val="00C06B69"/>
    <w:rsid w:val="00C06E34"/>
    <w:rsid w:val="00C0711A"/>
    <w:rsid w:val="00C074BD"/>
    <w:rsid w:val="00C07EF2"/>
    <w:rsid w:val="00C07FAA"/>
    <w:rsid w:val="00C1081C"/>
    <w:rsid w:val="00C11158"/>
    <w:rsid w:val="00C117A8"/>
    <w:rsid w:val="00C11B22"/>
    <w:rsid w:val="00C121BF"/>
    <w:rsid w:val="00C1239F"/>
    <w:rsid w:val="00C12D2A"/>
    <w:rsid w:val="00C12F61"/>
    <w:rsid w:val="00C13F7A"/>
    <w:rsid w:val="00C1411F"/>
    <w:rsid w:val="00C146B2"/>
    <w:rsid w:val="00C15C49"/>
    <w:rsid w:val="00C15E0A"/>
    <w:rsid w:val="00C16382"/>
    <w:rsid w:val="00C169E5"/>
    <w:rsid w:val="00C17006"/>
    <w:rsid w:val="00C179AE"/>
    <w:rsid w:val="00C20F0B"/>
    <w:rsid w:val="00C21257"/>
    <w:rsid w:val="00C22756"/>
    <w:rsid w:val="00C22FC7"/>
    <w:rsid w:val="00C23922"/>
    <w:rsid w:val="00C23B1A"/>
    <w:rsid w:val="00C23D1E"/>
    <w:rsid w:val="00C24A09"/>
    <w:rsid w:val="00C25467"/>
    <w:rsid w:val="00C255AC"/>
    <w:rsid w:val="00C25D20"/>
    <w:rsid w:val="00C26085"/>
    <w:rsid w:val="00C26631"/>
    <w:rsid w:val="00C27319"/>
    <w:rsid w:val="00C30A3D"/>
    <w:rsid w:val="00C30DF5"/>
    <w:rsid w:val="00C3120B"/>
    <w:rsid w:val="00C3268D"/>
    <w:rsid w:val="00C32E7C"/>
    <w:rsid w:val="00C33363"/>
    <w:rsid w:val="00C333A0"/>
    <w:rsid w:val="00C334F8"/>
    <w:rsid w:val="00C35509"/>
    <w:rsid w:val="00C36A3D"/>
    <w:rsid w:val="00C374B9"/>
    <w:rsid w:val="00C37E22"/>
    <w:rsid w:val="00C40ADD"/>
    <w:rsid w:val="00C40D58"/>
    <w:rsid w:val="00C40E4C"/>
    <w:rsid w:val="00C41232"/>
    <w:rsid w:val="00C416E0"/>
    <w:rsid w:val="00C417C8"/>
    <w:rsid w:val="00C42017"/>
    <w:rsid w:val="00C423C3"/>
    <w:rsid w:val="00C42E06"/>
    <w:rsid w:val="00C431C0"/>
    <w:rsid w:val="00C43210"/>
    <w:rsid w:val="00C4324F"/>
    <w:rsid w:val="00C4339F"/>
    <w:rsid w:val="00C433C1"/>
    <w:rsid w:val="00C43898"/>
    <w:rsid w:val="00C43CF4"/>
    <w:rsid w:val="00C4697A"/>
    <w:rsid w:val="00C46E55"/>
    <w:rsid w:val="00C47180"/>
    <w:rsid w:val="00C47E2B"/>
    <w:rsid w:val="00C50CA6"/>
    <w:rsid w:val="00C5152E"/>
    <w:rsid w:val="00C51AFA"/>
    <w:rsid w:val="00C521E4"/>
    <w:rsid w:val="00C526EF"/>
    <w:rsid w:val="00C52F58"/>
    <w:rsid w:val="00C53317"/>
    <w:rsid w:val="00C535CA"/>
    <w:rsid w:val="00C53BA5"/>
    <w:rsid w:val="00C53E4B"/>
    <w:rsid w:val="00C542D7"/>
    <w:rsid w:val="00C545F4"/>
    <w:rsid w:val="00C549F1"/>
    <w:rsid w:val="00C54A76"/>
    <w:rsid w:val="00C54F48"/>
    <w:rsid w:val="00C558D3"/>
    <w:rsid w:val="00C577E5"/>
    <w:rsid w:val="00C57890"/>
    <w:rsid w:val="00C57E85"/>
    <w:rsid w:val="00C57F25"/>
    <w:rsid w:val="00C6096C"/>
    <w:rsid w:val="00C613DB"/>
    <w:rsid w:val="00C61E1C"/>
    <w:rsid w:val="00C61E1F"/>
    <w:rsid w:val="00C6243E"/>
    <w:rsid w:val="00C628A0"/>
    <w:rsid w:val="00C62A40"/>
    <w:rsid w:val="00C62FDD"/>
    <w:rsid w:val="00C63079"/>
    <w:rsid w:val="00C636C1"/>
    <w:rsid w:val="00C640C5"/>
    <w:rsid w:val="00C6462B"/>
    <w:rsid w:val="00C64DBC"/>
    <w:rsid w:val="00C66E77"/>
    <w:rsid w:val="00C67A98"/>
    <w:rsid w:val="00C67C6D"/>
    <w:rsid w:val="00C709F7"/>
    <w:rsid w:val="00C734AA"/>
    <w:rsid w:val="00C73749"/>
    <w:rsid w:val="00C73CFB"/>
    <w:rsid w:val="00C75081"/>
    <w:rsid w:val="00C75DB2"/>
    <w:rsid w:val="00C76B58"/>
    <w:rsid w:val="00C76E1D"/>
    <w:rsid w:val="00C80A48"/>
    <w:rsid w:val="00C81828"/>
    <w:rsid w:val="00C8185B"/>
    <w:rsid w:val="00C8185D"/>
    <w:rsid w:val="00C81D8C"/>
    <w:rsid w:val="00C822AD"/>
    <w:rsid w:val="00C82C57"/>
    <w:rsid w:val="00C82C82"/>
    <w:rsid w:val="00C83456"/>
    <w:rsid w:val="00C840FC"/>
    <w:rsid w:val="00C84542"/>
    <w:rsid w:val="00C8491A"/>
    <w:rsid w:val="00C84E99"/>
    <w:rsid w:val="00C874FB"/>
    <w:rsid w:val="00C87E0A"/>
    <w:rsid w:val="00C90862"/>
    <w:rsid w:val="00C90C37"/>
    <w:rsid w:val="00C91454"/>
    <w:rsid w:val="00C917B4"/>
    <w:rsid w:val="00C920F9"/>
    <w:rsid w:val="00C927BC"/>
    <w:rsid w:val="00C92F73"/>
    <w:rsid w:val="00C93148"/>
    <w:rsid w:val="00C931B9"/>
    <w:rsid w:val="00C93887"/>
    <w:rsid w:val="00C93C7A"/>
    <w:rsid w:val="00C93D3C"/>
    <w:rsid w:val="00C943C3"/>
    <w:rsid w:val="00C9491F"/>
    <w:rsid w:val="00C94D93"/>
    <w:rsid w:val="00C95937"/>
    <w:rsid w:val="00C961BF"/>
    <w:rsid w:val="00C969CE"/>
    <w:rsid w:val="00C972BB"/>
    <w:rsid w:val="00CA01BF"/>
    <w:rsid w:val="00CA0452"/>
    <w:rsid w:val="00CA0E60"/>
    <w:rsid w:val="00CA1148"/>
    <w:rsid w:val="00CA17FC"/>
    <w:rsid w:val="00CA2848"/>
    <w:rsid w:val="00CA2F17"/>
    <w:rsid w:val="00CA3503"/>
    <w:rsid w:val="00CA4853"/>
    <w:rsid w:val="00CA52F1"/>
    <w:rsid w:val="00CA5AF6"/>
    <w:rsid w:val="00CA63C2"/>
    <w:rsid w:val="00CA6AC0"/>
    <w:rsid w:val="00CA71DA"/>
    <w:rsid w:val="00CA739A"/>
    <w:rsid w:val="00CA75DD"/>
    <w:rsid w:val="00CA7846"/>
    <w:rsid w:val="00CB0AC2"/>
    <w:rsid w:val="00CB1A42"/>
    <w:rsid w:val="00CB1CE5"/>
    <w:rsid w:val="00CB2A1E"/>
    <w:rsid w:val="00CB5FEE"/>
    <w:rsid w:val="00CB6635"/>
    <w:rsid w:val="00CB6722"/>
    <w:rsid w:val="00CB6A29"/>
    <w:rsid w:val="00CB71D3"/>
    <w:rsid w:val="00CC2C73"/>
    <w:rsid w:val="00CC44E1"/>
    <w:rsid w:val="00CC4DB8"/>
    <w:rsid w:val="00CC4FE0"/>
    <w:rsid w:val="00CC559F"/>
    <w:rsid w:val="00CC6139"/>
    <w:rsid w:val="00CC71A1"/>
    <w:rsid w:val="00CC723A"/>
    <w:rsid w:val="00CC7318"/>
    <w:rsid w:val="00CD06C6"/>
    <w:rsid w:val="00CD1661"/>
    <w:rsid w:val="00CD2083"/>
    <w:rsid w:val="00CD2F0D"/>
    <w:rsid w:val="00CD3750"/>
    <w:rsid w:val="00CD3FCA"/>
    <w:rsid w:val="00CD4A3D"/>
    <w:rsid w:val="00CD4DC0"/>
    <w:rsid w:val="00CD50E5"/>
    <w:rsid w:val="00CD580E"/>
    <w:rsid w:val="00CD5C3D"/>
    <w:rsid w:val="00CD5FB9"/>
    <w:rsid w:val="00CD63AC"/>
    <w:rsid w:val="00CD648A"/>
    <w:rsid w:val="00CD6961"/>
    <w:rsid w:val="00CD709C"/>
    <w:rsid w:val="00CE1160"/>
    <w:rsid w:val="00CE133E"/>
    <w:rsid w:val="00CE1FC5"/>
    <w:rsid w:val="00CE3022"/>
    <w:rsid w:val="00CE3D45"/>
    <w:rsid w:val="00CE58D7"/>
    <w:rsid w:val="00CE5B02"/>
    <w:rsid w:val="00CE608C"/>
    <w:rsid w:val="00CE61CA"/>
    <w:rsid w:val="00CE6229"/>
    <w:rsid w:val="00CE624A"/>
    <w:rsid w:val="00CE6E53"/>
    <w:rsid w:val="00CE76B9"/>
    <w:rsid w:val="00CE7D48"/>
    <w:rsid w:val="00CF1819"/>
    <w:rsid w:val="00CF1ADA"/>
    <w:rsid w:val="00CF1D3E"/>
    <w:rsid w:val="00CF3896"/>
    <w:rsid w:val="00CF3D85"/>
    <w:rsid w:val="00CF527C"/>
    <w:rsid w:val="00CF6AA0"/>
    <w:rsid w:val="00CF79F3"/>
    <w:rsid w:val="00CF7AD2"/>
    <w:rsid w:val="00CF7BBF"/>
    <w:rsid w:val="00CF7E88"/>
    <w:rsid w:val="00D00111"/>
    <w:rsid w:val="00D0059F"/>
    <w:rsid w:val="00D0174A"/>
    <w:rsid w:val="00D01CE9"/>
    <w:rsid w:val="00D01F60"/>
    <w:rsid w:val="00D02D54"/>
    <w:rsid w:val="00D035CC"/>
    <w:rsid w:val="00D04873"/>
    <w:rsid w:val="00D05353"/>
    <w:rsid w:val="00D05A3F"/>
    <w:rsid w:val="00D0640C"/>
    <w:rsid w:val="00D068F6"/>
    <w:rsid w:val="00D0767B"/>
    <w:rsid w:val="00D07CF9"/>
    <w:rsid w:val="00D07E6E"/>
    <w:rsid w:val="00D10500"/>
    <w:rsid w:val="00D10DCD"/>
    <w:rsid w:val="00D1189B"/>
    <w:rsid w:val="00D119D0"/>
    <w:rsid w:val="00D120EF"/>
    <w:rsid w:val="00D1221C"/>
    <w:rsid w:val="00D12885"/>
    <w:rsid w:val="00D12EF4"/>
    <w:rsid w:val="00D134D3"/>
    <w:rsid w:val="00D13929"/>
    <w:rsid w:val="00D13E16"/>
    <w:rsid w:val="00D14676"/>
    <w:rsid w:val="00D1472D"/>
    <w:rsid w:val="00D14894"/>
    <w:rsid w:val="00D14A13"/>
    <w:rsid w:val="00D150B5"/>
    <w:rsid w:val="00D1512B"/>
    <w:rsid w:val="00D151E2"/>
    <w:rsid w:val="00D15380"/>
    <w:rsid w:val="00D156E5"/>
    <w:rsid w:val="00D159E9"/>
    <w:rsid w:val="00D15AF4"/>
    <w:rsid w:val="00D16775"/>
    <w:rsid w:val="00D16911"/>
    <w:rsid w:val="00D177CA"/>
    <w:rsid w:val="00D20D0A"/>
    <w:rsid w:val="00D213B3"/>
    <w:rsid w:val="00D21B26"/>
    <w:rsid w:val="00D21CA8"/>
    <w:rsid w:val="00D2212E"/>
    <w:rsid w:val="00D2219B"/>
    <w:rsid w:val="00D222C0"/>
    <w:rsid w:val="00D237FA"/>
    <w:rsid w:val="00D23BDC"/>
    <w:rsid w:val="00D23CF0"/>
    <w:rsid w:val="00D24653"/>
    <w:rsid w:val="00D24657"/>
    <w:rsid w:val="00D24C71"/>
    <w:rsid w:val="00D25E63"/>
    <w:rsid w:val="00D30448"/>
    <w:rsid w:val="00D3071A"/>
    <w:rsid w:val="00D3140E"/>
    <w:rsid w:val="00D32175"/>
    <w:rsid w:val="00D321F8"/>
    <w:rsid w:val="00D33808"/>
    <w:rsid w:val="00D33981"/>
    <w:rsid w:val="00D33B0E"/>
    <w:rsid w:val="00D340A4"/>
    <w:rsid w:val="00D34333"/>
    <w:rsid w:val="00D34531"/>
    <w:rsid w:val="00D34653"/>
    <w:rsid w:val="00D34C85"/>
    <w:rsid w:val="00D3550A"/>
    <w:rsid w:val="00D367A6"/>
    <w:rsid w:val="00D36B08"/>
    <w:rsid w:val="00D37626"/>
    <w:rsid w:val="00D377AF"/>
    <w:rsid w:val="00D40C85"/>
    <w:rsid w:val="00D4174B"/>
    <w:rsid w:val="00D42340"/>
    <w:rsid w:val="00D42E01"/>
    <w:rsid w:val="00D42E4C"/>
    <w:rsid w:val="00D42FA7"/>
    <w:rsid w:val="00D450D4"/>
    <w:rsid w:val="00D464A8"/>
    <w:rsid w:val="00D46D62"/>
    <w:rsid w:val="00D47633"/>
    <w:rsid w:val="00D50767"/>
    <w:rsid w:val="00D50D97"/>
    <w:rsid w:val="00D51172"/>
    <w:rsid w:val="00D515A9"/>
    <w:rsid w:val="00D52000"/>
    <w:rsid w:val="00D52117"/>
    <w:rsid w:val="00D52F56"/>
    <w:rsid w:val="00D53D85"/>
    <w:rsid w:val="00D54ED7"/>
    <w:rsid w:val="00D555BC"/>
    <w:rsid w:val="00D55693"/>
    <w:rsid w:val="00D561F8"/>
    <w:rsid w:val="00D563CB"/>
    <w:rsid w:val="00D566A7"/>
    <w:rsid w:val="00D5743D"/>
    <w:rsid w:val="00D5775E"/>
    <w:rsid w:val="00D577C1"/>
    <w:rsid w:val="00D57825"/>
    <w:rsid w:val="00D604A0"/>
    <w:rsid w:val="00D6079C"/>
    <w:rsid w:val="00D60FA9"/>
    <w:rsid w:val="00D611AB"/>
    <w:rsid w:val="00D616DB"/>
    <w:rsid w:val="00D618AD"/>
    <w:rsid w:val="00D61D0C"/>
    <w:rsid w:val="00D61DA3"/>
    <w:rsid w:val="00D640FD"/>
    <w:rsid w:val="00D6428A"/>
    <w:rsid w:val="00D64F7B"/>
    <w:rsid w:val="00D65DE6"/>
    <w:rsid w:val="00D66555"/>
    <w:rsid w:val="00D66AD2"/>
    <w:rsid w:val="00D66E17"/>
    <w:rsid w:val="00D71A23"/>
    <w:rsid w:val="00D71CCE"/>
    <w:rsid w:val="00D71F66"/>
    <w:rsid w:val="00D72831"/>
    <w:rsid w:val="00D73E2B"/>
    <w:rsid w:val="00D74AB8"/>
    <w:rsid w:val="00D74EA0"/>
    <w:rsid w:val="00D74FF2"/>
    <w:rsid w:val="00D7664D"/>
    <w:rsid w:val="00D76BC8"/>
    <w:rsid w:val="00D76FE7"/>
    <w:rsid w:val="00D77190"/>
    <w:rsid w:val="00D77441"/>
    <w:rsid w:val="00D774CA"/>
    <w:rsid w:val="00D803BF"/>
    <w:rsid w:val="00D81DBA"/>
    <w:rsid w:val="00D820AC"/>
    <w:rsid w:val="00D82D14"/>
    <w:rsid w:val="00D8380E"/>
    <w:rsid w:val="00D839A2"/>
    <w:rsid w:val="00D8440F"/>
    <w:rsid w:val="00D84CC1"/>
    <w:rsid w:val="00D84E44"/>
    <w:rsid w:val="00D860FE"/>
    <w:rsid w:val="00D861A7"/>
    <w:rsid w:val="00D86485"/>
    <w:rsid w:val="00D9181D"/>
    <w:rsid w:val="00D918CC"/>
    <w:rsid w:val="00D9231F"/>
    <w:rsid w:val="00D93022"/>
    <w:rsid w:val="00D93404"/>
    <w:rsid w:val="00D93928"/>
    <w:rsid w:val="00D940F2"/>
    <w:rsid w:val="00D94C3E"/>
    <w:rsid w:val="00D94E1F"/>
    <w:rsid w:val="00D9515F"/>
    <w:rsid w:val="00D951DB"/>
    <w:rsid w:val="00D95795"/>
    <w:rsid w:val="00D95B53"/>
    <w:rsid w:val="00D9651B"/>
    <w:rsid w:val="00D96A97"/>
    <w:rsid w:val="00D96FDD"/>
    <w:rsid w:val="00D9738A"/>
    <w:rsid w:val="00D97B59"/>
    <w:rsid w:val="00D97C7A"/>
    <w:rsid w:val="00D97D7F"/>
    <w:rsid w:val="00DA1FA7"/>
    <w:rsid w:val="00DA2C7F"/>
    <w:rsid w:val="00DA2EBA"/>
    <w:rsid w:val="00DA3775"/>
    <w:rsid w:val="00DA37EB"/>
    <w:rsid w:val="00DA3C1F"/>
    <w:rsid w:val="00DA3C77"/>
    <w:rsid w:val="00DA4641"/>
    <w:rsid w:val="00DA4DB8"/>
    <w:rsid w:val="00DA50DC"/>
    <w:rsid w:val="00DA533B"/>
    <w:rsid w:val="00DA5560"/>
    <w:rsid w:val="00DA614E"/>
    <w:rsid w:val="00DA7AEA"/>
    <w:rsid w:val="00DB06F0"/>
    <w:rsid w:val="00DB07D5"/>
    <w:rsid w:val="00DB0823"/>
    <w:rsid w:val="00DB0A24"/>
    <w:rsid w:val="00DB108C"/>
    <w:rsid w:val="00DB175B"/>
    <w:rsid w:val="00DB1AAE"/>
    <w:rsid w:val="00DB2A50"/>
    <w:rsid w:val="00DB325C"/>
    <w:rsid w:val="00DB3667"/>
    <w:rsid w:val="00DB3BB4"/>
    <w:rsid w:val="00DB4D21"/>
    <w:rsid w:val="00DB5234"/>
    <w:rsid w:val="00DB5A18"/>
    <w:rsid w:val="00DB6ED1"/>
    <w:rsid w:val="00DB747F"/>
    <w:rsid w:val="00DB7B3A"/>
    <w:rsid w:val="00DB7C9B"/>
    <w:rsid w:val="00DC0898"/>
    <w:rsid w:val="00DC0A42"/>
    <w:rsid w:val="00DC0D3B"/>
    <w:rsid w:val="00DC238F"/>
    <w:rsid w:val="00DC2EB3"/>
    <w:rsid w:val="00DC3330"/>
    <w:rsid w:val="00DC37E4"/>
    <w:rsid w:val="00DC3803"/>
    <w:rsid w:val="00DC39E0"/>
    <w:rsid w:val="00DC4098"/>
    <w:rsid w:val="00DC54A1"/>
    <w:rsid w:val="00DC54EE"/>
    <w:rsid w:val="00DC5EC0"/>
    <w:rsid w:val="00DC7D4F"/>
    <w:rsid w:val="00DD011D"/>
    <w:rsid w:val="00DD0E87"/>
    <w:rsid w:val="00DD150D"/>
    <w:rsid w:val="00DD203C"/>
    <w:rsid w:val="00DD33BA"/>
    <w:rsid w:val="00DD3BF4"/>
    <w:rsid w:val="00DD3ECC"/>
    <w:rsid w:val="00DD47A7"/>
    <w:rsid w:val="00DD4E54"/>
    <w:rsid w:val="00DD5046"/>
    <w:rsid w:val="00DD6D76"/>
    <w:rsid w:val="00DE01CA"/>
    <w:rsid w:val="00DE04AB"/>
    <w:rsid w:val="00DE08C5"/>
    <w:rsid w:val="00DE091F"/>
    <w:rsid w:val="00DE121D"/>
    <w:rsid w:val="00DE1234"/>
    <w:rsid w:val="00DE2514"/>
    <w:rsid w:val="00DE2858"/>
    <w:rsid w:val="00DE399D"/>
    <w:rsid w:val="00DE5216"/>
    <w:rsid w:val="00DE563A"/>
    <w:rsid w:val="00DE5B9B"/>
    <w:rsid w:val="00DE64E9"/>
    <w:rsid w:val="00DE7959"/>
    <w:rsid w:val="00DF0622"/>
    <w:rsid w:val="00DF099D"/>
    <w:rsid w:val="00DF0EDE"/>
    <w:rsid w:val="00DF14FE"/>
    <w:rsid w:val="00DF23A7"/>
    <w:rsid w:val="00DF3057"/>
    <w:rsid w:val="00DF30B2"/>
    <w:rsid w:val="00DF34DA"/>
    <w:rsid w:val="00DF37A3"/>
    <w:rsid w:val="00DF3CAB"/>
    <w:rsid w:val="00DF403F"/>
    <w:rsid w:val="00DF407F"/>
    <w:rsid w:val="00DF41B8"/>
    <w:rsid w:val="00DF4C8D"/>
    <w:rsid w:val="00DF5588"/>
    <w:rsid w:val="00DF593D"/>
    <w:rsid w:val="00DF60E1"/>
    <w:rsid w:val="00DF69BF"/>
    <w:rsid w:val="00DF7A89"/>
    <w:rsid w:val="00E00331"/>
    <w:rsid w:val="00E009DF"/>
    <w:rsid w:val="00E00A91"/>
    <w:rsid w:val="00E00B25"/>
    <w:rsid w:val="00E0260C"/>
    <w:rsid w:val="00E03DA8"/>
    <w:rsid w:val="00E04F93"/>
    <w:rsid w:val="00E07429"/>
    <w:rsid w:val="00E074EF"/>
    <w:rsid w:val="00E075EB"/>
    <w:rsid w:val="00E10407"/>
    <w:rsid w:val="00E1064B"/>
    <w:rsid w:val="00E107E4"/>
    <w:rsid w:val="00E10856"/>
    <w:rsid w:val="00E122E6"/>
    <w:rsid w:val="00E12C6E"/>
    <w:rsid w:val="00E13795"/>
    <w:rsid w:val="00E13A3F"/>
    <w:rsid w:val="00E13B32"/>
    <w:rsid w:val="00E13BCB"/>
    <w:rsid w:val="00E14165"/>
    <w:rsid w:val="00E1559C"/>
    <w:rsid w:val="00E15DAC"/>
    <w:rsid w:val="00E16196"/>
    <w:rsid w:val="00E161E3"/>
    <w:rsid w:val="00E162CD"/>
    <w:rsid w:val="00E1638C"/>
    <w:rsid w:val="00E173C3"/>
    <w:rsid w:val="00E17551"/>
    <w:rsid w:val="00E17B1E"/>
    <w:rsid w:val="00E20067"/>
    <w:rsid w:val="00E203F9"/>
    <w:rsid w:val="00E206C0"/>
    <w:rsid w:val="00E20897"/>
    <w:rsid w:val="00E2103D"/>
    <w:rsid w:val="00E21041"/>
    <w:rsid w:val="00E22BBD"/>
    <w:rsid w:val="00E23683"/>
    <w:rsid w:val="00E237A5"/>
    <w:rsid w:val="00E23E79"/>
    <w:rsid w:val="00E2439F"/>
    <w:rsid w:val="00E24F38"/>
    <w:rsid w:val="00E24F7C"/>
    <w:rsid w:val="00E2527C"/>
    <w:rsid w:val="00E26B3A"/>
    <w:rsid w:val="00E27358"/>
    <w:rsid w:val="00E2782F"/>
    <w:rsid w:val="00E301FC"/>
    <w:rsid w:val="00E302D3"/>
    <w:rsid w:val="00E30B4E"/>
    <w:rsid w:val="00E3130E"/>
    <w:rsid w:val="00E31A87"/>
    <w:rsid w:val="00E32FB5"/>
    <w:rsid w:val="00E3337D"/>
    <w:rsid w:val="00E337AE"/>
    <w:rsid w:val="00E342FA"/>
    <w:rsid w:val="00E3515C"/>
    <w:rsid w:val="00E3558C"/>
    <w:rsid w:val="00E36984"/>
    <w:rsid w:val="00E36C5A"/>
    <w:rsid w:val="00E37958"/>
    <w:rsid w:val="00E3796A"/>
    <w:rsid w:val="00E37B4F"/>
    <w:rsid w:val="00E4015B"/>
    <w:rsid w:val="00E40702"/>
    <w:rsid w:val="00E420B2"/>
    <w:rsid w:val="00E426FE"/>
    <w:rsid w:val="00E431F1"/>
    <w:rsid w:val="00E43862"/>
    <w:rsid w:val="00E447A8"/>
    <w:rsid w:val="00E454A7"/>
    <w:rsid w:val="00E45785"/>
    <w:rsid w:val="00E45966"/>
    <w:rsid w:val="00E45D32"/>
    <w:rsid w:val="00E46764"/>
    <w:rsid w:val="00E4688B"/>
    <w:rsid w:val="00E4788E"/>
    <w:rsid w:val="00E47C9D"/>
    <w:rsid w:val="00E528A6"/>
    <w:rsid w:val="00E53540"/>
    <w:rsid w:val="00E547B2"/>
    <w:rsid w:val="00E561E4"/>
    <w:rsid w:val="00E56545"/>
    <w:rsid w:val="00E57667"/>
    <w:rsid w:val="00E577C3"/>
    <w:rsid w:val="00E60D5A"/>
    <w:rsid w:val="00E61678"/>
    <w:rsid w:val="00E620CA"/>
    <w:rsid w:val="00E62D46"/>
    <w:rsid w:val="00E635F9"/>
    <w:rsid w:val="00E64374"/>
    <w:rsid w:val="00E649E0"/>
    <w:rsid w:val="00E662B1"/>
    <w:rsid w:val="00E66815"/>
    <w:rsid w:val="00E66F4B"/>
    <w:rsid w:val="00E6700B"/>
    <w:rsid w:val="00E67B37"/>
    <w:rsid w:val="00E70395"/>
    <w:rsid w:val="00E707D7"/>
    <w:rsid w:val="00E75A52"/>
    <w:rsid w:val="00E75ECD"/>
    <w:rsid w:val="00E77C41"/>
    <w:rsid w:val="00E8075B"/>
    <w:rsid w:val="00E80E34"/>
    <w:rsid w:val="00E83660"/>
    <w:rsid w:val="00E840E3"/>
    <w:rsid w:val="00E8434A"/>
    <w:rsid w:val="00E86186"/>
    <w:rsid w:val="00E86447"/>
    <w:rsid w:val="00E86CBF"/>
    <w:rsid w:val="00E91124"/>
    <w:rsid w:val="00E928D6"/>
    <w:rsid w:val="00E92DEA"/>
    <w:rsid w:val="00E92F15"/>
    <w:rsid w:val="00E932DE"/>
    <w:rsid w:val="00E93754"/>
    <w:rsid w:val="00E94005"/>
    <w:rsid w:val="00E9407D"/>
    <w:rsid w:val="00E95AFB"/>
    <w:rsid w:val="00E9688C"/>
    <w:rsid w:val="00E97349"/>
    <w:rsid w:val="00E97884"/>
    <w:rsid w:val="00EA05AC"/>
    <w:rsid w:val="00EA1318"/>
    <w:rsid w:val="00EA1509"/>
    <w:rsid w:val="00EA173F"/>
    <w:rsid w:val="00EA271C"/>
    <w:rsid w:val="00EA287A"/>
    <w:rsid w:val="00EA4234"/>
    <w:rsid w:val="00EA5008"/>
    <w:rsid w:val="00EA6836"/>
    <w:rsid w:val="00EA6B7C"/>
    <w:rsid w:val="00EA7DBA"/>
    <w:rsid w:val="00EB0611"/>
    <w:rsid w:val="00EB06C7"/>
    <w:rsid w:val="00EB09CB"/>
    <w:rsid w:val="00EB1022"/>
    <w:rsid w:val="00EB13F3"/>
    <w:rsid w:val="00EB1762"/>
    <w:rsid w:val="00EB1838"/>
    <w:rsid w:val="00EB1F59"/>
    <w:rsid w:val="00EB21C0"/>
    <w:rsid w:val="00EB289C"/>
    <w:rsid w:val="00EB3717"/>
    <w:rsid w:val="00EB3D34"/>
    <w:rsid w:val="00EB4F55"/>
    <w:rsid w:val="00EB577B"/>
    <w:rsid w:val="00EB5CCF"/>
    <w:rsid w:val="00EB6517"/>
    <w:rsid w:val="00EB7233"/>
    <w:rsid w:val="00EC0081"/>
    <w:rsid w:val="00EC04DB"/>
    <w:rsid w:val="00EC1699"/>
    <w:rsid w:val="00EC2362"/>
    <w:rsid w:val="00EC3F4B"/>
    <w:rsid w:val="00EC48A7"/>
    <w:rsid w:val="00EC5695"/>
    <w:rsid w:val="00EC5AA2"/>
    <w:rsid w:val="00EC604E"/>
    <w:rsid w:val="00EC6892"/>
    <w:rsid w:val="00EC7DEE"/>
    <w:rsid w:val="00ED05F6"/>
    <w:rsid w:val="00ED14D7"/>
    <w:rsid w:val="00ED16FA"/>
    <w:rsid w:val="00ED252B"/>
    <w:rsid w:val="00ED2FD8"/>
    <w:rsid w:val="00ED3CB2"/>
    <w:rsid w:val="00ED3D90"/>
    <w:rsid w:val="00ED3EC7"/>
    <w:rsid w:val="00ED3F14"/>
    <w:rsid w:val="00ED44DB"/>
    <w:rsid w:val="00ED4537"/>
    <w:rsid w:val="00ED472B"/>
    <w:rsid w:val="00ED52DE"/>
    <w:rsid w:val="00ED650B"/>
    <w:rsid w:val="00ED654F"/>
    <w:rsid w:val="00ED6625"/>
    <w:rsid w:val="00ED6DB3"/>
    <w:rsid w:val="00ED6E78"/>
    <w:rsid w:val="00ED743F"/>
    <w:rsid w:val="00EE04D1"/>
    <w:rsid w:val="00EE0C5E"/>
    <w:rsid w:val="00EE1042"/>
    <w:rsid w:val="00EE1A33"/>
    <w:rsid w:val="00EE2434"/>
    <w:rsid w:val="00EE25D0"/>
    <w:rsid w:val="00EE2684"/>
    <w:rsid w:val="00EE27B9"/>
    <w:rsid w:val="00EE2D04"/>
    <w:rsid w:val="00EE3836"/>
    <w:rsid w:val="00EE42BA"/>
    <w:rsid w:val="00EE45D3"/>
    <w:rsid w:val="00EE4863"/>
    <w:rsid w:val="00EE6446"/>
    <w:rsid w:val="00EE6470"/>
    <w:rsid w:val="00EE6709"/>
    <w:rsid w:val="00EE6AC9"/>
    <w:rsid w:val="00EE6E7A"/>
    <w:rsid w:val="00EE73F6"/>
    <w:rsid w:val="00EE75BE"/>
    <w:rsid w:val="00EE7E04"/>
    <w:rsid w:val="00EF03F3"/>
    <w:rsid w:val="00EF091A"/>
    <w:rsid w:val="00EF09E7"/>
    <w:rsid w:val="00EF0A17"/>
    <w:rsid w:val="00EF2239"/>
    <w:rsid w:val="00EF29A6"/>
    <w:rsid w:val="00EF2CC4"/>
    <w:rsid w:val="00EF492B"/>
    <w:rsid w:val="00EF4CEE"/>
    <w:rsid w:val="00EF4FA7"/>
    <w:rsid w:val="00EF4FC1"/>
    <w:rsid w:val="00EF5415"/>
    <w:rsid w:val="00EF56C7"/>
    <w:rsid w:val="00EF750C"/>
    <w:rsid w:val="00F00AF0"/>
    <w:rsid w:val="00F00CEF"/>
    <w:rsid w:val="00F01080"/>
    <w:rsid w:val="00F0198A"/>
    <w:rsid w:val="00F01FC2"/>
    <w:rsid w:val="00F02C9E"/>
    <w:rsid w:val="00F0413C"/>
    <w:rsid w:val="00F04A86"/>
    <w:rsid w:val="00F04F73"/>
    <w:rsid w:val="00F0554D"/>
    <w:rsid w:val="00F05B02"/>
    <w:rsid w:val="00F05C31"/>
    <w:rsid w:val="00F061A4"/>
    <w:rsid w:val="00F061D5"/>
    <w:rsid w:val="00F06814"/>
    <w:rsid w:val="00F06FA8"/>
    <w:rsid w:val="00F07074"/>
    <w:rsid w:val="00F07D36"/>
    <w:rsid w:val="00F10970"/>
    <w:rsid w:val="00F10C8D"/>
    <w:rsid w:val="00F114DA"/>
    <w:rsid w:val="00F117E5"/>
    <w:rsid w:val="00F12532"/>
    <w:rsid w:val="00F13281"/>
    <w:rsid w:val="00F14F92"/>
    <w:rsid w:val="00F14FB4"/>
    <w:rsid w:val="00F15BB9"/>
    <w:rsid w:val="00F166CB"/>
    <w:rsid w:val="00F1697C"/>
    <w:rsid w:val="00F169EB"/>
    <w:rsid w:val="00F16B37"/>
    <w:rsid w:val="00F17ADB"/>
    <w:rsid w:val="00F20C65"/>
    <w:rsid w:val="00F20CD0"/>
    <w:rsid w:val="00F212C1"/>
    <w:rsid w:val="00F221BB"/>
    <w:rsid w:val="00F22330"/>
    <w:rsid w:val="00F226BC"/>
    <w:rsid w:val="00F236F9"/>
    <w:rsid w:val="00F24010"/>
    <w:rsid w:val="00F2588A"/>
    <w:rsid w:val="00F2694F"/>
    <w:rsid w:val="00F274A8"/>
    <w:rsid w:val="00F30279"/>
    <w:rsid w:val="00F30367"/>
    <w:rsid w:val="00F304C1"/>
    <w:rsid w:val="00F30C44"/>
    <w:rsid w:val="00F30D49"/>
    <w:rsid w:val="00F31400"/>
    <w:rsid w:val="00F31737"/>
    <w:rsid w:val="00F3245C"/>
    <w:rsid w:val="00F33446"/>
    <w:rsid w:val="00F33B5B"/>
    <w:rsid w:val="00F3414D"/>
    <w:rsid w:val="00F34532"/>
    <w:rsid w:val="00F354CD"/>
    <w:rsid w:val="00F35B3D"/>
    <w:rsid w:val="00F36173"/>
    <w:rsid w:val="00F36678"/>
    <w:rsid w:val="00F36A79"/>
    <w:rsid w:val="00F370BC"/>
    <w:rsid w:val="00F374E0"/>
    <w:rsid w:val="00F400B6"/>
    <w:rsid w:val="00F41168"/>
    <w:rsid w:val="00F41F4D"/>
    <w:rsid w:val="00F42391"/>
    <w:rsid w:val="00F42E0B"/>
    <w:rsid w:val="00F43225"/>
    <w:rsid w:val="00F43232"/>
    <w:rsid w:val="00F43499"/>
    <w:rsid w:val="00F43EDF"/>
    <w:rsid w:val="00F44EEB"/>
    <w:rsid w:val="00F453B5"/>
    <w:rsid w:val="00F4549F"/>
    <w:rsid w:val="00F45535"/>
    <w:rsid w:val="00F457D9"/>
    <w:rsid w:val="00F47A78"/>
    <w:rsid w:val="00F50198"/>
    <w:rsid w:val="00F516E0"/>
    <w:rsid w:val="00F51980"/>
    <w:rsid w:val="00F51AD4"/>
    <w:rsid w:val="00F51E84"/>
    <w:rsid w:val="00F5232C"/>
    <w:rsid w:val="00F5245C"/>
    <w:rsid w:val="00F5260E"/>
    <w:rsid w:val="00F52BDE"/>
    <w:rsid w:val="00F53162"/>
    <w:rsid w:val="00F531BF"/>
    <w:rsid w:val="00F5485E"/>
    <w:rsid w:val="00F56E6A"/>
    <w:rsid w:val="00F56ED3"/>
    <w:rsid w:val="00F571F2"/>
    <w:rsid w:val="00F60B88"/>
    <w:rsid w:val="00F60E3A"/>
    <w:rsid w:val="00F60EB1"/>
    <w:rsid w:val="00F60FF9"/>
    <w:rsid w:val="00F64541"/>
    <w:rsid w:val="00F64CA1"/>
    <w:rsid w:val="00F64F6E"/>
    <w:rsid w:val="00F65394"/>
    <w:rsid w:val="00F65AA7"/>
    <w:rsid w:val="00F66C7D"/>
    <w:rsid w:val="00F66CCE"/>
    <w:rsid w:val="00F66E46"/>
    <w:rsid w:val="00F66F7E"/>
    <w:rsid w:val="00F67564"/>
    <w:rsid w:val="00F707DD"/>
    <w:rsid w:val="00F708A5"/>
    <w:rsid w:val="00F71518"/>
    <w:rsid w:val="00F723F3"/>
    <w:rsid w:val="00F742D9"/>
    <w:rsid w:val="00F74E05"/>
    <w:rsid w:val="00F802D7"/>
    <w:rsid w:val="00F80FDA"/>
    <w:rsid w:val="00F81599"/>
    <w:rsid w:val="00F82B78"/>
    <w:rsid w:val="00F83F8E"/>
    <w:rsid w:val="00F84487"/>
    <w:rsid w:val="00F84515"/>
    <w:rsid w:val="00F8486E"/>
    <w:rsid w:val="00F8581F"/>
    <w:rsid w:val="00F86096"/>
    <w:rsid w:val="00F8662D"/>
    <w:rsid w:val="00F86BCB"/>
    <w:rsid w:val="00F90339"/>
    <w:rsid w:val="00F907EC"/>
    <w:rsid w:val="00F90F24"/>
    <w:rsid w:val="00F91512"/>
    <w:rsid w:val="00F932AF"/>
    <w:rsid w:val="00F935F5"/>
    <w:rsid w:val="00F93894"/>
    <w:rsid w:val="00F946B9"/>
    <w:rsid w:val="00F976BE"/>
    <w:rsid w:val="00F97B52"/>
    <w:rsid w:val="00FA0A56"/>
    <w:rsid w:val="00FA13EA"/>
    <w:rsid w:val="00FA1AE7"/>
    <w:rsid w:val="00FA2306"/>
    <w:rsid w:val="00FA36F2"/>
    <w:rsid w:val="00FA3FED"/>
    <w:rsid w:val="00FA41C4"/>
    <w:rsid w:val="00FA4DA4"/>
    <w:rsid w:val="00FA5831"/>
    <w:rsid w:val="00FA5A82"/>
    <w:rsid w:val="00FA5C34"/>
    <w:rsid w:val="00FA6C42"/>
    <w:rsid w:val="00FA6E5F"/>
    <w:rsid w:val="00FA712F"/>
    <w:rsid w:val="00FA7445"/>
    <w:rsid w:val="00FB024C"/>
    <w:rsid w:val="00FB0613"/>
    <w:rsid w:val="00FB09A9"/>
    <w:rsid w:val="00FB0F55"/>
    <w:rsid w:val="00FB1307"/>
    <w:rsid w:val="00FB1689"/>
    <w:rsid w:val="00FB1992"/>
    <w:rsid w:val="00FB24CF"/>
    <w:rsid w:val="00FB25A7"/>
    <w:rsid w:val="00FB2A99"/>
    <w:rsid w:val="00FB2B99"/>
    <w:rsid w:val="00FB2D8A"/>
    <w:rsid w:val="00FB2DD8"/>
    <w:rsid w:val="00FB2E82"/>
    <w:rsid w:val="00FB3909"/>
    <w:rsid w:val="00FB3C75"/>
    <w:rsid w:val="00FB42A7"/>
    <w:rsid w:val="00FB4579"/>
    <w:rsid w:val="00FB48E6"/>
    <w:rsid w:val="00FB50F3"/>
    <w:rsid w:val="00FB5F39"/>
    <w:rsid w:val="00FB61FD"/>
    <w:rsid w:val="00FB6231"/>
    <w:rsid w:val="00FB6F2A"/>
    <w:rsid w:val="00FB78C5"/>
    <w:rsid w:val="00FB7B2D"/>
    <w:rsid w:val="00FB7CED"/>
    <w:rsid w:val="00FB7EEA"/>
    <w:rsid w:val="00FC01A9"/>
    <w:rsid w:val="00FC04F9"/>
    <w:rsid w:val="00FC0540"/>
    <w:rsid w:val="00FC12BE"/>
    <w:rsid w:val="00FC1C01"/>
    <w:rsid w:val="00FC1EB2"/>
    <w:rsid w:val="00FC27A2"/>
    <w:rsid w:val="00FC2FE7"/>
    <w:rsid w:val="00FC36DB"/>
    <w:rsid w:val="00FC3F8C"/>
    <w:rsid w:val="00FC4151"/>
    <w:rsid w:val="00FC4B0C"/>
    <w:rsid w:val="00FC536E"/>
    <w:rsid w:val="00FC627E"/>
    <w:rsid w:val="00FC77E6"/>
    <w:rsid w:val="00FC7E91"/>
    <w:rsid w:val="00FD01EC"/>
    <w:rsid w:val="00FD020D"/>
    <w:rsid w:val="00FD0C8F"/>
    <w:rsid w:val="00FD15B8"/>
    <w:rsid w:val="00FD253E"/>
    <w:rsid w:val="00FD2D91"/>
    <w:rsid w:val="00FD384A"/>
    <w:rsid w:val="00FD4002"/>
    <w:rsid w:val="00FD4508"/>
    <w:rsid w:val="00FD5A82"/>
    <w:rsid w:val="00FD5B26"/>
    <w:rsid w:val="00FD601A"/>
    <w:rsid w:val="00FD60B2"/>
    <w:rsid w:val="00FD6244"/>
    <w:rsid w:val="00FD6F33"/>
    <w:rsid w:val="00FD7167"/>
    <w:rsid w:val="00FD7247"/>
    <w:rsid w:val="00FD766C"/>
    <w:rsid w:val="00FE04B8"/>
    <w:rsid w:val="00FE0866"/>
    <w:rsid w:val="00FE1584"/>
    <w:rsid w:val="00FE19C4"/>
    <w:rsid w:val="00FE1E2B"/>
    <w:rsid w:val="00FE2350"/>
    <w:rsid w:val="00FE2499"/>
    <w:rsid w:val="00FE2764"/>
    <w:rsid w:val="00FE2ADD"/>
    <w:rsid w:val="00FE351D"/>
    <w:rsid w:val="00FE3A44"/>
    <w:rsid w:val="00FE3D07"/>
    <w:rsid w:val="00FE5287"/>
    <w:rsid w:val="00FE53E9"/>
    <w:rsid w:val="00FE75ED"/>
    <w:rsid w:val="00FE761C"/>
    <w:rsid w:val="00FF179E"/>
    <w:rsid w:val="00FF1D23"/>
    <w:rsid w:val="00FF26F1"/>
    <w:rsid w:val="00FF4F29"/>
    <w:rsid w:val="00FF5FBB"/>
    <w:rsid w:val="00FF65AD"/>
    <w:rsid w:val="00FF6E60"/>
    <w:rsid w:val="00FF6FCB"/>
    <w:rsid w:val="00FF7920"/>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120E3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4F0892"/>
    <w:pPr>
      <w:widowControl w:val="0"/>
      <w:spacing w:line="360" w:lineRule="auto"/>
      <w:ind w:firstLineChars="200" w:firstLine="200"/>
    </w:pPr>
    <w:rPr>
      <w:rFonts w:eastAsia="仿宋_GB2312"/>
      <w:kern w:val="2"/>
      <w:sz w:val="24"/>
    </w:rPr>
  </w:style>
  <w:style w:type="paragraph" w:styleId="1">
    <w:name w:val="heading 1"/>
    <w:basedOn w:val="a"/>
    <w:next w:val="a"/>
    <w:link w:val="1Char"/>
    <w:uiPriority w:val="9"/>
    <w:qFormat/>
    <w:rsid w:val="004F0892"/>
    <w:pPr>
      <w:keepNext/>
      <w:keepLines/>
      <w:pageBreakBefore/>
      <w:spacing w:before="340" w:after="330"/>
      <w:ind w:firstLineChars="0" w:firstLine="0"/>
      <w:jc w:val="center"/>
      <w:outlineLvl w:val="0"/>
    </w:pPr>
    <w:rPr>
      <w:b/>
      <w:bCs/>
      <w:kern w:val="44"/>
      <w:sz w:val="30"/>
      <w:szCs w:val="30"/>
    </w:rPr>
  </w:style>
  <w:style w:type="paragraph" w:styleId="2">
    <w:name w:val="heading 2"/>
    <w:basedOn w:val="a"/>
    <w:next w:val="a"/>
    <w:link w:val="2Char"/>
    <w:uiPriority w:val="9"/>
    <w:qFormat/>
    <w:rsid w:val="004F0892"/>
    <w:pPr>
      <w:spacing w:before="260" w:after="260"/>
      <w:ind w:firstLineChars="0" w:firstLine="0"/>
      <w:outlineLvl w:val="1"/>
    </w:pPr>
    <w:rPr>
      <w:rFonts w:cs="仿宋_GB2312"/>
      <w:b/>
      <w:bCs/>
      <w:sz w:val="28"/>
      <w:szCs w:val="28"/>
    </w:rPr>
  </w:style>
  <w:style w:type="paragraph" w:styleId="3">
    <w:name w:val="heading 3"/>
    <w:basedOn w:val="a"/>
    <w:next w:val="a"/>
    <w:link w:val="3Char"/>
    <w:uiPriority w:val="9"/>
    <w:qFormat/>
    <w:rsid w:val="004F0892"/>
    <w:pPr>
      <w:keepNext/>
      <w:keepLines/>
      <w:spacing w:before="260" w:after="260"/>
      <w:ind w:firstLineChars="0" w:firstLine="0"/>
      <w:outlineLvl w:val="2"/>
    </w:pPr>
    <w:rPr>
      <w:rFonts w:cs="仿宋_GB2312"/>
      <w:b/>
      <w:bCs/>
      <w:szCs w:val="24"/>
    </w:rPr>
  </w:style>
  <w:style w:type="paragraph" w:styleId="4">
    <w:name w:val="heading 4"/>
    <w:basedOn w:val="a"/>
    <w:next w:val="a"/>
    <w:link w:val="4Char"/>
    <w:uiPriority w:val="9"/>
    <w:qFormat/>
    <w:rsid w:val="000877D7"/>
    <w:pPr>
      <w:keepNext/>
      <w:keepLines/>
      <w:spacing w:before="120" w:after="120"/>
      <w:ind w:firstLineChars="0" w:firstLine="0"/>
      <w:outlineLvl w:val="3"/>
    </w:pPr>
    <w:rPr>
      <w:b/>
      <w:bCs/>
      <w:szCs w:val="24"/>
    </w:rPr>
  </w:style>
  <w:style w:type="paragraph" w:styleId="5">
    <w:name w:val="heading 5"/>
    <w:basedOn w:val="a"/>
    <w:next w:val="a"/>
    <w:link w:val="5Char"/>
    <w:uiPriority w:val="9"/>
    <w:qFormat/>
    <w:rsid w:val="004F0892"/>
    <w:pPr>
      <w:keepNext/>
      <w:keepLines/>
      <w:spacing w:before="280" w:after="290" w:line="376" w:lineRule="auto"/>
      <w:ind w:firstLineChars="0" w:firstLine="0"/>
      <w:outlineLvl w:val="4"/>
    </w:pPr>
    <w:rPr>
      <w:rFonts w:cs="仿宋_GB2312"/>
      <w:b/>
      <w:bCs/>
      <w:sz w:val="28"/>
      <w:szCs w:val="28"/>
    </w:rPr>
  </w:style>
  <w:style w:type="paragraph" w:styleId="6">
    <w:name w:val="heading 6"/>
    <w:basedOn w:val="a"/>
    <w:next w:val="a"/>
    <w:link w:val="6Char"/>
    <w:uiPriority w:val="9"/>
    <w:qFormat/>
    <w:rsid w:val="004F0892"/>
    <w:pPr>
      <w:keepNext/>
      <w:keepLines/>
      <w:spacing w:before="240" w:after="64" w:line="320" w:lineRule="auto"/>
      <w:ind w:firstLineChars="0" w:firstLine="0"/>
      <w:outlineLvl w:val="5"/>
    </w:pPr>
    <w:rPr>
      <w:rFonts w:ascii="Cambria" w:hAnsi="Cambria"/>
      <w:b/>
      <w:bCs/>
      <w:szCs w:val="24"/>
    </w:rPr>
  </w:style>
  <w:style w:type="paragraph" w:styleId="7">
    <w:name w:val="heading 7"/>
    <w:basedOn w:val="a"/>
    <w:next w:val="a"/>
    <w:link w:val="7Char"/>
    <w:uiPriority w:val="9"/>
    <w:qFormat/>
    <w:rsid w:val="004F0892"/>
    <w:pPr>
      <w:keepNext/>
      <w:keepLines/>
      <w:spacing w:before="240" w:after="64" w:line="320" w:lineRule="auto"/>
      <w:ind w:firstLineChars="0" w:firstLine="0"/>
      <w:outlineLvl w:val="6"/>
    </w:pPr>
    <w:rPr>
      <w:rFonts w:cs="仿宋_GB2312"/>
      <w:b/>
      <w:bCs/>
      <w:szCs w:val="24"/>
    </w:rPr>
  </w:style>
  <w:style w:type="paragraph" w:styleId="8">
    <w:name w:val="heading 8"/>
    <w:basedOn w:val="a"/>
    <w:next w:val="a"/>
    <w:link w:val="8Char"/>
    <w:uiPriority w:val="9"/>
    <w:qFormat/>
    <w:rsid w:val="004F0892"/>
    <w:pPr>
      <w:keepNext/>
      <w:keepLines/>
      <w:spacing w:before="240" w:after="64" w:line="320" w:lineRule="auto"/>
      <w:ind w:firstLineChars="0" w:firstLine="0"/>
      <w:outlineLvl w:val="7"/>
    </w:pPr>
    <w:rPr>
      <w:rFonts w:ascii="Cambria" w:hAnsi="Cambria"/>
      <w:szCs w:val="24"/>
    </w:rPr>
  </w:style>
  <w:style w:type="paragraph" w:styleId="9">
    <w:name w:val="heading 9"/>
    <w:basedOn w:val="a"/>
    <w:next w:val="a"/>
    <w:link w:val="9Char"/>
    <w:uiPriority w:val="9"/>
    <w:qFormat/>
    <w:rsid w:val="004F0892"/>
    <w:pPr>
      <w:keepNext/>
      <w:keepLines/>
      <w:spacing w:before="240" w:after="64" w:line="320" w:lineRule="auto"/>
      <w:ind w:firstLineChars="0" w:firstLine="0"/>
      <w:outlineLvl w:val="8"/>
    </w:pPr>
    <w:rPr>
      <w:rFonts w:ascii="Cambria" w:hAnsi="Cambria"/>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4F0892"/>
    <w:rPr>
      <w:rFonts w:eastAsia="仿宋_GB2312"/>
      <w:b/>
      <w:bCs/>
      <w:kern w:val="44"/>
      <w:sz w:val="30"/>
      <w:szCs w:val="30"/>
    </w:rPr>
  </w:style>
  <w:style w:type="character" w:customStyle="1" w:styleId="2Char">
    <w:name w:val="标题 2 Char"/>
    <w:basedOn w:val="a0"/>
    <w:link w:val="2"/>
    <w:uiPriority w:val="9"/>
    <w:rsid w:val="004F0892"/>
    <w:rPr>
      <w:rFonts w:eastAsia="仿宋_GB2312" w:cs="仿宋_GB2312"/>
      <w:b/>
      <w:bCs/>
      <w:kern w:val="2"/>
      <w:sz w:val="28"/>
      <w:szCs w:val="28"/>
    </w:rPr>
  </w:style>
  <w:style w:type="character" w:customStyle="1" w:styleId="3Char">
    <w:name w:val="标题 3 Char"/>
    <w:basedOn w:val="a0"/>
    <w:link w:val="3"/>
    <w:uiPriority w:val="9"/>
    <w:rsid w:val="004F0892"/>
    <w:rPr>
      <w:rFonts w:eastAsia="仿宋_GB2312" w:cs="仿宋_GB2312"/>
      <w:b/>
      <w:bCs/>
      <w:kern w:val="2"/>
      <w:sz w:val="24"/>
      <w:szCs w:val="24"/>
    </w:rPr>
  </w:style>
  <w:style w:type="character" w:customStyle="1" w:styleId="4Char">
    <w:name w:val="标题 4 Char"/>
    <w:basedOn w:val="a0"/>
    <w:link w:val="4"/>
    <w:uiPriority w:val="9"/>
    <w:rsid w:val="000877D7"/>
    <w:rPr>
      <w:rFonts w:eastAsia="仿宋_GB2312"/>
      <w:b/>
      <w:bCs/>
      <w:kern w:val="2"/>
      <w:sz w:val="24"/>
      <w:szCs w:val="24"/>
    </w:rPr>
  </w:style>
  <w:style w:type="character" w:customStyle="1" w:styleId="5Char">
    <w:name w:val="标题 5 Char"/>
    <w:basedOn w:val="a0"/>
    <w:link w:val="5"/>
    <w:uiPriority w:val="9"/>
    <w:rsid w:val="004F0892"/>
    <w:rPr>
      <w:rFonts w:eastAsia="仿宋_GB2312" w:cs="仿宋_GB2312"/>
      <w:b/>
      <w:bCs/>
      <w:kern w:val="2"/>
      <w:sz w:val="28"/>
      <w:szCs w:val="28"/>
    </w:rPr>
  </w:style>
  <w:style w:type="character" w:customStyle="1" w:styleId="6Char">
    <w:name w:val="标题 6 Char"/>
    <w:basedOn w:val="a0"/>
    <w:link w:val="6"/>
    <w:uiPriority w:val="9"/>
    <w:rsid w:val="004F0892"/>
    <w:rPr>
      <w:rFonts w:ascii="Cambria" w:eastAsia="仿宋_GB2312" w:hAnsi="Cambria"/>
      <w:b/>
      <w:bCs/>
      <w:kern w:val="2"/>
      <w:sz w:val="24"/>
      <w:szCs w:val="24"/>
    </w:rPr>
  </w:style>
  <w:style w:type="character" w:customStyle="1" w:styleId="7Char">
    <w:name w:val="标题 7 Char"/>
    <w:basedOn w:val="a0"/>
    <w:link w:val="7"/>
    <w:uiPriority w:val="9"/>
    <w:rsid w:val="004F0892"/>
    <w:rPr>
      <w:rFonts w:eastAsia="仿宋_GB2312" w:cs="仿宋_GB2312"/>
      <w:b/>
      <w:bCs/>
      <w:kern w:val="2"/>
      <w:sz w:val="24"/>
      <w:szCs w:val="24"/>
    </w:rPr>
  </w:style>
  <w:style w:type="character" w:customStyle="1" w:styleId="8Char">
    <w:name w:val="标题 8 Char"/>
    <w:basedOn w:val="a0"/>
    <w:link w:val="8"/>
    <w:uiPriority w:val="9"/>
    <w:rsid w:val="004F0892"/>
    <w:rPr>
      <w:rFonts w:ascii="Cambria" w:eastAsia="仿宋_GB2312" w:hAnsi="Cambria"/>
      <w:kern w:val="2"/>
      <w:sz w:val="24"/>
      <w:szCs w:val="24"/>
    </w:rPr>
  </w:style>
  <w:style w:type="character" w:customStyle="1" w:styleId="9Char">
    <w:name w:val="标题 9 Char"/>
    <w:basedOn w:val="a0"/>
    <w:link w:val="9"/>
    <w:uiPriority w:val="9"/>
    <w:rsid w:val="004F0892"/>
    <w:rPr>
      <w:rFonts w:ascii="Cambria" w:eastAsia="仿宋_GB2312" w:hAnsi="Cambria"/>
      <w:kern w:val="2"/>
      <w:sz w:val="24"/>
      <w:szCs w:val="21"/>
    </w:rPr>
  </w:style>
  <w:style w:type="paragraph" w:styleId="a3">
    <w:name w:val="header"/>
    <w:basedOn w:val="a"/>
    <w:link w:val="Char"/>
    <w:rsid w:val="004F0892"/>
    <w:pPr>
      <w:pBdr>
        <w:top w:val="none" w:sz="0" w:space="1" w:color="auto"/>
        <w:left w:val="none" w:sz="0" w:space="4" w:color="auto"/>
        <w:bottom w:val="none" w:sz="0" w:space="1" w:color="auto"/>
        <w:right w:val="none" w:sz="0" w:space="4" w:color="auto"/>
      </w:pBdr>
      <w:tabs>
        <w:tab w:val="center" w:pos="4153"/>
        <w:tab w:val="right" w:pos="8306"/>
      </w:tabs>
      <w:snapToGrid w:val="0"/>
      <w:spacing w:line="240" w:lineRule="auto"/>
      <w:jc w:val="both"/>
    </w:pPr>
    <w:rPr>
      <w:sz w:val="18"/>
    </w:rPr>
  </w:style>
  <w:style w:type="character" w:customStyle="1" w:styleId="Char">
    <w:name w:val="页眉 Char"/>
    <w:basedOn w:val="a0"/>
    <w:link w:val="a3"/>
    <w:rsid w:val="004F0892"/>
    <w:rPr>
      <w:rFonts w:eastAsia="仿宋_GB2312"/>
      <w:kern w:val="2"/>
      <w:sz w:val="18"/>
    </w:rPr>
  </w:style>
  <w:style w:type="paragraph" w:styleId="a4">
    <w:name w:val="footer"/>
    <w:basedOn w:val="a"/>
    <w:link w:val="Char0"/>
    <w:rsid w:val="004F0892"/>
    <w:pPr>
      <w:tabs>
        <w:tab w:val="center" w:pos="4153"/>
        <w:tab w:val="right" w:pos="8306"/>
      </w:tabs>
      <w:snapToGrid w:val="0"/>
    </w:pPr>
    <w:rPr>
      <w:sz w:val="18"/>
    </w:rPr>
  </w:style>
  <w:style w:type="character" w:customStyle="1" w:styleId="Char0">
    <w:name w:val="页脚 Char"/>
    <w:basedOn w:val="a0"/>
    <w:link w:val="a4"/>
    <w:rsid w:val="004F0892"/>
    <w:rPr>
      <w:rFonts w:eastAsia="仿宋_GB2312"/>
      <w:kern w:val="2"/>
      <w:sz w:val="18"/>
    </w:rPr>
  </w:style>
  <w:style w:type="paragraph" w:styleId="a5">
    <w:name w:val="List Paragraph"/>
    <w:basedOn w:val="a"/>
    <w:uiPriority w:val="34"/>
    <w:qFormat/>
    <w:rsid w:val="004F0892"/>
    <w:pPr>
      <w:ind w:firstLine="420"/>
    </w:pPr>
    <w:rPr>
      <w:rFonts w:cs="仿宋_GB2312"/>
      <w:szCs w:val="24"/>
    </w:rPr>
  </w:style>
  <w:style w:type="paragraph" w:styleId="a6">
    <w:name w:val="Title"/>
    <w:basedOn w:val="a"/>
    <w:next w:val="a"/>
    <w:link w:val="Char1"/>
    <w:uiPriority w:val="10"/>
    <w:qFormat/>
    <w:rsid w:val="004F0892"/>
    <w:pPr>
      <w:spacing w:before="240" w:after="60"/>
      <w:jc w:val="center"/>
      <w:outlineLvl w:val="0"/>
    </w:pPr>
    <w:rPr>
      <w:rFonts w:ascii="Cambria" w:hAnsi="Cambria"/>
      <w:b/>
      <w:bCs/>
      <w:sz w:val="32"/>
      <w:szCs w:val="32"/>
    </w:rPr>
  </w:style>
  <w:style w:type="character" w:customStyle="1" w:styleId="Char1">
    <w:name w:val="标题 Char"/>
    <w:basedOn w:val="a0"/>
    <w:link w:val="a6"/>
    <w:uiPriority w:val="10"/>
    <w:rsid w:val="004F0892"/>
    <w:rPr>
      <w:rFonts w:ascii="Cambria" w:eastAsia="仿宋_GB2312" w:hAnsi="Cambria"/>
      <w:b/>
      <w:bCs/>
      <w:kern w:val="2"/>
      <w:sz w:val="32"/>
      <w:szCs w:val="32"/>
    </w:rPr>
  </w:style>
  <w:style w:type="paragraph" w:styleId="a7">
    <w:name w:val="Document Map"/>
    <w:basedOn w:val="a"/>
    <w:link w:val="Char2"/>
    <w:uiPriority w:val="99"/>
    <w:semiHidden/>
    <w:unhideWhenUsed/>
    <w:rsid w:val="004F0892"/>
    <w:rPr>
      <w:rFonts w:ascii="宋体" w:cs="仿宋_GB2312"/>
      <w:sz w:val="18"/>
      <w:szCs w:val="18"/>
    </w:rPr>
  </w:style>
  <w:style w:type="character" w:customStyle="1" w:styleId="Char2">
    <w:name w:val="文档结构图 Char"/>
    <w:basedOn w:val="a0"/>
    <w:link w:val="a7"/>
    <w:uiPriority w:val="99"/>
    <w:semiHidden/>
    <w:rsid w:val="004F0892"/>
    <w:rPr>
      <w:rFonts w:ascii="宋体" w:eastAsia="仿宋_GB2312" w:cs="仿宋_GB2312"/>
      <w:kern w:val="2"/>
      <w:sz w:val="18"/>
      <w:szCs w:val="18"/>
    </w:rPr>
  </w:style>
  <w:style w:type="paragraph" w:styleId="a8">
    <w:name w:val="Normal Indent"/>
    <w:basedOn w:val="a"/>
    <w:uiPriority w:val="99"/>
    <w:rsid w:val="004F0892"/>
    <w:pPr>
      <w:spacing w:line="300" w:lineRule="auto"/>
      <w:ind w:firstLine="420"/>
    </w:pPr>
    <w:rPr>
      <w:rFonts w:cs="宋体"/>
      <w:szCs w:val="24"/>
    </w:rPr>
  </w:style>
  <w:style w:type="paragraph" w:customStyle="1" w:styleId="a9">
    <w:name w:val="列项——"/>
    <w:rsid w:val="004F0892"/>
    <w:pPr>
      <w:widowControl w:val="0"/>
      <w:tabs>
        <w:tab w:val="num" w:pos="360"/>
        <w:tab w:val="num" w:pos="854"/>
      </w:tabs>
      <w:ind w:leftChars="200" w:left="200" w:hangingChars="200" w:hanging="200"/>
      <w:jc w:val="both"/>
    </w:pPr>
    <w:rPr>
      <w:rFonts w:ascii="宋体"/>
      <w:sz w:val="21"/>
    </w:rPr>
  </w:style>
  <w:style w:type="table" w:styleId="aa">
    <w:name w:val="Table Grid"/>
    <w:basedOn w:val="a1"/>
    <w:uiPriority w:val="39"/>
    <w:rsid w:val="004F0892"/>
    <w:rPr>
      <w:rFonts w:ascii="Calibri" w:hAnsi="Calibr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font5">
    <w:name w:val="font5"/>
    <w:basedOn w:val="a"/>
    <w:rsid w:val="004F0892"/>
    <w:pPr>
      <w:widowControl/>
      <w:spacing w:before="100" w:beforeAutospacing="1" w:after="100" w:afterAutospacing="1"/>
    </w:pPr>
    <w:rPr>
      <w:rFonts w:ascii="宋体" w:hAnsi="宋体" w:cs="宋体"/>
      <w:kern w:val="0"/>
      <w:sz w:val="18"/>
      <w:szCs w:val="18"/>
    </w:rPr>
  </w:style>
  <w:style w:type="paragraph" w:customStyle="1" w:styleId="xl66">
    <w:name w:val="xl66"/>
    <w:basedOn w:val="a"/>
    <w:rsid w:val="004F0892"/>
    <w:pPr>
      <w:widowControl/>
      <w:pBdr>
        <w:top w:val="single" w:sz="8" w:space="0" w:color="auto"/>
        <w:left w:val="single" w:sz="8" w:space="0" w:color="auto"/>
      </w:pBdr>
      <w:spacing w:before="100" w:beforeAutospacing="1" w:after="100" w:afterAutospacing="1"/>
    </w:pPr>
    <w:rPr>
      <w:rFonts w:ascii="宋体" w:hAnsi="宋体" w:cs="宋体"/>
      <w:b/>
      <w:bCs/>
      <w:kern w:val="0"/>
      <w:szCs w:val="24"/>
    </w:rPr>
  </w:style>
  <w:style w:type="paragraph" w:customStyle="1" w:styleId="xl67">
    <w:name w:val="xl67"/>
    <w:basedOn w:val="a"/>
    <w:rsid w:val="004F0892"/>
    <w:pPr>
      <w:widowControl/>
      <w:pBdr>
        <w:top w:val="single" w:sz="8" w:space="0" w:color="auto"/>
      </w:pBdr>
      <w:spacing w:before="100" w:beforeAutospacing="1" w:after="100" w:afterAutospacing="1"/>
    </w:pPr>
    <w:rPr>
      <w:rFonts w:ascii="宋体" w:hAnsi="宋体" w:cs="宋体"/>
      <w:b/>
      <w:bCs/>
      <w:kern w:val="0"/>
      <w:szCs w:val="24"/>
    </w:rPr>
  </w:style>
  <w:style w:type="paragraph" w:customStyle="1" w:styleId="xl68">
    <w:name w:val="xl68"/>
    <w:basedOn w:val="a"/>
    <w:rsid w:val="004F0892"/>
    <w:pPr>
      <w:widowControl/>
      <w:pBdr>
        <w:top w:val="single" w:sz="8" w:space="0" w:color="auto"/>
        <w:right w:val="single" w:sz="8" w:space="0" w:color="auto"/>
      </w:pBdr>
      <w:spacing w:before="100" w:beforeAutospacing="1" w:after="100" w:afterAutospacing="1"/>
    </w:pPr>
    <w:rPr>
      <w:rFonts w:ascii="宋体" w:hAnsi="宋体" w:cs="宋体"/>
      <w:b/>
      <w:bCs/>
      <w:kern w:val="0"/>
      <w:szCs w:val="24"/>
    </w:rPr>
  </w:style>
  <w:style w:type="paragraph" w:customStyle="1" w:styleId="xl69">
    <w:name w:val="xl69"/>
    <w:basedOn w:val="a"/>
    <w:rsid w:val="004F0892"/>
    <w:pPr>
      <w:widowControl/>
      <w:pBdr>
        <w:left w:val="single" w:sz="8" w:space="0" w:color="auto"/>
      </w:pBdr>
      <w:spacing w:before="100" w:beforeAutospacing="1" w:after="100" w:afterAutospacing="1"/>
    </w:pPr>
    <w:rPr>
      <w:rFonts w:ascii="宋体" w:hAnsi="宋体" w:cs="宋体"/>
      <w:kern w:val="0"/>
      <w:szCs w:val="24"/>
    </w:rPr>
  </w:style>
  <w:style w:type="paragraph" w:customStyle="1" w:styleId="xl70">
    <w:name w:val="xl70"/>
    <w:basedOn w:val="a"/>
    <w:rsid w:val="004F0892"/>
    <w:pPr>
      <w:widowControl/>
      <w:pBdr>
        <w:right w:val="single" w:sz="8" w:space="0" w:color="auto"/>
      </w:pBdr>
      <w:spacing w:before="100" w:beforeAutospacing="1" w:after="100" w:afterAutospacing="1"/>
    </w:pPr>
    <w:rPr>
      <w:rFonts w:ascii="宋体" w:hAnsi="宋体" w:cs="宋体"/>
      <w:kern w:val="0"/>
      <w:szCs w:val="24"/>
    </w:rPr>
  </w:style>
  <w:style w:type="paragraph" w:customStyle="1" w:styleId="xl71">
    <w:name w:val="xl71"/>
    <w:basedOn w:val="a"/>
    <w:rsid w:val="004F0892"/>
    <w:pPr>
      <w:widowControl/>
      <w:pBdr>
        <w:right w:val="single" w:sz="8" w:space="0" w:color="auto"/>
      </w:pBdr>
      <w:spacing w:before="100" w:beforeAutospacing="1" w:after="100" w:afterAutospacing="1"/>
    </w:pPr>
    <w:rPr>
      <w:rFonts w:ascii="宋体" w:hAnsi="宋体" w:cs="宋体"/>
      <w:kern w:val="0"/>
      <w:szCs w:val="24"/>
    </w:rPr>
  </w:style>
  <w:style w:type="paragraph" w:customStyle="1" w:styleId="xl72">
    <w:name w:val="xl72"/>
    <w:basedOn w:val="a"/>
    <w:rsid w:val="004F0892"/>
    <w:pPr>
      <w:widowControl/>
      <w:spacing w:before="100" w:beforeAutospacing="1" w:after="100" w:afterAutospacing="1"/>
    </w:pPr>
    <w:rPr>
      <w:rFonts w:ascii="宋体" w:hAnsi="宋体" w:cs="宋体"/>
      <w:kern w:val="0"/>
      <w:szCs w:val="24"/>
    </w:rPr>
  </w:style>
  <w:style w:type="paragraph" w:customStyle="1" w:styleId="xl73">
    <w:name w:val="xl73"/>
    <w:basedOn w:val="a"/>
    <w:rsid w:val="004F0892"/>
    <w:pPr>
      <w:widowControl/>
      <w:pBdr>
        <w:left w:val="single" w:sz="8" w:space="0" w:color="auto"/>
      </w:pBdr>
      <w:spacing w:before="100" w:beforeAutospacing="1" w:after="100" w:afterAutospacing="1"/>
    </w:pPr>
    <w:rPr>
      <w:rFonts w:ascii="宋体" w:hAnsi="宋体" w:cs="宋体"/>
      <w:kern w:val="0"/>
      <w:szCs w:val="24"/>
    </w:rPr>
  </w:style>
  <w:style w:type="paragraph" w:customStyle="1" w:styleId="xl74">
    <w:name w:val="xl74"/>
    <w:basedOn w:val="a"/>
    <w:rsid w:val="004F0892"/>
    <w:pPr>
      <w:widowControl/>
      <w:pBdr>
        <w:left w:val="single" w:sz="8" w:space="0" w:color="auto"/>
        <w:bottom w:val="single" w:sz="8" w:space="0" w:color="auto"/>
      </w:pBdr>
      <w:spacing w:before="100" w:beforeAutospacing="1" w:after="100" w:afterAutospacing="1"/>
    </w:pPr>
    <w:rPr>
      <w:rFonts w:ascii="宋体" w:hAnsi="宋体" w:cs="宋体"/>
      <w:kern w:val="0"/>
      <w:szCs w:val="24"/>
    </w:rPr>
  </w:style>
  <w:style w:type="paragraph" w:customStyle="1" w:styleId="xl75">
    <w:name w:val="xl75"/>
    <w:basedOn w:val="a"/>
    <w:rsid w:val="004F0892"/>
    <w:pPr>
      <w:widowControl/>
      <w:pBdr>
        <w:bottom w:val="single" w:sz="8" w:space="0" w:color="auto"/>
      </w:pBdr>
      <w:spacing w:before="100" w:beforeAutospacing="1" w:after="100" w:afterAutospacing="1"/>
    </w:pPr>
    <w:rPr>
      <w:rFonts w:ascii="宋体" w:hAnsi="宋体" w:cs="宋体"/>
      <w:kern w:val="0"/>
      <w:szCs w:val="24"/>
    </w:rPr>
  </w:style>
  <w:style w:type="paragraph" w:customStyle="1" w:styleId="xl76">
    <w:name w:val="xl76"/>
    <w:basedOn w:val="a"/>
    <w:rsid w:val="004F0892"/>
    <w:pPr>
      <w:widowControl/>
      <w:pBdr>
        <w:bottom w:val="single" w:sz="8" w:space="0" w:color="auto"/>
        <w:right w:val="single" w:sz="8" w:space="0" w:color="auto"/>
      </w:pBdr>
      <w:spacing w:before="100" w:beforeAutospacing="1" w:after="100" w:afterAutospacing="1"/>
    </w:pPr>
    <w:rPr>
      <w:rFonts w:ascii="宋体" w:hAnsi="宋体" w:cs="宋体"/>
      <w:kern w:val="0"/>
      <w:szCs w:val="24"/>
    </w:rPr>
  </w:style>
  <w:style w:type="paragraph" w:customStyle="1" w:styleId="xl77">
    <w:name w:val="xl77"/>
    <w:basedOn w:val="a"/>
    <w:rsid w:val="004F0892"/>
    <w:pPr>
      <w:widowControl/>
      <w:pBdr>
        <w:top w:val="single" w:sz="8" w:space="0" w:color="auto"/>
        <w:bottom w:val="single" w:sz="4" w:space="0" w:color="auto"/>
        <w:right w:val="double" w:sz="6" w:space="0" w:color="auto"/>
      </w:pBdr>
      <w:spacing w:before="100" w:beforeAutospacing="1" w:after="100" w:afterAutospacing="1"/>
    </w:pPr>
    <w:rPr>
      <w:rFonts w:ascii="宋体" w:hAnsi="宋体" w:cs="宋体"/>
      <w:b/>
      <w:bCs/>
      <w:kern w:val="0"/>
      <w:szCs w:val="24"/>
    </w:rPr>
  </w:style>
  <w:style w:type="paragraph" w:customStyle="1" w:styleId="xl78">
    <w:name w:val="xl78"/>
    <w:basedOn w:val="a"/>
    <w:rsid w:val="004F0892"/>
    <w:pPr>
      <w:widowControl/>
      <w:pBdr>
        <w:right w:val="double" w:sz="6" w:space="0" w:color="auto"/>
      </w:pBdr>
      <w:spacing w:before="100" w:beforeAutospacing="1" w:after="100" w:afterAutospacing="1"/>
    </w:pPr>
    <w:rPr>
      <w:rFonts w:ascii="宋体" w:hAnsi="宋体" w:cs="宋体"/>
      <w:kern w:val="0"/>
      <w:sz w:val="18"/>
      <w:szCs w:val="18"/>
    </w:rPr>
  </w:style>
  <w:style w:type="paragraph" w:customStyle="1" w:styleId="xl79">
    <w:name w:val="xl79"/>
    <w:basedOn w:val="a"/>
    <w:rsid w:val="004F0892"/>
    <w:pPr>
      <w:widowControl/>
      <w:pBdr>
        <w:right w:val="double" w:sz="6" w:space="0" w:color="auto"/>
      </w:pBdr>
      <w:spacing w:before="100" w:beforeAutospacing="1" w:after="100" w:afterAutospacing="1"/>
    </w:pPr>
    <w:rPr>
      <w:rFonts w:ascii="宋体" w:hAnsi="宋体" w:cs="宋体"/>
      <w:kern w:val="0"/>
      <w:sz w:val="18"/>
      <w:szCs w:val="18"/>
    </w:rPr>
  </w:style>
  <w:style w:type="paragraph" w:customStyle="1" w:styleId="xl80">
    <w:name w:val="xl80"/>
    <w:basedOn w:val="a"/>
    <w:rsid w:val="004F0892"/>
    <w:pPr>
      <w:widowControl/>
      <w:pBdr>
        <w:bottom w:val="single" w:sz="8" w:space="0" w:color="auto"/>
        <w:right w:val="double" w:sz="6" w:space="0" w:color="auto"/>
      </w:pBdr>
      <w:spacing w:before="100" w:beforeAutospacing="1" w:after="100" w:afterAutospacing="1"/>
    </w:pPr>
    <w:rPr>
      <w:rFonts w:ascii="宋体" w:hAnsi="宋体" w:cs="宋体"/>
      <w:kern w:val="0"/>
      <w:sz w:val="18"/>
      <w:szCs w:val="18"/>
    </w:rPr>
  </w:style>
  <w:style w:type="paragraph" w:styleId="10">
    <w:name w:val="toc 1"/>
    <w:basedOn w:val="a"/>
    <w:next w:val="a"/>
    <w:autoRedefine/>
    <w:uiPriority w:val="39"/>
    <w:unhideWhenUsed/>
    <w:rsid w:val="004F0892"/>
    <w:rPr>
      <w:rFonts w:cs="仿宋_GB2312"/>
      <w:szCs w:val="24"/>
    </w:rPr>
  </w:style>
  <w:style w:type="paragraph" w:styleId="20">
    <w:name w:val="toc 2"/>
    <w:basedOn w:val="a"/>
    <w:next w:val="a"/>
    <w:autoRedefine/>
    <w:uiPriority w:val="39"/>
    <w:unhideWhenUsed/>
    <w:rsid w:val="004F0892"/>
    <w:pPr>
      <w:ind w:leftChars="200" w:left="420"/>
    </w:pPr>
    <w:rPr>
      <w:rFonts w:cs="仿宋_GB2312"/>
      <w:szCs w:val="24"/>
    </w:rPr>
  </w:style>
  <w:style w:type="paragraph" w:styleId="30">
    <w:name w:val="toc 3"/>
    <w:basedOn w:val="a"/>
    <w:next w:val="a"/>
    <w:autoRedefine/>
    <w:uiPriority w:val="39"/>
    <w:unhideWhenUsed/>
    <w:rsid w:val="004F0892"/>
    <w:pPr>
      <w:ind w:leftChars="400" w:left="840"/>
    </w:pPr>
    <w:rPr>
      <w:rFonts w:cs="仿宋_GB2312"/>
      <w:szCs w:val="24"/>
    </w:rPr>
  </w:style>
  <w:style w:type="character" w:styleId="ab">
    <w:name w:val="Hyperlink"/>
    <w:basedOn w:val="a0"/>
    <w:uiPriority w:val="99"/>
    <w:unhideWhenUsed/>
    <w:rsid w:val="004F0892"/>
    <w:rPr>
      <w:color w:val="0000FF"/>
      <w:u w:val="single"/>
    </w:rPr>
  </w:style>
  <w:style w:type="paragraph" w:styleId="TOC">
    <w:name w:val="TOC Heading"/>
    <w:basedOn w:val="1"/>
    <w:next w:val="a"/>
    <w:uiPriority w:val="39"/>
    <w:qFormat/>
    <w:rsid w:val="004F0892"/>
    <w:pPr>
      <w:pageBreakBefore w:val="0"/>
      <w:widowControl/>
      <w:spacing w:before="480" w:after="0" w:line="276" w:lineRule="auto"/>
      <w:jc w:val="left"/>
      <w:outlineLvl w:val="9"/>
    </w:pPr>
    <w:rPr>
      <w:rFonts w:ascii="Cambria" w:eastAsia="宋体" w:hAnsi="Cambria"/>
      <w:color w:val="365F91"/>
      <w:kern w:val="0"/>
      <w:sz w:val="28"/>
      <w:szCs w:val="28"/>
    </w:rPr>
  </w:style>
  <w:style w:type="character" w:customStyle="1" w:styleId="highlight">
    <w:name w:val="highlight"/>
    <w:basedOn w:val="a0"/>
    <w:rsid w:val="004F0892"/>
  </w:style>
  <w:style w:type="paragraph" w:customStyle="1" w:styleId="references">
    <w:name w:val="references"/>
    <w:rsid w:val="004F0892"/>
    <w:pPr>
      <w:numPr>
        <w:numId w:val="2"/>
      </w:numPr>
      <w:spacing w:after="50" w:line="180" w:lineRule="exact"/>
      <w:jc w:val="both"/>
    </w:pPr>
    <w:rPr>
      <w:rFonts w:eastAsia="MS Mincho"/>
      <w:noProof/>
      <w:sz w:val="16"/>
      <w:szCs w:val="16"/>
      <w:lang w:eastAsia="en-US"/>
    </w:rPr>
  </w:style>
  <w:style w:type="paragraph" w:styleId="ac">
    <w:name w:val="Balloon Text"/>
    <w:basedOn w:val="a"/>
    <w:link w:val="Char3"/>
    <w:uiPriority w:val="99"/>
    <w:semiHidden/>
    <w:unhideWhenUsed/>
    <w:rsid w:val="004F0892"/>
    <w:rPr>
      <w:rFonts w:cs="仿宋_GB2312"/>
      <w:sz w:val="18"/>
      <w:szCs w:val="18"/>
    </w:rPr>
  </w:style>
  <w:style w:type="character" w:customStyle="1" w:styleId="Char3">
    <w:name w:val="批注框文本 Char"/>
    <w:basedOn w:val="a0"/>
    <w:link w:val="ac"/>
    <w:uiPriority w:val="99"/>
    <w:semiHidden/>
    <w:rsid w:val="004F0892"/>
    <w:rPr>
      <w:rFonts w:eastAsia="仿宋_GB2312" w:cs="仿宋_GB2312"/>
      <w:kern w:val="2"/>
      <w:sz w:val="18"/>
      <w:szCs w:val="18"/>
    </w:rPr>
  </w:style>
  <w:style w:type="paragraph" w:styleId="ad">
    <w:name w:val="No Spacing"/>
    <w:uiPriority w:val="1"/>
    <w:qFormat/>
    <w:rsid w:val="004F0892"/>
    <w:pPr>
      <w:widowControl w:val="0"/>
      <w:ind w:firstLineChars="200" w:firstLine="200"/>
      <w:jc w:val="both"/>
    </w:pPr>
    <w:rPr>
      <w:rFonts w:eastAsia="仿宋_GB2312" w:cs="仿宋_GB2312"/>
      <w:kern w:val="2"/>
      <w:sz w:val="24"/>
      <w:szCs w:val="24"/>
    </w:rPr>
  </w:style>
  <w:style w:type="paragraph" w:styleId="ae">
    <w:name w:val="endnote text"/>
    <w:basedOn w:val="a"/>
    <w:link w:val="Char4"/>
    <w:uiPriority w:val="99"/>
    <w:unhideWhenUsed/>
    <w:rsid w:val="004F0892"/>
    <w:pPr>
      <w:snapToGrid w:val="0"/>
    </w:pPr>
  </w:style>
  <w:style w:type="character" w:customStyle="1" w:styleId="Char4">
    <w:name w:val="尾注文本 Char"/>
    <w:basedOn w:val="a0"/>
    <w:link w:val="ae"/>
    <w:uiPriority w:val="99"/>
    <w:rsid w:val="004F0892"/>
    <w:rPr>
      <w:rFonts w:eastAsia="仿宋_GB2312"/>
      <w:kern w:val="2"/>
      <w:sz w:val="24"/>
    </w:rPr>
  </w:style>
  <w:style w:type="character" w:styleId="af">
    <w:name w:val="endnote reference"/>
    <w:basedOn w:val="a0"/>
    <w:uiPriority w:val="99"/>
    <w:unhideWhenUsed/>
    <w:rsid w:val="004F0892"/>
    <w:rPr>
      <w:vertAlign w:val="superscript"/>
    </w:rPr>
  </w:style>
  <w:style w:type="paragraph" w:styleId="af0">
    <w:name w:val="caption"/>
    <w:basedOn w:val="a"/>
    <w:next w:val="a"/>
    <w:uiPriority w:val="35"/>
    <w:unhideWhenUsed/>
    <w:qFormat/>
    <w:rsid w:val="004F0892"/>
    <w:pPr>
      <w:jc w:val="center"/>
    </w:pPr>
    <w:rPr>
      <w:rFonts w:ascii="Cambria" w:hAnsi="Cambria"/>
      <w:sz w:val="21"/>
    </w:rPr>
  </w:style>
  <w:style w:type="paragraph" w:customStyle="1" w:styleId="af1">
    <w:name w:val="开题报告正文"/>
    <w:basedOn w:val="a"/>
    <w:rsid w:val="004F0892"/>
    <w:pPr>
      <w:ind w:firstLineChars="0" w:firstLine="410"/>
      <w:jc w:val="both"/>
    </w:pPr>
    <w:rPr>
      <w:rFonts w:cs="宋体"/>
      <w:szCs w:val="24"/>
    </w:rPr>
  </w:style>
  <w:style w:type="character" w:styleId="af2">
    <w:name w:val="Placeholder Text"/>
    <w:basedOn w:val="a0"/>
    <w:uiPriority w:val="99"/>
    <w:semiHidden/>
    <w:rsid w:val="002F2D84"/>
    <w:rPr>
      <w:color w:val="808080"/>
    </w:rPr>
  </w:style>
  <w:style w:type="paragraph" w:styleId="af3">
    <w:name w:val="Date"/>
    <w:basedOn w:val="a"/>
    <w:next w:val="a"/>
    <w:link w:val="Char5"/>
    <w:uiPriority w:val="99"/>
    <w:semiHidden/>
    <w:unhideWhenUsed/>
    <w:rsid w:val="00FD6F33"/>
    <w:pPr>
      <w:ind w:leftChars="2500" w:left="100"/>
    </w:pPr>
  </w:style>
  <w:style w:type="character" w:customStyle="1" w:styleId="Char5">
    <w:name w:val="日期 Char"/>
    <w:basedOn w:val="a0"/>
    <w:link w:val="af3"/>
    <w:uiPriority w:val="99"/>
    <w:semiHidden/>
    <w:rsid w:val="00FD6F33"/>
    <w:rPr>
      <w:rFonts w:eastAsia="仿宋_GB2312"/>
      <w:kern w:val="2"/>
      <w:sz w:val="24"/>
    </w:rPr>
  </w:style>
  <w:style w:type="character" w:styleId="af4">
    <w:name w:val="annotation reference"/>
    <w:basedOn w:val="a0"/>
    <w:uiPriority w:val="99"/>
    <w:semiHidden/>
    <w:unhideWhenUsed/>
    <w:rsid w:val="00C07EF2"/>
    <w:rPr>
      <w:sz w:val="21"/>
      <w:szCs w:val="21"/>
    </w:rPr>
  </w:style>
  <w:style w:type="paragraph" w:styleId="af5">
    <w:name w:val="annotation text"/>
    <w:basedOn w:val="a"/>
    <w:link w:val="Char6"/>
    <w:uiPriority w:val="99"/>
    <w:semiHidden/>
    <w:unhideWhenUsed/>
    <w:rsid w:val="00C07EF2"/>
  </w:style>
  <w:style w:type="character" w:customStyle="1" w:styleId="Char6">
    <w:name w:val="批注文字 Char"/>
    <w:basedOn w:val="a0"/>
    <w:link w:val="af5"/>
    <w:uiPriority w:val="99"/>
    <w:semiHidden/>
    <w:rsid w:val="00C07EF2"/>
    <w:rPr>
      <w:rFonts w:eastAsia="仿宋_GB2312"/>
      <w:kern w:val="2"/>
      <w:sz w:val="24"/>
    </w:rPr>
  </w:style>
  <w:style w:type="paragraph" w:styleId="af6">
    <w:name w:val="annotation subject"/>
    <w:basedOn w:val="af5"/>
    <w:next w:val="af5"/>
    <w:link w:val="Char7"/>
    <w:uiPriority w:val="99"/>
    <w:semiHidden/>
    <w:unhideWhenUsed/>
    <w:rsid w:val="00926264"/>
    <w:rPr>
      <w:b/>
      <w:bCs/>
    </w:rPr>
  </w:style>
  <w:style w:type="character" w:customStyle="1" w:styleId="Char7">
    <w:name w:val="批注主题 Char"/>
    <w:basedOn w:val="Char6"/>
    <w:link w:val="af6"/>
    <w:uiPriority w:val="99"/>
    <w:semiHidden/>
    <w:rsid w:val="00926264"/>
    <w:rPr>
      <w:rFonts w:eastAsia="仿宋_GB2312"/>
      <w:b/>
      <w:bCs/>
      <w:kern w:val="2"/>
      <w:sz w:val="24"/>
    </w:rPr>
  </w:style>
  <w:style w:type="table" w:styleId="af7">
    <w:name w:val="Light Shading"/>
    <w:basedOn w:val="a1"/>
    <w:uiPriority w:val="60"/>
    <w:rsid w:val="00D74EA0"/>
    <w:rPr>
      <w:rFonts w:asciiTheme="minorHAnsi" w:eastAsiaTheme="minorEastAsia" w:hAnsiTheme="minorHAnsi" w:cstheme="minorBidi"/>
      <w:color w:val="000000" w:themeColor="text1" w:themeShade="BF"/>
      <w:kern w:val="2"/>
      <w:sz w:val="21"/>
      <w:szCs w:val="22"/>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EndNoteBibliographyTitle">
    <w:name w:val="EndNote Bibliography Title"/>
    <w:basedOn w:val="a"/>
    <w:link w:val="EndNoteBibliographyTitleChar"/>
    <w:rsid w:val="00730270"/>
    <w:pPr>
      <w:jc w:val="center"/>
    </w:pPr>
    <w:rPr>
      <w:noProof/>
    </w:rPr>
  </w:style>
  <w:style w:type="character" w:customStyle="1" w:styleId="EndNoteBibliographyTitleChar">
    <w:name w:val="EndNote Bibliography Title Char"/>
    <w:basedOn w:val="a0"/>
    <w:link w:val="EndNoteBibliographyTitle"/>
    <w:rsid w:val="00730270"/>
    <w:rPr>
      <w:rFonts w:eastAsia="仿宋_GB2312"/>
      <w:noProof/>
      <w:kern w:val="2"/>
      <w:sz w:val="24"/>
    </w:rPr>
  </w:style>
  <w:style w:type="paragraph" w:customStyle="1" w:styleId="EndNoteBibliography">
    <w:name w:val="EndNote Bibliography"/>
    <w:basedOn w:val="a"/>
    <w:link w:val="EndNoteBibliographyChar"/>
    <w:rsid w:val="00730270"/>
    <w:pPr>
      <w:spacing w:line="240" w:lineRule="auto"/>
    </w:pPr>
    <w:rPr>
      <w:noProof/>
    </w:rPr>
  </w:style>
  <w:style w:type="character" w:customStyle="1" w:styleId="EndNoteBibliographyChar">
    <w:name w:val="EndNote Bibliography Char"/>
    <w:basedOn w:val="a0"/>
    <w:link w:val="EndNoteBibliography"/>
    <w:rsid w:val="00730270"/>
    <w:rPr>
      <w:rFonts w:eastAsia="仿宋_GB2312"/>
      <w:noProof/>
      <w:kern w:val="2"/>
      <w:sz w:val="24"/>
    </w:rPr>
  </w:style>
  <w:style w:type="table" w:customStyle="1" w:styleId="11">
    <w:name w:val="网格型1"/>
    <w:basedOn w:val="a1"/>
    <w:next w:val="aa"/>
    <w:uiPriority w:val="39"/>
    <w:rsid w:val="000B3670"/>
    <w:rPr>
      <w:rFonts w:ascii="Calibri" w:hAnsi="Calibr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21">
    <w:name w:val="网格型2"/>
    <w:basedOn w:val="a1"/>
    <w:next w:val="aa"/>
    <w:uiPriority w:val="39"/>
    <w:rsid w:val="000B3670"/>
    <w:rPr>
      <w:rFonts w:ascii="Calibri" w:hAnsi="Calibr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4F0892"/>
    <w:pPr>
      <w:widowControl w:val="0"/>
      <w:spacing w:line="360" w:lineRule="auto"/>
      <w:ind w:firstLineChars="200" w:firstLine="200"/>
    </w:pPr>
    <w:rPr>
      <w:rFonts w:eastAsia="仿宋_GB2312"/>
      <w:kern w:val="2"/>
      <w:sz w:val="24"/>
    </w:rPr>
  </w:style>
  <w:style w:type="paragraph" w:styleId="1">
    <w:name w:val="heading 1"/>
    <w:basedOn w:val="a"/>
    <w:next w:val="a"/>
    <w:link w:val="1Char"/>
    <w:uiPriority w:val="9"/>
    <w:qFormat/>
    <w:rsid w:val="004F0892"/>
    <w:pPr>
      <w:keepNext/>
      <w:keepLines/>
      <w:pageBreakBefore/>
      <w:spacing w:before="340" w:after="330"/>
      <w:ind w:firstLineChars="0" w:firstLine="0"/>
      <w:jc w:val="center"/>
      <w:outlineLvl w:val="0"/>
    </w:pPr>
    <w:rPr>
      <w:b/>
      <w:bCs/>
      <w:kern w:val="44"/>
      <w:sz w:val="30"/>
      <w:szCs w:val="30"/>
    </w:rPr>
  </w:style>
  <w:style w:type="paragraph" w:styleId="2">
    <w:name w:val="heading 2"/>
    <w:basedOn w:val="a"/>
    <w:next w:val="a"/>
    <w:link w:val="2Char"/>
    <w:uiPriority w:val="9"/>
    <w:qFormat/>
    <w:rsid w:val="004F0892"/>
    <w:pPr>
      <w:spacing w:before="260" w:after="260"/>
      <w:ind w:firstLineChars="0" w:firstLine="0"/>
      <w:outlineLvl w:val="1"/>
    </w:pPr>
    <w:rPr>
      <w:rFonts w:cs="仿宋_GB2312"/>
      <w:b/>
      <w:bCs/>
      <w:sz w:val="28"/>
      <w:szCs w:val="28"/>
    </w:rPr>
  </w:style>
  <w:style w:type="paragraph" w:styleId="3">
    <w:name w:val="heading 3"/>
    <w:basedOn w:val="a"/>
    <w:next w:val="a"/>
    <w:link w:val="3Char"/>
    <w:uiPriority w:val="9"/>
    <w:qFormat/>
    <w:rsid w:val="004F0892"/>
    <w:pPr>
      <w:keepNext/>
      <w:keepLines/>
      <w:spacing w:before="260" w:after="260"/>
      <w:ind w:firstLineChars="0" w:firstLine="0"/>
      <w:outlineLvl w:val="2"/>
    </w:pPr>
    <w:rPr>
      <w:rFonts w:cs="仿宋_GB2312"/>
      <w:b/>
      <w:bCs/>
      <w:szCs w:val="24"/>
    </w:rPr>
  </w:style>
  <w:style w:type="paragraph" w:styleId="4">
    <w:name w:val="heading 4"/>
    <w:basedOn w:val="a"/>
    <w:next w:val="a"/>
    <w:link w:val="4Char"/>
    <w:uiPriority w:val="9"/>
    <w:qFormat/>
    <w:rsid w:val="000877D7"/>
    <w:pPr>
      <w:keepNext/>
      <w:keepLines/>
      <w:spacing w:before="120" w:after="120"/>
      <w:ind w:firstLineChars="0" w:firstLine="0"/>
      <w:outlineLvl w:val="3"/>
    </w:pPr>
    <w:rPr>
      <w:b/>
      <w:bCs/>
      <w:szCs w:val="24"/>
    </w:rPr>
  </w:style>
  <w:style w:type="paragraph" w:styleId="5">
    <w:name w:val="heading 5"/>
    <w:basedOn w:val="a"/>
    <w:next w:val="a"/>
    <w:link w:val="5Char"/>
    <w:uiPriority w:val="9"/>
    <w:qFormat/>
    <w:rsid w:val="004F0892"/>
    <w:pPr>
      <w:keepNext/>
      <w:keepLines/>
      <w:spacing w:before="280" w:after="290" w:line="376" w:lineRule="auto"/>
      <w:ind w:firstLineChars="0" w:firstLine="0"/>
      <w:outlineLvl w:val="4"/>
    </w:pPr>
    <w:rPr>
      <w:rFonts w:cs="仿宋_GB2312"/>
      <w:b/>
      <w:bCs/>
      <w:sz w:val="28"/>
      <w:szCs w:val="28"/>
    </w:rPr>
  </w:style>
  <w:style w:type="paragraph" w:styleId="6">
    <w:name w:val="heading 6"/>
    <w:basedOn w:val="a"/>
    <w:next w:val="a"/>
    <w:link w:val="6Char"/>
    <w:uiPriority w:val="9"/>
    <w:qFormat/>
    <w:rsid w:val="004F0892"/>
    <w:pPr>
      <w:keepNext/>
      <w:keepLines/>
      <w:spacing w:before="240" w:after="64" w:line="320" w:lineRule="auto"/>
      <w:ind w:firstLineChars="0" w:firstLine="0"/>
      <w:outlineLvl w:val="5"/>
    </w:pPr>
    <w:rPr>
      <w:rFonts w:ascii="Cambria" w:hAnsi="Cambria"/>
      <w:b/>
      <w:bCs/>
      <w:szCs w:val="24"/>
    </w:rPr>
  </w:style>
  <w:style w:type="paragraph" w:styleId="7">
    <w:name w:val="heading 7"/>
    <w:basedOn w:val="a"/>
    <w:next w:val="a"/>
    <w:link w:val="7Char"/>
    <w:uiPriority w:val="9"/>
    <w:qFormat/>
    <w:rsid w:val="004F0892"/>
    <w:pPr>
      <w:keepNext/>
      <w:keepLines/>
      <w:spacing w:before="240" w:after="64" w:line="320" w:lineRule="auto"/>
      <w:ind w:firstLineChars="0" w:firstLine="0"/>
      <w:outlineLvl w:val="6"/>
    </w:pPr>
    <w:rPr>
      <w:rFonts w:cs="仿宋_GB2312"/>
      <w:b/>
      <w:bCs/>
      <w:szCs w:val="24"/>
    </w:rPr>
  </w:style>
  <w:style w:type="paragraph" w:styleId="8">
    <w:name w:val="heading 8"/>
    <w:basedOn w:val="a"/>
    <w:next w:val="a"/>
    <w:link w:val="8Char"/>
    <w:uiPriority w:val="9"/>
    <w:qFormat/>
    <w:rsid w:val="004F0892"/>
    <w:pPr>
      <w:keepNext/>
      <w:keepLines/>
      <w:spacing w:before="240" w:after="64" w:line="320" w:lineRule="auto"/>
      <w:ind w:firstLineChars="0" w:firstLine="0"/>
      <w:outlineLvl w:val="7"/>
    </w:pPr>
    <w:rPr>
      <w:rFonts w:ascii="Cambria" w:hAnsi="Cambria"/>
      <w:szCs w:val="24"/>
    </w:rPr>
  </w:style>
  <w:style w:type="paragraph" w:styleId="9">
    <w:name w:val="heading 9"/>
    <w:basedOn w:val="a"/>
    <w:next w:val="a"/>
    <w:link w:val="9Char"/>
    <w:uiPriority w:val="9"/>
    <w:qFormat/>
    <w:rsid w:val="004F0892"/>
    <w:pPr>
      <w:keepNext/>
      <w:keepLines/>
      <w:spacing w:before="240" w:after="64" w:line="320" w:lineRule="auto"/>
      <w:ind w:firstLineChars="0" w:firstLine="0"/>
      <w:outlineLvl w:val="8"/>
    </w:pPr>
    <w:rPr>
      <w:rFonts w:ascii="Cambria" w:hAnsi="Cambria"/>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4F0892"/>
    <w:rPr>
      <w:rFonts w:eastAsia="仿宋_GB2312"/>
      <w:b/>
      <w:bCs/>
      <w:kern w:val="44"/>
      <w:sz w:val="30"/>
      <w:szCs w:val="30"/>
    </w:rPr>
  </w:style>
  <w:style w:type="character" w:customStyle="1" w:styleId="2Char">
    <w:name w:val="标题 2 Char"/>
    <w:basedOn w:val="a0"/>
    <w:link w:val="2"/>
    <w:uiPriority w:val="9"/>
    <w:rsid w:val="004F0892"/>
    <w:rPr>
      <w:rFonts w:eastAsia="仿宋_GB2312" w:cs="仿宋_GB2312"/>
      <w:b/>
      <w:bCs/>
      <w:kern w:val="2"/>
      <w:sz w:val="28"/>
      <w:szCs w:val="28"/>
    </w:rPr>
  </w:style>
  <w:style w:type="character" w:customStyle="1" w:styleId="3Char">
    <w:name w:val="标题 3 Char"/>
    <w:basedOn w:val="a0"/>
    <w:link w:val="3"/>
    <w:uiPriority w:val="9"/>
    <w:rsid w:val="004F0892"/>
    <w:rPr>
      <w:rFonts w:eastAsia="仿宋_GB2312" w:cs="仿宋_GB2312"/>
      <w:b/>
      <w:bCs/>
      <w:kern w:val="2"/>
      <w:sz w:val="24"/>
      <w:szCs w:val="24"/>
    </w:rPr>
  </w:style>
  <w:style w:type="character" w:customStyle="1" w:styleId="4Char">
    <w:name w:val="标题 4 Char"/>
    <w:basedOn w:val="a0"/>
    <w:link w:val="4"/>
    <w:uiPriority w:val="9"/>
    <w:rsid w:val="000877D7"/>
    <w:rPr>
      <w:rFonts w:eastAsia="仿宋_GB2312"/>
      <w:b/>
      <w:bCs/>
      <w:kern w:val="2"/>
      <w:sz w:val="24"/>
      <w:szCs w:val="24"/>
    </w:rPr>
  </w:style>
  <w:style w:type="character" w:customStyle="1" w:styleId="5Char">
    <w:name w:val="标题 5 Char"/>
    <w:basedOn w:val="a0"/>
    <w:link w:val="5"/>
    <w:uiPriority w:val="9"/>
    <w:rsid w:val="004F0892"/>
    <w:rPr>
      <w:rFonts w:eastAsia="仿宋_GB2312" w:cs="仿宋_GB2312"/>
      <w:b/>
      <w:bCs/>
      <w:kern w:val="2"/>
      <w:sz w:val="28"/>
      <w:szCs w:val="28"/>
    </w:rPr>
  </w:style>
  <w:style w:type="character" w:customStyle="1" w:styleId="6Char">
    <w:name w:val="标题 6 Char"/>
    <w:basedOn w:val="a0"/>
    <w:link w:val="6"/>
    <w:uiPriority w:val="9"/>
    <w:rsid w:val="004F0892"/>
    <w:rPr>
      <w:rFonts w:ascii="Cambria" w:eastAsia="仿宋_GB2312" w:hAnsi="Cambria"/>
      <w:b/>
      <w:bCs/>
      <w:kern w:val="2"/>
      <w:sz w:val="24"/>
      <w:szCs w:val="24"/>
    </w:rPr>
  </w:style>
  <w:style w:type="character" w:customStyle="1" w:styleId="7Char">
    <w:name w:val="标题 7 Char"/>
    <w:basedOn w:val="a0"/>
    <w:link w:val="7"/>
    <w:uiPriority w:val="9"/>
    <w:rsid w:val="004F0892"/>
    <w:rPr>
      <w:rFonts w:eastAsia="仿宋_GB2312" w:cs="仿宋_GB2312"/>
      <w:b/>
      <w:bCs/>
      <w:kern w:val="2"/>
      <w:sz w:val="24"/>
      <w:szCs w:val="24"/>
    </w:rPr>
  </w:style>
  <w:style w:type="character" w:customStyle="1" w:styleId="8Char">
    <w:name w:val="标题 8 Char"/>
    <w:basedOn w:val="a0"/>
    <w:link w:val="8"/>
    <w:uiPriority w:val="9"/>
    <w:rsid w:val="004F0892"/>
    <w:rPr>
      <w:rFonts w:ascii="Cambria" w:eastAsia="仿宋_GB2312" w:hAnsi="Cambria"/>
      <w:kern w:val="2"/>
      <w:sz w:val="24"/>
      <w:szCs w:val="24"/>
    </w:rPr>
  </w:style>
  <w:style w:type="character" w:customStyle="1" w:styleId="9Char">
    <w:name w:val="标题 9 Char"/>
    <w:basedOn w:val="a0"/>
    <w:link w:val="9"/>
    <w:uiPriority w:val="9"/>
    <w:rsid w:val="004F0892"/>
    <w:rPr>
      <w:rFonts w:ascii="Cambria" w:eastAsia="仿宋_GB2312" w:hAnsi="Cambria"/>
      <w:kern w:val="2"/>
      <w:sz w:val="24"/>
      <w:szCs w:val="21"/>
    </w:rPr>
  </w:style>
  <w:style w:type="paragraph" w:styleId="a3">
    <w:name w:val="header"/>
    <w:basedOn w:val="a"/>
    <w:link w:val="Char"/>
    <w:rsid w:val="004F0892"/>
    <w:pPr>
      <w:pBdr>
        <w:top w:val="none" w:sz="0" w:space="1" w:color="auto"/>
        <w:left w:val="none" w:sz="0" w:space="4" w:color="auto"/>
        <w:bottom w:val="none" w:sz="0" w:space="1" w:color="auto"/>
        <w:right w:val="none" w:sz="0" w:space="4" w:color="auto"/>
      </w:pBdr>
      <w:tabs>
        <w:tab w:val="center" w:pos="4153"/>
        <w:tab w:val="right" w:pos="8306"/>
      </w:tabs>
      <w:snapToGrid w:val="0"/>
      <w:spacing w:line="240" w:lineRule="auto"/>
      <w:jc w:val="both"/>
    </w:pPr>
    <w:rPr>
      <w:sz w:val="18"/>
    </w:rPr>
  </w:style>
  <w:style w:type="character" w:customStyle="1" w:styleId="Char">
    <w:name w:val="页眉 Char"/>
    <w:basedOn w:val="a0"/>
    <w:link w:val="a3"/>
    <w:rsid w:val="004F0892"/>
    <w:rPr>
      <w:rFonts w:eastAsia="仿宋_GB2312"/>
      <w:kern w:val="2"/>
      <w:sz w:val="18"/>
    </w:rPr>
  </w:style>
  <w:style w:type="paragraph" w:styleId="a4">
    <w:name w:val="footer"/>
    <w:basedOn w:val="a"/>
    <w:link w:val="Char0"/>
    <w:rsid w:val="004F0892"/>
    <w:pPr>
      <w:tabs>
        <w:tab w:val="center" w:pos="4153"/>
        <w:tab w:val="right" w:pos="8306"/>
      </w:tabs>
      <w:snapToGrid w:val="0"/>
    </w:pPr>
    <w:rPr>
      <w:sz w:val="18"/>
    </w:rPr>
  </w:style>
  <w:style w:type="character" w:customStyle="1" w:styleId="Char0">
    <w:name w:val="页脚 Char"/>
    <w:basedOn w:val="a0"/>
    <w:link w:val="a4"/>
    <w:rsid w:val="004F0892"/>
    <w:rPr>
      <w:rFonts w:eastAsia="仿宋_GB2312"/>
      <w:kern w:val="2"/>
      <w:sz w:val="18"/>
    </w:rPr>
  </w:style>
  <w:style w:type="paragraph" w:styleId="a5">
    <w:name w:val="List Paragraph"/>
    <w:basedOn w:val="a"/>
    <w:uiPriority w:val="34"/>
    <w:qFormat/>
    <w:rsid w:val="004F0892"/>
    <w:pPr>
      <w:ind w:firstLine="420"/>
    </w:pPr>
    <w:rPr>
      <w:rFonts w:cs="仿宋_GB2312"/>
      <w:szCs w:val="24"/>
    </w:rPr>
  </w:style>
  <w:style w:type="paragraph" w:styleId="a6">
    <w:name w:val="Title"/>
    <w:basedOn w:val="a"/>
    <w:next w:val="a"/>
    <w:link w:val="Char1"/>
    <w:uiPriority w:val="10"/>
    <w:qFormat/>
    <w:rsid w:val="004F0892"/>
    <w:pPr>
      <w:spacing w:before="240" w:after="60"/>
      <w:jc w:val="center"/>
      <w:outlineLvl w:val="0"/>
    </w:pPr>
    <w:rPr>
      <w:rFonts w:ascii="Cambria" w:hAnsi="Cambria"/>
      <w:b/>
      <w:bCs/>
      <w:sz w:val="32"/>
      <w:szCs w:val="32"/>
    </w:rPr>
  </w:style>
  <w:style w:type="character" w:customStyle="1" w:styleId="Char1">
    <w:name w:val="标题 Char"/>
    <w:basedOn w:val="a0"/>
    <w:link w:val="a6"/>
    <w:uiPriority w:val="10"/>
    <w:rsid w:val="004F0892"/>
    <w:rPr>
      <w:rFonts w:ascii="Cambria" w:eastAsia="仿宋_GB2312" w:hAnsi="Cambria"/>
      <w:b/>
      <w:bCs/>
      <w:kern w:val="2"/>
      <w:sz w:val="32"/>
      <w:szCs w:val="32"/>
    </w:rPr>
  </w:style>
  <w:style w:type="paragraph" w:styleId="a7">
    <w:name w:val="Document Map"/>
    <w:basedOn w:val="a"/>
    <w:link w:val="Char2"/>
    <w:uiPriority w:val="99"/>
    <w:semiHidden/>
    <w:unhideWhenUsed/>
    <w:rsid w:val="004F0892"/>
    <w:rPr>
      <w:rFonts w:ascii="宋体" w:cs="仿宋_GB2312"/>
      <w:sz w:val="18"/>
      <w:szCs w:val="18"/>
    </w:rPr>
  </w:style>
  <w:style w:type="character" w:customStyle="1" w:styleId="Char2">
    <w:name w:val="文档结构图 Char"/>
    <w:basedOn w:val="a0"/>
    <w:link w:val="a7"/>
    <w:uiPriority w:val="99"/>
    <w:semiHidden/>
    <w:rsid w:val="004F0892"/>
    <w:rPr>
      <w:rFonts w:ascii="宋体" w:eastAsia="仿宋_GB2312" w:cs="仿宋_GB2312"/>
      <w:kern w:val="2"/>
      <w:sz w:val="18"/>
      <w:szCs w:val="18"/>
    </w:rPr>
  </w:style>
  <w:style w:type="paragraph" w:styleId="a8">
    <w:name w:val="Normal Indent"/>
    <w:basedOn w:val="a"/>
    <w:uiPriority w:val="99"/>
    <w:rsid w:val="004F0892"/>
    <w:pPr>
      <w:spacing w:line="300" w:lineRule="auto"/>
      <w:ind w:firstLine="420"/>
    </w:pPr>
    <w:rPr>
      <w:rFonts w:cs="宋体"/>
      <w:szCs w:val="24"/>
    </w:rPr>
  </w:style>
  <w:style w:type="paragraph" w:customStyle="1" w:styleId="a9">
    <w:name w:val="列项——"/>
    <w:rsid w:val="004F0892"/>
    <w:pPr>
      <w:widowControl w:val="0"/>
      <w:tabs>
        <w:tab w:val="num" w:pos="360"/>
        <w:tab w:val="num" w:pos="854"/>
      </w:tabs>
      <w:ind w:leftChars="200" w:left="200" w:hangingChars="200" w:hanging="200"/>
      <w:jc w:val="both"/>
    </w:pPr>
    <w:rPr>
      <w:rFonts w:ascii="宋体"/>
      <w:sz w:val="21"/>
    </w:rPr>
  </w:style>
  <w:style w:type="table" w:styleId="aa">
    <w:name w:val="Table Grid"/>
    <w:basedOn w:val="a1"/>
    <w:uiPriority w:val="39"/>
    <w:rsid w:val="004F0892"/>
    <w:rPr>
      <w:rFonts w:ascii="Calibri" w:hAnsi="Calibr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font5">
    <w:name w:val="font5"/>
    <w:basedOn w:val="a"/>
    <w:rsid w:val="004F0892"/>
    <w:pPr>
      <w:widowControl/>
      <w:spacing w:before="100" w:beforeAutospacing="1" w:after="100" w:afterAutospacing="1"/>
    </w:pPr>
    <w:rPr>
      <w:rFonts w:ascii="宋体" w:hAnsi="宋体" w:cs="宋体"/>
      <w:kern w:val="0"/>
      <w:sz w:val="18"/>
      <w:szCs w:val="18"/>
    </w:rPr>
  </w:style>
  <w:style w:type="paragraph" w:customStyle="1" w:styleId="xl66">
    <w:name w:val="xl66"/>
    <w:basedOn w:val="a"/>
    <w:rsid w:val="004F0892"/>
    <w:pPr>
      <w:widowControl/>
      <w:pBdr>
        <w:top w:val="single" w:sz="8" w:space="0" w:color="auto"/>
        <w:left w:val="single" w:sz="8" w:space="0" w:color="auto"/>
      </w:pBdr>
      <w:spacing w:before="100" w:beforeAutospacing="1" w:after="100" w:afterAutospacing="1"/>
    </w:pPr>
    <w:rPr>
      <w:rFonts w:ascii="宋体" w:hAnsi="宋体" w:cs="宋体"/>
      <w:b/>
      <w:bCs/>
      <w:kern w:val="0"/>
      <w:szCs w:val="24"/>
    </w:rPr>
  </w:style>
  <w:style w:type="paragraph" w:customStyle="1" w:styleId="xl67">
    <w:name w:val="xl67"/>
    <w:basedOn w:val="a"/>
    <w:rsid w:val="004F0892"/>
    <w:pPr>
      <w:widowControl/>
      <w:pBdr>
        <w:top w:val="single" w:sz="8" w:space="0" w:color="auto"/>
      </w:pBdr>
      <w:spacing w:before="100" w:beforeAutospacing="1" w:after="100" w:afterAutospacing="1"/>
    </w:pPr>
    <w:rPr>
      <w:rFonts w:ascii="宋体" w:hAnsi="宋体" w:cs="宋体"/>
      <w:b/>
      <w:bCs/>
      <w:kern w:val="0"/>
      <w:szCs w:val="24"/>
    </w:rPr>
  </w:style>
  <w:style w:type="paragraph" w:customStyle="1" w:styleId="xl68">
    <w:name w:val="xl68"/>
    <w:basedOn w:val="a"/>
    <w:rsid w:val="004F0892"/>
    <w:pPr>
      <w:widowControl/>
      <w:pBdr>
        <w:top w:val="single" w:sz="8" w:space="0" w:color="auto"/>
        <w:right w:val="single" w:sz="8" w:space="0" w:color="auto"/>
      </w:pBdr>
      <w:spacing w:before="100" w:beforeAutospacing="1" w:after="100" w:afterAutospacing="1"/>
    </w:pPr>
    <w:rPr>
      <w:rFonts w:ascii="宋体" w:hAnsi="宋体" w:cs="宋体"/>
      <w:b/>
      <w:bCs/>
      <w:kern w:val="0"/>
      <w:szCs w:val="24"/>
    </w:rPr>
  </w:style>
  <w:style w:type="paragraph" w:customStyle="1" w:styleId="xl69">
    <w:name w:val="xl69"/>
    <w:basedOn w:val="a"/>
    <w:rsid w:val="004F0892"/>
    <w:pPr>
      <w:widowControl/>
      <w:pBdr>
        <w:left w:val="single" w:sz="8" w:space="0" w:color="auto"/>
      </w:pBdr>
      <w:spacing w:before="100" w:beforeAutospacing="1" w:after="100" w:afterAutospacing="1"/>
    </w:pPr>
    <w:rPr>
      <w:rFonts w:ascii="宋体" w:hAnsi="宋体" w:cs="宋体"/>
      <w:kern w:val="0"/>
      <w:szCs w:val="24"/>
    </w:rPr>
  </w:style>
  <w:style w:type="paragraph" w:customStyle="1" w:styleId="xl70">
    <w:name w:val="xl70"/>
    <w:basedOn w:val="a"/>
    <w:rsid w:val="004F0892"/>
    <w:pPr>
      <w:widowControl/>
      <w:pBdr>
        <w:right w:val="single" w:sz="8" w:space="0" w:color="auto"/>
      </w:pBdr>
      <w:spacing w:before="100" w:beforeAutospacing="1" w:after="100" w:afterAutospacing="1"/>
    </w:pPr>
    <w:rPr>
      <w:rFonts w:ascii="宋体" w:hAnsi="宋体" w:cs="宋体"/>
      <w:kern w:val="0"/>
      <w:szCs w:val="24"/>
    </w:rPr>
  </w:style>
  <w:style w:type="paragraph" w:customStyle="1" w:styleId="xl71">
    <w:name w:val="xl71"/>
    <w:basedOn w:val="a"/>
    <w:rsid w:val="004F0892"/>
    <w:pPr>
      <w:widowControl/>
      <w:pBdr>
        <w:right w:val="single" w:sz="8" w:space="0" w:color="auto"/>
      </w:pBdr>
      <w:spacing w:before="100" w:beforeAutospacing="1" w:after="100" w:afterAutospacing="1"/>
    </w:pPr>
    <w:rPr>
      <w:rFonts w:ascii="宋体" w:hAnsi="宋体" w:cs="宋体"/>
      <w:kern w:val="0"/>
      <w:szCs w:val="24"/>
    </w:rPr>
  </w:style>
  <w:style w:type="paragraph" w:customStyle="1" w:styleId="xl72">
    <w:name w:val="xl72"/>
    <w:basedOn w:val="a"/>
    <w:rsid w:val="004F0892"/>
    <w:pPr>
      <w:widowControl/>
      <w:spacing w:before="100" w:beforeAutospacing="1" w:after="100" w:afterAutospacing="1"/>
    </w:pPr>
    <w:rPr>
      <w:rFonts w:ascii="宋体" w:hAnsi="宋体" w:cs="宋体"/>
      <w:kern w:val="0"/>
      <w:szCs w:val="24"/>
    </w:rPr>
  </w:style>
  <w:style w:type="paragraph" w:customStyle="1" w:styleId="xl73">
    <w:name w:val="xl73"/>
    <w:basedOn w:val="a"/>
    <w:rsid w:val="004F0892"/>
    <w:pPr>
      <w:widowControl/>
      <w:pBdr>
        <w:left w:val="single" w:sz="8" w:space="0" w:color="auto"/>
      </w:pBdr>
      <w:spacing w:before="100" w:beforeAutospacing="1" w:after="100" w:afterAutospacing="1"/>
    </w:pPr>
    <w:rPr>
      <w:rFonts w:ascii="宋体" w:hAnsi="宋体" w:cs="宋体"/>
      <w:kern w:val="0"/>
      <w:szCs w:val="24"/>
    </w:rPr>
  </w:style>
  <w:style w:type="paragraph" w:customStyle="1" w:styleId="xl74">
    <w:name w:val="xl74"/>
    <w:basedOn w:val="a"/>
    <w:rsid w:val="004F0892"/>
    <w:pPr>
      <w:widowControl/>
      <w:pBdr>
        <w:left w:val="single" w:sz="8" w:space="0" w:color="auto"/>
        <w:bottom w:val="single" w:sz="8" w:space="0" w:color="auto"/>
      </w:pBdr>
      <w:spacing w:before="100" w:beforeAutospacing="1" w:after="100" w:afterAutospacing="1"/>
    </w:pPr>
    <w:rPr>
      <w:rFonts w:ascii="宋体" w:hAnsi="宋体" w:cs="宋体"/>
      <w:kern w:val="0"/>
      <w:szCs w:val="24"/>
    </w:rPr>
  </w:style>
  <w:style w:type="paragraph" w:customStyle="1" w:styleId="xl75">
    <w:name w:val="xl75"/>
    <w:basedOn w:val="a"/>
    <w:rsid w:val="004F0892"/>
    <w:pPr>
      <w:widowControl/>
      <w:pBdr>
        <w:bottom w:val="single" w:sz="8" w:space="0" w:color="auto"/>
      </w:pBdr>
      <w:spacing w:before="100" w:beforeAutospacing="1" w:after="100" w:afterAutospacing="1"/>
    </w:pPr>
    <w:rPr>
      <w:rFonts w:ascii="宋体" w:hAnsi="宋体" w:cs="宋体"/>
      <w:kern w:val="0"/>
      <w:szCs w:val="24"/>
    </w:rPr>
  </w:style>
  <w:style w:type="paragraph" w:customStyle="1" w:styleId="xl76">
    <w:name w:val="xl76"/>
    <w:basedOn w:val="a"/>
    <w:rsid w:val="004F0892"/>
    <w:pPr>
      <w:widowControl/>
      <w:pBdr>
        <w:bottom w:val="single" w:sz="8" w:space="0" w:color="auto"/>
        <w:right w:val="single" w:sz="8" w:space="0" w:color="auto"/>
      </w:pBdr>
      <w:spacing w:before="100" w:beforeAutospacing="1" w:after="100" w:afterAutospacing="1"/>
    </w:pPr>
    <w:rPr>
      <w:rFonts w:ascii="宋体" w:hAnsi="宋体" w:cs="宋体"/>
      <w:kern w:val="0"/>
      <w:szCs w:val="24"/>
    </w:rPr>
  </w:style>
  <w:style w:type="paragraph" w:customStyle="1" w:styleId="xl77">
    <w:name w:val="xl77"/>
    <w:basedOn w:val="a"/>
    <w:rsid w:val="004F0892"/>
    <w:pPr>
      <w:widowControl/>
      <w:pBdr>
        <w:top w:val="single" w:sz="8" w:space="0" w:color="auto"/>
        <w:bottom w:val="single" w:sz="4" w:space="0" w:color="auto"/>
        <w:right w:val="double" w:sz="6" w:space="0" w:color="auto"/>
      </w:pBdr>
      <w:spacing w:before="100" w:beforeAutospacing="1" w:after="100" w:afterAutospacing="1"/>
    </w:pPr>
    <w:rPr>
      <w:rFonts w:ascii="宋体" w:hAnsi="宋体" w:cs="宋体"/>
      <w:b/>
      <w:bCs/>
      <w:kern w:val="0"/>
      <w:szCs w:val="24"/>
    </w:rPr>
  </w:style>
  <w:style w:type="paragraph" w:customStyle="1" w:styleId="xl78">
    <w:name w:val="xl78"/>
    <w:basedOn w:val="a"/>
    <w:rsid w:val="004F0892"/>
    <w:pPr>
      <w:widowControl/>
      <w:pBdr>
        <w:right w:val="double" w:sz="6" w:space="0" w:color="auto"/>
      </w:pBdr>
      <w:spacing w:before="100" w:beforeAutospacing="1" w:after="100" w:afterAutospacing="1"/>
    </w:pPr>
    <w:rPr>
      <w:rFonts w:ascii="宋体" w:hAnsi="宋体" w:cs="宋体"/>
      <w:kern w:val="0"/>
      <w:sz w:val="18"/>
      <w:szCs w:val="18"/>
    </w:rPr>
  </w:style>
  <w:style w:type="paragraph" w:customStyle="1" w:styleId="xl79">
    <w:name w:val="xl79"/>
    <w:basedOn w:val="a"/>
    <w:rsid w:val="004F0892"/>
    <w:pPr>
      <w:widowControl/>
      <w:pBdr>
        <w:right w:val="double" w:sz="6" w:space="0" w:color="auto"/>
      </w:pBdr>
      <w:spacing w:before="100" w:beforeAutospacing="1" w:after="100" w:afterAutospacing="1"/>
    </w:pPr>
    <w:rPr>
      <w:rFonts w:ascii="宋体" w:hAnsi="宋体" w:cs="宋体"/>
      <w:kern w:val="0"/>
      <w:sz w:val="18"/>
      <w:szCs w:val="18"/>
    </w:rPr>
  </w:style>
  <w:style w:type="paragraph" w:customStyle="1" w:styleId="xl80">
    <w:name w:val="xl80"/>
    <w:basedOn w:val="a"/>
    <w:rsid w:val="004F0892"/>
    <w:pPr>
      <w:widowControl/>
      <w:pBdr>
        <w:bottom w:val="single" w:sz="8" w:space="0" w:color="auto"/>
        <w:right w:val="double" w:sz="6" w:space="0" w:color="auto"/>
      </w:pBdr>
      <w:spacing w:before="100" w:beforeAutospacing="1" w:after="100" w:afterAutospacing="1"/>
    </w:pPr>
    <w:rPr>
      <w:rFonts w:ascii="宋体" w:hAnsi="宋体" w:cs="宋体"/>
      <w:kern w:val="0"/>
      <w:sz w:val="18"/>
      <w:szCs w:val="18"/>
    </w:rPr>
  </w:style>
  <w:style w:type="paragraph" w:styleId="10">
    <w:name w:val="toc 1"/>
    <w:basedOn w:val="a"/>
    <w:next w:val="a"/>
    <w:autoRedefine/>
    <w:uiPriority w:val="39"/>
    <w:unhideWhenUsed/>
    <w:rsid w:val="004F0892"/>
    <w:rPr>
      <w:rFonts w:cs="仿宋_GB2312"/>
      <w:szCs w:val="24"/>
    </w:rPr>
  </w:style>
  <w:style w:type="paragraph" w:styleId="20">
    <w:name w:val="toc 2"/>
    <w:basedOn w:val="a"/>
    <w:next w:val="a"/>
    <w:autoRedefine/>
    <w:uiPriority w:val="39"/>
    <w:unhideWhenUsed/>
    <w:rsid w:val="004F0892"/>
    <w:pPr>
      <w:ind w:leftChars="200" w:left="420"/>
    </w:pPr>
    <w:rPr>
      <w:rFonts w:cs="仿宋_GB2312"/>
      <w:szCs w:val="24"/>
    </w:rPr>
  </w:style>
  <w:style w:type="paragraph" w:styleId="30">
    <w:name w:val="toc 3"/>
    <w:basedOn w:val="a"/>
    <w:next w:val="a"/>
    <w:autoRedefine/>
    <w:uiPriority w:val="39"/>
    <w:unhideWhenUsed/>
    <w:rsid w:val="004F0892"/>
    <w:pPr>
      <w:ind w:leftChars="400" w:left="840"/>
    </w:pPr>
    <w:rPr>
      <w:rFonts w:cs="仿宋_GB2312"/>
      <w:szCs w:val="24"/>
    </w:rPr>
  </w:style>
  <w:style w:type="character" w:styleId="ab">
    <w:name w:val="Hyperlink"/>
    <w:basedOn w:val="a0"/>
    <w:uiPriority w:val="99"/>
    <w:unhideWhenUsed/>
    <w:rsid w:val="004F0892"/>
    <w:rPr>
      <w:color w:val="0000FF"/>
      <w:u w:val="single"/>
    </w:rPr>
  </w:style>
  <w:style w:type="paragraph" w:styleId="TOC">
    <w:name w:val="TOC Heading"/>
    <w:basedOn w:val="1"/>
    <w:next w:val="a"/>
    <w:uiPriority w:val="39"/>
    <w:qFormat/>
    <w:rsid w:val="004F0892"/>
    <w:pPr>
      <w:pageBreakBefore w:val="0"/>
      <w:widowControl/>
      <w:spacing w:before="480" w:after="0" w:line="276" w:lineRule="auto"/>
      <w:jc w:val="left"/>
      <w:outlineLvl w:val="9"/>
    </w:pPr>
    <w:rPr>
      <w:rFonts w:ascii="Cambria" w:eastAsia="宋体" w:hAnsi="Cambria"/>
      <w:color w:val="365F91"/>
      <w:kern w:val="0"/>
      <w:sz w:val="28"/>
      <w:szCs w:val="28"/>
    </w:rPr>
  </w:style>
  <w:style w:type="character" w:customStyle="1" w:styleId="highlight">
    <w:name w:val="highlight"/>
    <w:basedOn w:val="a0"/>
    <w:rsid w:val="004F0892"/>
  </w:style>
  <w:style w:type="paragraph" w:customStyle="1" w:styleId="references">
    <w:name w:val="references"/>
    <w:rsid w:val="004F0892"/>
    <w:pPr>
      <w:numPr>
        <w:numId w:val="2"/>
      </w:numPr>
      <w:spacing w:after="50" w:line="180" w:lineRule="exact"/>
      <w:jc w:val="both"/>
    </w:pPr>
    <w:rPr>
      <w:rFonts w:eastAsia="MS Mincho"/>
      <w:noProof/>
      <w:sz w:val="16"/>
      <w:szCs w:val="16"/>
      <w:lang w:eastAsia="en-US"/>
    </w:rPr>
  </w:style>
  <w:style w:type="paragraph" w:styleId="ac">
    <w:name w:val="Balloon Text"/>
    <w:basedOn w:val="a"/>
    <w:link w:val="Char3"/>
    <w:uiPriority w:val="99"/>
    <w:semiHidden/>
    <w:unhideWhenUsed/>
    <w:rsid w:val="004F0892"/>
    <w:rPr>
      <w:rFonts w:cs="仿宋_GB2312"/>
      <w:sz w:val="18"/>
      <w:szCs w:val="18"/>
    </w:rPr>
  </w:style>
  <w:style w:type="character" w:customStyle="1" w:styleId="Char3">
    <w:name w:val="批注框文本 Char"/>
    <w:basedOn w:val="a0"/>
    <w:link w:val="ac"/>
    <w:uiPriority w:val="99"/>
    <w:semiHidden/>
    <w:rsid w:val="004F0892"/>
    <w:rPr>
      <w:rFonts w:eastAsia="仿宋_GB2312" w:cs="仿宋_GB2312"/>
      <w:kern w:val="2"/>
      <w:sz w:val="18"/>
      <w:szCs w:val="18"/>
    </w:rPr>
  </w:style>
  <w:style w:type="paragraph" w:styleId="ad">
    <w:name w:val="No Spacing"/>
    <w:uiPriority w:val="1"/>
    <w:qFormat/>
    <w:rsid w:val="004F0892"/>
    <w:pPr>
      <w:widowControl w:val="0"/>
      <w:ind w:firstLineChars="200" w:firstLine="200"/>
      <w:jc w:val="both"/>
    </w:pPr>
    <w:rPr>
      <w:rFonts w:eastAsia="仿宋_GB2312" w:cs="仿宋_GB2312"/>
      <w:kern w:val="2"/>
      <w:sz w:val="24"/>
      <w:szCs w:val="24"/>
    </w:rPr>
  </w:style>
  <w:style w:type="paragraph" w:styleId="ae">
    <w:name w:val="endnote text"/>
    <w:basedOn w:val="a"/>
    <w:link w:val="Char4"/>
    <w:uiPriority w:val="99"/>
    <w:unhideWhenUsed/>
    <w:rsid w:val="004F0892"/>
    <w:pPr>
      <w:snapToGrid w:val="0"/>
    </w:pPr>
  </w:style>
  <w:style w:type="character" w:customStyle="1" w:styleId="Char4">
    <w:name w:val="尾注文本 Char"/>
    <w:basedOn w:val="a0"/>
    <w:link w:val="ae"/>
    <w:uiPriority w:val="99"/>
    <w:rsid w:val="004F0892"/>
    <w:rPr>
      <w:rFonts w:eastAsia="仿宋_GB2312"/>
      <w:kern w:val="2"/>
      <w:sz w:val="24"/>
    </w:rPr>
  </w:style>
  <w:style w:type="character" w:styleId="af">
    <w:name w:val="endnote reference"/>
    <w:basedOn w:val="a0"/>
    <w:uiPriority w:val="99"/>
    <w:unhideWhenUsed/>
    <w:rsid w:val="004F0892"/>
    <w:rPr>
      <w:vertAlign w:val="superscript"/>
    </w:rPr>
  </w:style>
  <w:style w:type="paragraph" w:styleId="af0">
    <w:name w:val="caption"/>
    <w:basedOn w:val="a"/>
    <w:next w:val="a"/>
    <w:uiPriority w:val="35"/>
    <w:unhideWhenUsed/>
    <w:qFormat/>
    <w:rsid w:val="004F0892"/>
    <w:pPr>
      <w:jc w:val="center"/>
    </w:pPr>
    <w:rPr>
      <w:rFonts w:ascii="Cambria" w:hAnsi="Cambria"/>
      <w:sz w:val="21"/>
    </w:rPr>
  </w:style>
  <w:style w:type="paragraph" w:customStyle="1" w:styleId="af1">
    <w:name w:val="开题报告正文"/>
    <w:basedOn w:val="a"/>
    <w:rsid w:val="004F0892"/>
    <w:pPr>
      <w:ind w:firstLineChars="0" w:firstLine="410"/>
      <w:jc w:val="both"/>
    </w:pPr>
    <w:rPr>
      <w:rFonts w:cs="宋体"/>
      <w:szCs w:val="24"/>
    </w:rPr>
  </w:style>
  <w:style w:type="character" w:styleId="af2">
    <w:name w:val="Placeholder Text"/>
    <w:basedOn w:val="a0"/>
    <w:uiPriority w:val="99"/>
    <w:semiHidden/>
    <w:rsid w:val="002F2D84"/>
    <w:rPr>
      <w:color w:val="808080"/>
    </w:rPr>
  </w:style>
  <w:style w:type="paragraph" w:styleId="af3">
    <w:name w:val="Date"/>
    <w:basedOn w:val="a"/>
    <w:next w:val="a"/>
    <w:link w:val="Char5"/>
    <w:uiPriority w:val="99"/>
    <w:semiHidden/>
    <w:unhideWhenUsed/>
    <w:rsid w:val="00FD6F33"/>
    <w:pPr>
      <w:ind w:leftChars="2500" w:left="100"/>
    </w:pPr>
  </w:style>
  <w:style w:type="character" w:customStyle="1" w:styleId="Char5">
    <w:name w:val="日期 Char"/>
    <w:basedOn w:val="a0"/>
    <w:link w:val="af3"/>
    <w:uiPriority w:val="99"/>
    <w:semiHidden/>
    <w:rsid w:val="00FD6F33"/>
    <w:rPr>
      <w:rFonts w:eastAsia="仿宋_GB2312"/>
      <w:kern w:val="2"/>
      <w:sz w:val="24"/>
    </w:rPr>
  </w:style>
  <w:style w:type="character" w:styleId="af4">
    <w:name w:val="annotation reference"/>
    <w:basedOn w:val="a0"/>
    <w:uiPriority w:val="99"/>
    <w:semiHidden/>
    <w:unhideWhenUsed/>
    <w:rsid w:val="00C07EF2"/>
    <w:rPr>
      <w:sz w:val="21"/>
      <w:szCs w:val="21"/>
    </w:rPr>
  </w:style>
  <w:style w:type="paragraph" w:styleId="af5">
    <w:name w:val="annotation text"/>
    <w:basedOn w:val="a"/>
    <w:link w:val="Char6"/>
    <w:uiPriority w:val="99"/>
    <w:semiHidden/>
    <w:unhideWhenUsed/>
    <w:rsid w:val="00C07EF2"/>
  </w:style>
  <w:style w:type="character" w:customStyle="1" w:styleId="Char6">
    <w:name w:val="批注文字 Char"/>
    <w:basedOn w:val="a0"/>
    <w:link w:val="af5"/>
    <w:uiPriority w:val="99"/>
    <w:semiHidden/>
    <w:rsid w:val="00C07EF2"/>
    <w:rPr>
      <w:rFonts w:eastAsia="仿宋_GB2312"/>
      <w:kern w:val="2"/>
      <w:sz w:val="24"/>
    </w:rPr>
  </w:style>
  <w:style w:type="paragraph" w:styleId="af6">
    <w:name w:val="annotation subject"/>
    <w:basedOn w:val="af5"/>
    <w:next w:val="af5"/>
    <w:link w:val="Char7"/>
    <w:uiPriority w:val="99"/>
    <w:semiHidden/>
    <w:unhideWhenUsed/>
    <w:rsid w:val="00926264"/>
    <w:rPr>
      <w:b/>
      <w:bCs/>
    </w:rPr>
  </w:style>
  <w:style w:type="character" w:customStyle="1" w:styleId="Char7">
    <w:name w:val="批注主题 Char"/>
    <w:basedOn w:val="Char6"/>
    <w:link w:val="af6"/>
    <w:uiPriority w:val="99"/>
    <w:semiHidden/>
    <w:rsid w:val="00926264"/>
    <w:rPr>
      <w:rFonts w:eastAsia="仿宋_GB2312"/>
      <w:b/>
      <w:bCs/>
      <w:kern w:val="2"/>
      <w:sz w:val="24"/>
    </w:rPr>
  </w:style>
  <w:style w:type="table" w:styleId="af7">
    <w:name w:val="Light Shading"/>
    <w:basedOn w:val="a1"/>
    <w:uiPriority w:val="60"/>
    <w:rsid w:val="00D74EA0"/>
    <w:rPr>
      <w:rFonts w:asciiTheme="minorHAnsi" w:eastAsiaTheme="minorEastAsia" w:hAnsiTheme="minorHAnsi" w:cstheme="minorBidi"/>
      <w:color w:val="000000" w:themeColor="text1" w:themeShade="BF"/>
      <w:kern w:val="2"/>
      <w:sz w:val="21"/>
      <w:szCs w:val="22"/>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EndNoteBibliographyTitle">
    <w:name w:val="EndNote Bibliography Title"/>
    <w:basedOn w:val="a"/>
    <w:link w:val="EndNoteBibliographyTitleChar"/>
    <w:rsid w:val="00730270"/>
    <w:pPr>
      <w:jc w:val="center"/>
    </w:pPr>
    <w:rPr>
      <w:noProof/>
    </w:rPr>
  </w:style>
  <w:style w:type="character" w:customStyle="1" w:styleId="EndNoteBibliographyTitleChar">
    <w:name w:val="EndNote Bibliography Title Char"/>
    <w:basedOn w:val="a0"/>
    <w:link w:val="EndNoteBibliographyTitle"/>
    <w:rsid w:val="00730270"/>
    <w:rPr>
      <w:rFonts w:eastAsia="仿宋_GB2312"/>
      <w:noProof/>
      <w:kern w:val="2"/>
      <w:sz w:val="24"/>
    </w:rPr>
  </w:style>
  <w:style w:type="paragraph" w:customStyle="1" w:styleId="EndNoteBibliography">
    <w:name w:val="EndNote Bibliography"/>
    <w:basedOn w:val="a"/>
    <w:link w:val="EndNoteBibliographyChar"/>
    <w:rsid w:val="00730270"/>
    <w:pPr>
      <w:spacing w:line="240" w:lineRule="auto"/>
    </w:pPr>
    <w:rPr>
      <w:noProof/>
    </w:rPr>
  </w:style>
  <w:style w:type="character" w:customStyle="1" w:styleId="EndNoteBibliographyChar">
    <w:name w:val="EndNote Bibliography Char"/>
    <w:basedOn w:val="a0"/>
    <w:link w:val="EndNoteBibliography"/>
    <w:rsid w:val="00730270"/>
    <w:rPr>
      <w:rFonts w:eastAsia="仿宋_GB2312"/>
      <w:noProof/>
      <w:kern w:val="2"/>
      <w:sz w:val="24"/>
    </w:rPr>
  </w:style>
  <w:style w:type="table" w:customStyle="1" w:styleId="11">
    <w:name w:val="网格型1"/>
    <w:basedOn w:val="a1"/>
    <w:next w:val="aa"/>
    <w:uiPriority w:val="39"/>
    <w:rsid w:val="000B3670"/>
    <w:rPr>
      <w:rFonts w:ascii="Calibri" w:hAnsi="Calibr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21">
    <w:name w:val="网格型2"/>
    <w:basedOn w:val="a1"/>
    <w:next w:val="aa"/>
    <w:uiPriority w:val="39"/>
    <w:rsid w:val="000B3670"/>
    <w:rPr>
      <w:rFonts w:ascii="Calibri" w:hAnsi="Calibr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20252661">
      <w:bodyDiv w:val="1"/>
      <w:marLeft w:val="0"/>
      <w:marRight w:val="0"/>
      <w:marTop w:val="0"/>
      <w:marBottom w:val="0"/>
      <w:divBdr>
        <w:top w:val="none" w:sz="0" w:space="0" w:color="auto"/>
        <w:left w:val="none" w:sz="0" w:space="0" w:color="auto"/>
        <w:bottom w:val="none" w:sz="0" w:space="0" w:color="auto"/>
        <w:right w:val="none" w:sz="0" w:space="0" w:color="auto"/>
      </w:divBdr>
      <w:divsChild>
        <w:div w:id="1413890395">
          <w:marLeft w:val="0"/>
          <w:marRight w:val="0"/>
          <w:marTop w:val="0"/>
          <w:marBottom w:val="0"/>
          <w:divBdr>
            <w:top w:val="none" w:sz="0" w:space="0" w:color="auto"/>
            <w:left w:val="none" w:sz="0" w:space="0" w:color="auto"/>
            <w:bottom w:val="none" w:sz="0" w:space="0" w:color="auto"/>
            <w:right w:val="none" w:sz="0" w:space="0" w:color="auto"/>
          </w:divBdr>
          <w:divsChild>
            <w:div w:id="62726598">
              <w:marLeft w:val="0"/>
              <w:marRight w:val="0"/>
              <w:marTop w:val="0"/>
              <w:marBottom w:val="0"/>
              <w:divBdr>
                <w:top w:val="none" w:sz="0" w:space="0" w:color="auto"/>
                <w:left w:val="none" w:sz="0" w:space="0" w:color="auto"/>
                <w:bottom w:val="none" w:sz="0" w:space="0" w:color="auto"/>
                <w:right w:val="none" w:sz="0" w:space="0" w:color="auto"/>
              </w:divBdr>
            </w:div>
            <w:div w:id="634022311">
              <w:marLeft w:val="0"/>
              <w:marRight w:val="0"/>
              <w:marTop w:val="0"/>
              <w:marBottom w:val="0"/>
              <w:divBdr>
                <w:top w:val="none" w:sz="0" w:space="0" w:color="auto"/>
                <w:left w:val="none" w:sz="0" w:space="0" w:color="auto"/>
                <w:bottom w:val="none" w:sz="0" w:space="0" w:color="auto"/>
                <w:right w:val="none" w:sz="0" w:space="0" w:color="auto"/>
              </w:divBdr>
            </w:div>
            <w:div w:id="969241439">
              <w:marLeft w:val="0"/>
              <w:marRight w:val="0"/>
              <w:marTop w:val="0"/>
              <w:marBottom w:val="0"/>
              <w:divBdr>
                <w:top w:val="none" w:sz="0" w:space="0" w:color="auto"/>
                <w:left w:val="none" w:sz="0" w:space="0" w:color="auto"/>
                <w:bottom w:val="none" w:sz="0" w:space="0" w:color="auto"/>
                <w:right w:val="none" w:sz="0" w:space="0" w:color="auto"/>
              </w:divBdr>
            </w:div>
            <w:div w:id="1053847725">
              <w:marLeft w:val="0"/>
              <w:marRight w:val="0"/>
              <w:marTop w:val="0"/>
              <w:marBottom w:val="0"/>
              <w:divBdr>
                <w:top w:val="none" w:sz="0" w:space="0" w:color="auto"/>
                <w:left w:val="none" w:sz="0" w:space="0" w:color="auto"/>
                <w:bottom w:val="none" w:sz="0" w:space="0" w:color="auto"/>
                <w:right w:val="none" w:sz="0" w:space="0" w:color="auto"/>
              </w:divBdr>
            </w:div>
            <w:div w:id="1328484312">
              <w:marLeft w:val="0"/>
              <w:marRight w:val="0"/>
              <w:marTop w:val="0"/>
              <w:marBottom w:val="0"/>
              <w:divBdr>
                <w:top w:val="none" w:sz="0" w:space="0" w:color="auto"/>
                <w:left w:val="none" w:sz="0" w:space="0" w:color="auto"/>
                <w:bottom w:val="none" w:sz="0" w:space="0" w:color="auto"/>
                <w:right w:val="none" w:sz="0" w:space="0" w:color="auto"/>
              </w:divBdr>
            </w:div>
            <w:div w:id="1383940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916339">
      <w:bodyDiv w:val="1"/>
      <w:marLeft w:val="0"/>
      <w:marRight w:val="0"/>
      <w:marTop w:val="0"/>
      <w:marBottom w:val="0"/>
      <w:divBdr>
        <w:top w:val="none" w:sz="0" w:space="0" w:color="auto"/>
        <w:left w:val="none" w:sz="0" w:space="0" w:color="auto"/>
        <w:bottom w:val="none" w:sz="0" w:space="0" w:color="auto"/>
        <w:right w:val="none" w:sz="0" w:space="0" w:color="auto"/>
      </w:divBdr>
    </w:div>
    <w:div w:id="1975138603">
      <w:bodyDiv w:val="1"/>
      <w:marLeft w:val="0"/>
      <w:marRight w:val="0"/>
      <w:marTop w:val="0"/>
      <w:marBottom w:val="0"/>
      <w:divBdr>
        <w:top w:val="none" w:sz="0" w:space="0" w:color="auto"/>
        <w:left w:val="none" w:sz="0" w:space="0" w:color="auto"/>
        <w:bottom w:val="none" w:sz="0" w:space="0" w:color="auto"/>
        <w:right w:val="none" w:sz="0" w:space="0" w:color="auto"/>
      </w:divBdr>
      <w:divsChild>
        <w:div w:id="1749841434">
          <w:marLeft w:val="0"/>
          <w:marRight w:val="0"/>
          <w:marTop w:val="0"/>
          <w:marBottom w:val="0"/>
          <w:divBdr>
            <w:top w:val="none" w:sz="0" w:space="0" w:color="auto"/>
            <w:left w:val="none" w:sz="0" w:space="0" w:color="auto"/>
            <w:bottom w:val="none" w:sz="0" w:space="0" w:color="auto"/>
            <w:right w:val="none" w:sz="0" w:space="0" w:color="auto"/>
          </w:divBdr>
          <w:divsChild>
            <w:div w:id="434206394">
              <w:marLeft w:val="0"/>
              <w:marRight w:val="0"/>
              <w:marTop w:val="0"/>
              <w:marBottom w:val="0"/>
              <w:divBdr>
                <w:top w:val="none" w:sz="0" w:space="0" w:color="auto"/>
                <w:left w:val="none" w:sz="0" w:space="0" w:color="auto"/>
                <w:bottom w:val="none" w:sz="0" w:space="0" w:color="auto"/>
                <w:right w:val="none" w:sz="0" w:space="0" w:color="auto"/>
              </w:divBdr>
            </w:div>
            <w:div w:id="549728756">
              <w:marLeft w:val="0"/>
              <w:marRight w:val="0"/>
              <w:marTop w:val="0"/>
              <w:marBottom w:val="0"/>
              <w:divBdr>
                <w:top w:val="none" w:sz="0" w:space="0" w:color="auto"/>
                <w:left w:val="none" w:sz="0" w:space="0" w:color="auto"/>
                <w:bottom w:val="none" w:sz="0" w:space="0" w:color="auto"/>
                <w:right w:val="none" w:sz="0" w:space="0" w:color="auto"/>
              </w:divBdr>
            </w:div>
            <w:div w:id="1162505658">
              <w:marLeft w:val="0"/>
              <w:marRight w:val="0"/>
              <w:marTop w:val="0"/>
              <w:marBottom w:val="0"/>
              <w:divBdr>
                <w:top w:val="none" w:sz="0" w:space="0" w:color="auto"/>
                <w:left w:val="none" w:sz="0" w:space="0" w:color="auto"/>
                <w:bottom w:val="none" w:sz="0" w:space="0" w:color="auto"/>
                <w:right w:val="none" w:sz="0" w:space="0" w:color="auto"/>
              </w:divBdr>
            </w:div>
            <w:div w:id="1725906672">
              <w:marLeft w:val="0"/>
              <w:marRight w:val="0"/>
              <w:marTop w:val="0"/>
              <w:marBottom w:val="0"/>
              <w:divBdr>
                <w:top w:val="none" w:sz="0" w:space="0" w:color="auto"/>
                <w:left w:val="none" w:sz="0" w:space="0" w:color="auto"/>
                <w:bottom w:val="none" w:sz="0" w:space="0" w:color="auto"/>
                <w:right w:val="none" w:sz="0" w:space="0" w:color="auto"/>
              </w:divBdr>
            </w:div>
            <w:div w:id="1823159728">
              <w:marLeft w:val="0"/>
              <w:marRight w:val="0"/>
              <w:marTop w:val="0"/>
              <w:marBottom w:val="0"/>
              <w:divBdr>
                <w:top w:val="none" w:sz="0" w:space="0" w:color="auto"/>
                <w:left w:val="none" w:sz="0" w:space="0" w:color="auto"/>
                <w:bottom w:val="none" w:sz="0" w:space="0" w:color="auto"/>
                <w:right w:val="none" w:sz="0" w:space="0" w:color="auto"/>
              </w:divBdr>
            </w:div>
            <w:div w:id="199734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eader" Target="header8.xml"/><Relationship Id="rId21" Type="http://schemas.openxmlformats.org/officeDocument/2006/relationships/footer" Target="footer6.xml"/><Relationship Id="rId34" Type="http://schemas.openxmlformats.org/officeDocument/2006/relationships/image" Target="media/image3.png"/><Relationship Id="rId42" Type="http://schemas.openxmlformats.org/officeDocument/2006/relationships/image" Target="media/image9.png"/><Relationship Id="rId47" Type="http://schemas.openxmlformats.org/officeDocument/2006/relationships/image" Target="media/image14.png"/><Relationship Id="rId50" Type="http://schemas.openxmlformats.org/officeDocument/2006/relationships/image" Target="media/image17.emf"/><Relationship Id="rId55" Type="http://schemas.openxmlformats.org/officeDocument/2006/relationships/image" Target="media/image22.png"/><Relationship Id="rId63" Type="http://schemas.openxmlformats.org/officeDocument/2006/relationships/image" Target="media/image29.png"/><Relationship Id="rId68" Type="http://schemas.openxmlformats.org/officeDocument/2006/relationships/image" Target="media/image34.png"/><Relationship Id="rId76" Type="http://schemas.openxmlformats.org/officeDocument/2006/relationships/image" Target="media/image42.png"/><Relationship Id="rId84" Type="http://schemas.openxmlformats.org/officeDocument/2006/relationships/image" Target="media/image49.png"/><Relationship Id="rId89" Type="http://schemas.openxmlformats.org/officeDocument/2006/relationships/image" Target="media/image54.png"/><Relationship Id="rId97" Type="http://schemas.openxmlformats.org/officeDocument/2006/relationships/header" Target="header16.xml"/><Relationship Id="rId7" Type="http://schemas.openxmlformats.org/officeDocument/2006/relationships/footnotes" Target="footnotes.xml"/><Relationship Id="rId71" Type="http://schemas.openxmlformats.org/officeDocument/2006/relationships/image" Target="media/image37.png"/><Relationship Id="rId92" Type="http://schemas.openxmlformats.org/officeDocument/2006/relationships/image" Target="media/image57.png"/><Relationship Id="rId2" Type="http://schemas.openxmlformats.org/officeDocument/2006/relationships/numbering" Target="numbering.xml"/><Relationship Id="rId16" Type="http://schemas.openxmlformats.org/officeDocument/2006/relationships/image" Target="media/image2.png"/><Relationship Id="rId29" Type="http://schemas.openxmlformats.org/officeDocument/2006/relationships/footer" Target="footer10.xml"/><Relationship Id="rId11" Type="http://schemas.openxmlformats.org/officeDocument/2006/relationships/header" Target="header2.xml"/><Relationship Id="rId24" Type="http://schemas.openxmlformats.org/officeDocument/2006/relationships/footer" Target="footer7.xml"/><Relationship Id="rId32" Type="http://schemas.openxmlformats.org/officeDocument/2006/relationships/header" Target="header11.xml"/><Relationship Id="rId37" Type="http://schemas.openxmlformats.org/officeDocument/2006/relationships/image" Target="media/image6.png"/><Relationship Id="rId40" Type="http://schemas.openxmlformats.org/officeDocument/2006/relationships/footer" Target="footer11.xml"/><Relationship Id="rId45" Type="http://schemas.openxmlformats.org/officeDocument/2006/relationships/image" Target="media/image12.emf"/><Relationship Id="rId53" Type="http://schemas.openxmlformats.org/officeDocument/2006/relationships/image" Target="media/image20.png"/><Relationship Id="rId58" Type="http://schemas.openxmlformats.org/officeDocument/2006/relationships/image" Target="media/image25.png"/><Relationship Id="rId66" Type="http://schemas.openxmlformats.org/officeDocument/2006/relationships/image" Target="media/image32.png"/><Relationship Id="rId74" Type="http://schemas.openxmlformats.org/officeDocument/2006/relationships/image" Target="media/image40.png"/><Relationship Id="rId79" Type="http://schemas.openxmlformats.org/officeDocument/2006/relationships/image" Target="media/image44.png"/><Relationship Id="rId87" Type="http://schemas.openxmlformats.org/officeDocument/2006/relationships/image" Target="media/image52.png"/><Relationship Id="rId102"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28.png"/><Relationship Id="rId82" Type="http://schemas.openxmlformats.org/officeDocument/2006/relationships/image" Target="media/image47.png"/><Relationship Id="rId90" Type="http://schemas.openxmlformats.org/officeDocument/2006/relationships/image" Target="media/image55.png"/><Relationship Id="rId95" Type="http://schemas.openxmlformats.org/officeDocument/2006/relationships/image" Target="media/image60.png"/><Relationship Id="rId19" Type="http://schemas.openxmlformats.org/officeDocument/2006/relationships/footer" Target="footer5.xml"/><Relationship Id="rId14" Type="http://schemas.openxmlformats.org/officeDocument/2006/relationships/header" Target="header3.xml"/><Relationship Id="rId22" Type="http://schemas.openxmlformats.org/officeDocument/2006/relationships/header" Target="header6.xml"/><Relationship Id="rId27" Type="http://schemas.openxmlformats.org/officeDocument/2006/relationships/footer" Target="footer9.xml"/><Relationship Id="rId30" Type="http://schemas.openxmlformats.org/officeDocument/2006/relationships/header" Target="header10.xml"/><Relationship Id="rId35" Type="http://schemas.openxmlformats.org/officeDocument/2006/relationships/image" Target="media/image4.png"/><Relationship Id="rId43" Type="http://schemas.openxmlformats.org/officeDocument/2006/relationships/image" Target="media/image10.emf"/><Relationship Id="rId48" Type="http://schemas.openxmlformats.org/officeDocument/2006/relationships/image" Target="media/image15.emf"/><Relationship Id="rId56" Type="http://schemas.openxmlformats.org/officeDocument/2006/relationships/image" Target="media/image23.png"/><Relationship Id="rId64" Type="http://schemas.openxmlformats.org/officeDocument/2006/relationships/image" Target="media/image30.png"/><Relationship Id="rId69" Type="http://schemas.openxmlformats.org/officeDocument/2006/relationships/image" Target="media/image35.png"/><Relationship Id="rId77" Type="http://schemas.openxmlformats.org/officeDocument/2006/relationships/image" Target="media/image43.png"/><Relationship Id="rId100" Type="http://schemas.openxmlformats.org/officeDocument/2006/relationships/header" Target="header19.xml"/><Relationship Id="rId8" Type="http://schemas.openxmlformats.org/officeDocument/2006/relationships/endnotes" Target="endnotes.xml"/><Relationship Id="rId51" Type="http://schemas.openxmlformats.org/officeDocument/2006/relationships/image" Target="media/image18.png"/><Relationship Id="rId72" Type="http://schemas.openxmlformats.org/officeDocument/2006/relationships/image" Target="media/image38.png"/><Relationship Id="rId80" Type="http://schemas.openxmlformats.org/officeDocument/2006/relationships/image" Target="media/image45.png"/><Relationship Id="rId85" Type="http://schemas.openxmlformats.org/officeDocument/2006/relationships/image" Target="media/image50.png"/><Relationship Id="rId93" Type="http://schemas.openxmlformats.org/officeDocument/2006/relationships/image" Target="media/image58.png"/><Relationship Id="rId98" Type="http://schemas.openxmlformats.org/officeDocument/2006/relationships/header" Target="header17.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header" Target="header4.xml"/><Relationship Id="rId25" Type="http://schemas.openxmlformats.org/officeDocument/2006/relationships/footer" Target="footer8.xml"/><Relationship Id="rId33" Type="http://schemas.openxmlformats.org/officeDocument/2006/relationships/header" Target="header12.xml"/><Relationship Id="rId38" Type="http://schemas.openxmlformats.org/officeDocument/2006/relationships/image" Target="media/image7.png"/><Relationship Id="rId46" Type="http://schemas.openxmlformats.org/officeDocument/2006/relationships/image" Target="media/image13.png"/><Relationship Id="rId59" Type="http://schemas.openxmlformats.org/officeDocument/2006/relationships/image" Target="media/image26.png"/><Relationship Id="rId67" Type="http://schemas.openxmlformats.org/officeDocument/2006/relationships/image" Target="media/image33.png"/><Relationship Id="rId20" Type="http://schemas.openxmlformats.org/officeDocument/2006/relationships/header" Target="header5.xml"/><Relationship Id="rId41" Type="http://schemas.openxmlformats.org/officeDocument/2006/relationships/image" Target="media/image8.emf"/><Relationship Id="rId54" Type="http://schemas.openxmlformats.org/officeDocument/2006/relationships/image" Target="media/image21.png"/><Relationship Id="rId62" Type="http://schemas.openxmlformats.org/officeDocument/2006/relationships/header" Target="header14.xml"/><Relationship Id="rId70" Type="http://schemas.openxmlformats.org/officeDocument/2006/relationships/image" Target="media/image36.png"/><Relationship Id="rId75" Type="http://schemas.openxmlformats.org/officeDocument/2006/relationships/image" Target="media/image41.png"/><Relationship Id="rId83" Type="http://schemas.openxmlformats.org/officeDocument/2006/relationships/image" Target="media/image48.png"/><Relationship Id="rId88" Type="http://schemas.openxmlformats.org/officeDocument/2006/relationships/image" Target="media/image53.png"/><Relationship Id="rId91" Type="http://schemas.openxmlformats.org/officeDocument/2006/relationships/image" Target="media/image56.png"/><Relationship Id="rId96" Type="http://schemas.openxmlformats.org/officeDocument/2006/relationships/image" Target="media/image61.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header" Target="header7.xml"/><Relationship Id="rId28" Type="http://schemas.openxmlformats.org/officeDocument/2006/relationships/header" Target="header9.xml"/><Relationship Id="rId36" Type="http://schemas.openxmlformats.org/officeDocument/2006/relationships/image" Target="media/image5.png"/><Relationship Id="rId49" Type="http://schemas.openxmlformats.org/officeDocument/2006/relationships/image" Target="media/image16.png"/><Relationship Id="rId57" Type="http://schemas.openxmlformats.org/officeDocument/2006/relationships/image" Target="media/image24.png"/><Relationship Id="rId10" Type="http://schemas.openxmlformats.org/officeDocument/2006/relationships/header" Target="header1.xml"/><Relationship Id="rId31" Type="http://schemas.openxmlformats.org/officeDocument/2006/relationships/comments" Target="comments.xml"/><Relationship Id="rId44" Type="http://schemas.openxmlformats.org/officeDocument/2006/relationships/image" Target="media/image11.png"/><Relationship Id="rId52" Type="http://schemas.openxmlformats.org/officeDocument/2006/relationships/image" Target="media/image19.png"/><Relationship Id="rId60" Type="http://schemas.openxmlformats.org/officeDocument/2006/relationships/image" Target="media/image27.emf"/><Relationship Id="rId65" Type="http://schemas.openxmlformats.org/officeDocument/2006/relationships/image" Target="media/image31.png"/><Relationship Id="rId73" Type="http://schemas.openxmlformats.org/officeDocument/2006/relationships/image" Target="media/image39.png"/><Relationship Id="rId78" Type="http://schemas.openxmlformats.org/officeDocument/2006/relationships/header" Target="header15.xml"/><Relationship Id="rId81" Type="http://schemas.openxmlformats.org/officeDocument/2006/relationships/image" Target="media/image46.png"/><Relationship Id="rId86" Type="http://schemas.openxmlformats.org/officeDocument/2006/relationships/image" Target="media/image51.png"/><Relationship Id="rId94" Type="http://schemas.openxmlformats.org/officeDocument/2006/relationships/image" Target="media/image59.png"/><Relationship Id="rId99" Type="http://schemas.openxmlformats.org/officeDocument/2006/relationships/header" Target="header18.xml"/><Relationship Id="rId101"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footer" Target="footer2.xml"/><Relationship Id="rId18" Type="http://schemas.openxmlformats.org/officeDocument/2006/relationships/footer" Target="footer4.xml"/><Relationship Id="rId39" Type="http://schemas.openxmlformats.org/officeDocument/2006/relationships/header" Target="header13.xml"/></Relationships>
</file>

<file path=word/theme/theme1.xml><?xml version="1.0" encoding="utf-8"?>
<a:theme xmlns:a="http://schemas.openxmlformats.org/drawingml/2006/main" name="Office 主题">
  <a:themeElements>
    <a:clrScheme name="Office">
      <a:dk1>
        <a:sysClr val="windowText" lastClr="000000"/>
      </a:dk1>
      <a:lt1>
        <a:sysClr val="window" lastClr="C7EDCB"/>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E656709-DBDA-42DB-B2BE-51EE4C2A92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547</TotalTime>
  <Pages>77</Pages>
  <Words>10650</Words>
  <Characters>60705</Characters>
  <Application>Microsoft Office Word</Application>
  <DocSecurity>0</DocSecurity>
  <Lines>505</Lines>
  <Paragraphs>142</Paragraphs>
  <ScaleCrop>false</ScaleCrop>
  <Company>vico</Company>
  <LinksUpToDate>false</LinksUpToDate>
  <CharactersWithSpaces>71213</CharactersWithSpaces>
  <SharedDoc>false</SharedDoc>
  <HLinks>
    <vt:vector size="324" baseType="variant">
      <vt:variant>
        <vt:i4>1572918</vt:i4>
      </vt:variant>
      <vt:variant>
        <vt:i4>320</vt:i4>
      </vt:variant>
      <vt:variant>
        <vt:i4>0</vt:i4>
      </vt:variant>
      <vt:variant>
        <vt:i4>5</vt:i4>
      </vt:variant>
      <vt:variant>
        <vt:lpwstr/>
      </vt:variant>
      <vt:variant>
        <vt:lpwstr>_Toc345448473</vt:lpwstr>
      </vt:variant>
      <vt:variant>
        <vt:i4>1572918</vt:i4>
      </vt:variant>
      <vt:variant>
        <vt:i4>314</vt:i4>
      </vt:variant>
      <vt:variant>
        <vt:i4>0</vt:i4>
      </vt:variant>
      <vt:variant>
        <vt:i4>5</vt:i4>
      </vt:variant>
      <vt:variant>
        <vt:lpwstr/>
      </vt:variant>
      <vt:variant>
        <vt:lpwstr>_Toc345448472</vt:lpwstr>
      </vt:variant>
      <vt:variant>
        <vt:i4>1572918</vt:i4>
      </vt:variant>
      <vt:variant>
        <vt:i4>308</vt:i4>
      </vt:variant>
      <vt:variant>
        <vt:i4>0</vt:i4>
      </vt:variant>
      <vt:variant>
        <vt:i4>5</vt:i4>
      </vt:variant>
      <vt:variant>
        <vt:lpwstr/>
      </vt:variant>
      <vt:variant>
        <vt:lpwstr>_Toc345448471</vt:lpwstr>
      </vt:variant>
      <vt:variant>
        <vt:i4>1572918</vt:i4>
      </vt:variant>
      <vt:variant>
        <vt:i4>302</vt:i4>
      </vt:variant>
      <vt:variant>
        <vt:i4>0</vt:i4>
      </vt:variant>
      <vt:variant>
        <vt:i4>5</vt:i4>
      </vt:variant>
      <vt:variant>
        <vt:lpwstr/>
      </vt:variant>
      <vt:variant>
        <vt:lpwstr>_Toc345448470</vt:lpwstr>
      </vt:variant>
      <vt:variant>
        <vt:i4>1638454</vt:i4>
      </vt:variant>
      <vt:variant>
        <vt:i4>296</vt:i4>
      </vt:variant>
      <vt:variant>
        <vt:i4>0</vt:i4>
      </vt:variant>
      <vt:variant>
        <vt:i4>5</vt:i4>
      </vt:variant>
      <vt:variant>
        <vt:lpwstr/>
      </vt:variant>
      <vt:variant>
        <vt:lpwstr>_Toc345448469</vt:lpwstr>
      </vt:variant>
      <vt:variant>
        <vt:i4>1638454</vt:i4>
      </vt:variant>
      <vt:variant>
        <vt:i4>290</vt:i4>
      </vt:variant>
      <vt:variant>
        <vt:i4>0</vt:i4>
      </vt:variant>
      <vt:variant>
        <vt:i4>5</vt:i4>
      </vt:variant>
      <vt:variant>
        <vt:lpwstr/>
      </vt:variant>
      <vt:variant>
        <vt:lpwstr>_Toc345448468</vt:lpwstr>
      </vt:variant>
      <vt:variant>
        <vt:i4>1638454</vt:i4>
      </vt:variant>
      <vt:variant>
        <vt:i4>284</vt:i4>
      </vt:variant>
      <vt:variant>
        <vt:i4>0</vt:i4>
      </vt:variant>
      <vt:variant>
        <vt:i4>5</vt:i4>
      </vt:variant>
      <vt:variant>
        <vt:lpwstr/>
      </vt:variant>
      <vt:variant>
        <vt:lpwstr>_Toc345448467</vt:lpwstr>
      </vt:variant>
      <vt:variant>
        <vt:i4>1638454</vt:i4>
      </vt:variant>
      <vt:variant>
        <vt:i4>278</vt:i4>
      </vt:variant>
      <vt:variant>
        <vt:i4>0</vt:i4>
      </vt:variant>
      <vt:variant>
        <vt:i4>5</vt:i4>
      </vt:variant>
      <vt:variant>
        <vt:lpwstr/>
      </vt:variant>
      <vt:variant>
        <vt:lpwstr>_Toc345448466</vt:lpwstr>
      </vt:variant>
      <vt:variant>
        <vt:i4>1638454</vt:i4>
      </vt:variant>
      <vt:variant>
        <vt:i4>272</vt:i4>
      </vt:variant>
      <vt:variant>
        <vt:i4>0</vt:i4>
      </vt:variant>
      <vt:variant>
        <vt:i4>5</vt:i4>
      </vt:variant>
      <vt:variant>
        <vt:lpwstr/>
      </vt:variant>
      <vt:variant>
        <vt:lpwstr>_Toc345448465</vt:lpwstr>
      </vt:variant>
      <vt:variant>
        <vt:i4>1638454</vt:i4>
      </vt:variant>
      <vt:variant>
        <vt:i4>266</vt:i4>
      </vt:variant>
      <vt:variant>
        <vt:i4>0</vt:i4>
      </vt:variant>
      <vt:variant>
        <vt:i4>5</vt:i4>
      </vt:variant>
      <vt:variant>
        <vt:lpwstr/>
      </vt:variant>
      <vt:variant>
        <vt:lpwstr>_Toc345448464</vt:lpwstr>
      </vt:variant>
      <vt:variant>
        <vt:i4>1638454</vt:i4>
      </vt:variant>
      <vt:variant>
        <vt:i4>260</vt:i4>
      </vt:variant>
      <vt:variant>
        <vt:i4>0</vt:i4>
      </vt:variant>
      <vt:variant>
        <vt:i4>5</vt:i4>
      </vt:variant>
      <vt:variant>
        <vt:lpwstr/>
      </vt:variant>
      <vt:variant>
        <vt:lpwstr>_Toc345448463</vt:lpwstr>
      </vt:variant>
      <vt:variant>
        <vt:i4>1638454</vt:i4>
      </vt:variant>
      <vt:variant>
        <vt:i4>254</vt:i4>
      </vt:variant>
      <vt:variant>
        <vt:i4>0</vt:i4>
      </vt:variant>
      <vt:variant>
        <vt:i4>5</vt:i4>
      </vt:variant>
      <vt:variant>
        <vt:lpwstr/>
      </vt:variant>
      <vt:variant>
        <vt:lpwstr>_Toc345448462</vt:lpwstr>
      </vt:variant>
      <vt:variant>
        <vt:i4>1638454</vt:i4>
      </vt:variant>
      <vt:variant>
        <vt:i4>248</vt:i4>
      </vt:variant>
      <vt:variant>
        <vt:i4>0</vt:i4>
      </vt:variant>
      <vt:variant>
        <vt:i4>5</vt:i4>
      </vt:variant>
      <vt:variant>
        <vt:lpwstr/>
      </vt:variant>
      <vt:variant>
        <vt:lpwstr>_Toc345448461</vt:lpwstr>
      </vt:variant>
      <vt:variant>
        <vt:i4>1638454</vt:i4>
      </vt:variant>
      <vt:variant>
        <vt:i4>242</vt:i4>
      </vt:variant>
      <vt:variant>
        <vt:i4>0</vt:i4>
      </vt:variant>
      <vt:variant>
        <vt:i4>5</vt:i4>
      </vt:variant>
      <vt:variant>
        <vt:lpwstr/>
      </vt:variant>
      <vt:variant>
        <vt:lpwstr>_Toc345448460</vt:lpwstr>
      </vt:variant>
      <vt:variant>
        <vt:i4>1703990</vt:i4>
      </vt:variant>
      <vt:variant>
        <vt:i4>236</vt:i4>
      </vt:variant>
      <vt:variant>
        <vt:i4>0</vt:i4>
      </vt:variant>
      <vt:variant>
        <vt:i4>5</vt:i4>
      </vt:variant>
      <vt:variant>
        <vt:lpwstr/>
      </vt:variant>
      <vt:variant>
        <vt:lpwstr>_Toc345448459</vt:lpwstr>
      </vt:variant>
      <vt:variant>
        <vt:i4>1703990</vt:i4>
      </vt:variant>
      <vt:variant>
        <vt:i4>230</vt:i4>
      </vt:variant>
      <vt:variant>
        <vt:i4>0</vt:i4>
      </vt:variant>
      <vt:variant>
        <vt:i4>5</vt:i4>
      </vt:variant>
      <vt:variant>
        <vt:lpwstr/>
      </vt:variant>
      <vt:variant>
        <vt:lpwstr>_Toc345448458</vt:lpwstr>
      </vt:variant>
      <vt:variant>
        <vt:i4>1703990</vt:i4>
      </vt:variant>
      <vt:variant>
        <vt:i4>224</vt:i4>
      </vt:variant>
      <vt:variant>
        <vt:i4>0</vt:i4>
      </vt:variant>
      <vt:variant>
        <vt:i4>5</vt:i4>
      </vt:variant>
      <vt:variant>
        <vt:lpwstr/>
      </vt:variant>
      <vt:variant>
        <vt:lpwstr>_Toc345448457</vt:lpwstr>
      </vt:variant>
      <vt:variant>
        <vt:i4>1703990</vt:i4>
      </vt:variant>
      <vt:variant>
        <vt:i4>218</vt:i4>
      </vt:variant>
      <vt:variant>
        <vt:i4>0</vt:i4>
      </vt:variant>
      <vt:variant>
        <vt:i4>5</vt:i4>
      </vt:variant>
      <vt:variant>
        <vt:lpwstr/>
      </vt:variant>
      <vt:variant>
        <vt:lpwstr>_Toc345448456</vt:lpwstr>
      </vt:variant>
      <vt:variant>
        <vt:i4>1703990</vt:i4>
      </vt:variant>
      <vt:variant>
        <vt:i4>212</vt:i4>
      </vt:variant>
      <vt:variant>
        <vt:i4>0</vt:i4>
      </vt:variant>
      <vt:variant>
        <vt:i4>5</vt:i4>
      </vt:variant>
      <vt:variant>
        <vt:lpwstr/>
      </vt:variant>
      <vt:variant>
        <vt:lpwstr>_Toc345448455</vt:lpwstr>
      </vt:variant>
      <vt:variant>
        <vt:i4>1703990</vt:i4>
      </vt:variant>
      <vt:variant>
        <vt:i4>206</vt:i4>
      </vt:variant>
      <vt:variant>
        <vt:i4>0</vt:i4>
      </vt:variant>
      <vt:variant>
        <vt:i4>5</vt:i4>
      </vt:variant>
      <vt:variant>
        <vt:lpwstr/>
      </vt:variant>
      <vt:variant>
        <vt:lpwstr>_Toc345448454</vt:lpwstr>
      </vt:variant>
      <vt:variant>
        <vt:i4>1703990</vt:i4>
      </vt:variant>
      <vt:variant>
        <vt:i4>200</vt:i4>
      </vt:variant>
      <vt:variant>
        <vt:i4>0</vt:i4>
      </vt:variant>
      <vt:variant>
        <vt:i4>5</vt:i4>
      </vt:variant>
      <vt:variant>
        <vt:lpwstr/>
      </vt:variant>
      <vt:variant>
        <vt:lpwstr>_Toc345448453</vt:lpwstr>
      </vt:variant>
      <vt:variant>
        <vt:i4>1703990</vt:i4>
      </vt:variant>
      <vt:variant>
        <vt:i4>194</vt:i4>
      </vt:variant>
      <vt:variant>
        <vt:i4>0</vt:i4>
      </vt:variant>
      <vt:variant>
        <vt:i4>5</vt:i4>
      </vt:variant>
      <vt:variant>
        <vt:lpwstr/>
      </vt:variant>
      <vt:variant>
        <vt:lpwstr>_Toc345448452</vt:lpwstr>
      </vt:variant>
      <vt:variant>
        <vt:i4>1703990</vt:i4>
      </vt:variant>
      <vt:variant>
        <vt:i4>188</vt:i4>
      </vt:variant>
      <vt:variant>
        <vt:i4>0</vt:i4>
      </vt:variant>
      <vt:variant>
        <vt:i4>5</vt:i4>
      </vt:variant>
      <vt:variant>
        <vt:lpwstr/>
      </vt:variant>
      <vt:variant>
        <vt:lpwstr>_Toc345448451</vt:lpwstr>
      </vt:variant>
      <vt:variant>
        <vt:i4>1703990</vt:i4>
      </vt:variant>
      <vt:variant>
        <vt:i4>182</vt:i4>
      </vt:variant>
      <vt:variant>
        <vt:i4>0</vt:i4>
      </vt:variant>
      <vt:variant>
        <vt:i4>5</vt:i4>
      </vt:variant>
      <vt:variant>
        <vt:lpwstr/>
      </vt:variant>
      <vt:variant>
        <vt:lpwstr>_Toc345448450</vt:lpwstr>
      </vt:variant>
      <vt:variant>
        <vt:i4>1769526</vt:i4>
      </vt:variant>
      <vt:variant>
        <vt:i4>176</vt:i4>
      </vt:variant>
      <vt:variant>
        <vt:i4>0</vt:i4>
      </vt:variant>
      <vt:variant>
        <vt:i4>5</vt:i4>
      </vt:variant>
      <vt:variant>
        <vt:lpwstr/>
      </vt:variant>
      <vt:variant>
        <vt:lpwstr>_Toc345448449</vt:lpwstr>
      </vt:variant>
      <vt:variant>
        <vt:i4>1769526</vt:i4>
      </vt:variant>
      <vt:variant>
        <vt:i4>170</vt:i4>
      </vt:variant>
      <vt:variant>
        <vt:i4>0</vt:i4>
      </vt:variant>
      <vt:variant>
        <vt:i4>5</vt:i4>
      </vt:variant>
      <vt:variant>
        <vt:lpwstr/>
      </vt:variant>
      <vt:variant>
        <vt:lpwstr>_Toc345448448</vt:lpwstr>
      </vt:variant>
      <vt:variant>
        <vt:i4>1769526</vt:i4>
      </vt:variant>
      <vt:variant>
        <vt:i4>164</vt:i4>
      </vt:variant>
      <vt:variant>
        <vt:i4>0</vt:i4>
      </vt:variant>
      <vt:variant>
        <vt:i4>5</vt:i4>
      </vt:variant>
      <vt:variant>
        <vt:lpwstr/>
      </vt:variant>
      <vt:variant>
        <vt:lpwstr>_Toc345448447</vt:lpwstr>
      </vt:variant>
      <vt:variant>
        <vt:i4>1769526</vt:i4>
      </vt:variant>
      <vt:variant>
        <vt:i4>158</vt:i4>
      </vt:variant>
      <vt:variant>
        <vt:i4>0</vt:i4>
      </vt:variant>
      <vt:variant>
        <vt:i4>5</vt:i4>
      </vt:variant>
      <vt:variant>
        <vt:lpwstr/>
      </vt:variant>
      <vt:variant>
        <vt:lpwstr>_Toc345448446</vt:lpwstr>
      </vt:variant>
      <vt:variant>
        <vt:i4>1769526</vt:i4>
      </vt:variant>
      <vt:variant>
        <vt:i4>152</vt:i4>
      </vt:variant>
      <vt:variant>
        <vt:i4>0</vt:i4>
      </vt:variant>
      <vt:variant>
        <vt:i4>5</vt:i4>
      </vt:variant>
      <vt:variant>
        <vt:lpwstr/>
      </vt:variant>
      <vt:variant>
        <vt:lpwstr>_Toc345448445</vt:lpwstr>
      </vt:variant>
      <vt:variant>
        <vt:i4>1769526</vt:i4>
      </vt:variant>
      <vt:variant>
        <vt:i4>146</vt:i4>
      </vt:variant>
      <vt:variant>
        <vt:i4>0</vt:i4>
      </vt:variant>
      <vt:variant>
        <vt:i4>5</vt:i4>
      </vt:variant>
      <vt:variant>
        <vt:lpwstr/>
      </vt:variant>
      <vt:variant>
        <vt:lpwstr>_Toc345448444</vt:lpwstr>
      </vt:variant>
      <vt:variant>
        <vt:i4>1769526</vt:i4>
      </vt:variant>
      <vt:variant>
        <vt:i4>140</vt:i4>
      </vt:variant>
      <vt:variant>
        <vt:i4>0</vt:i4>
      </vt:variant>
      <vt:variant>
        <vt:i4>5</vt:i4>
      </vt:variant>
      <vt:variant>
        <vt:lpwstr/>
      </vt:variant>
      <vt:variant>
        <vt:lpwstr>_Toc345448443</vt:lpwstr>
      </vt:variant>
      <vt:variant>
        <vt:i4>1769526</vt:i4>
      </vt:variant>
      <vt:variant>
        <vt:i4>134</vt:i4>
      </vt:variant>
      <vt:variant>
        <vt:i4>0</vt:i4>
      </vt:variant>
      <vt:variant>
        <vt:i4>5</vt:i4>
      </vt:variant>
      <vt:variant>
        <vt:lpwstr/>
      </vt:variant>
      <vt:variant>
        <vt:lpwstr>_Toc345448442</vt:lpwstr>
      </vt:variant>
      <vt:variant>
        <vt:i4>1769526</vt:i4>
      </vt:variant>
      <vt:variant>
        <vt:i4>128</vt:i4>
      </vt:variant>
      <vt:variant>
        <vt:i4>0</vt:i4>
      </vt:variant>
      <vt:variant>
        <vt:i4>5</vt:i4>
      </vt:variant>
      <vt:variant>
        <vt:lpwstr/>
      </vt:variant>
      <vt:variant>
        <vt:lpwstr>_Toc345448441</vt:lpwstr>
      </vt:variant>
      <vt:variant>
        <vt:i4>1769526</vt:i4>
      </vt:variant>
      <vt:variant>
        <vt:i4>122</vt:i4>
      </vt:variant>
      <vt:variant>
        <vt:i4>0</vt:i4>
      </vt:variant>
      <vt:variant>
        <vt:i4>5</vt:i4>
      </vt:variant>
      <vt:variant>
        <vt:lpwstr/>
      </vt:variant>
      <vt:variant>
        <vt:lpwstr>_Toc345448440</vt:lpwstr>
      </vt:variant>
      <vt:variant>
        <vt:i4>1835062</vt:i4>
      </vt:variant>
      <vt:variant>
        <vt:i4>116</vt:i4>
      </vt:variant>
      <vt:variant>
        <vt:i4>0</vt:i4>
      </vt:variant>
      <vt:variant>
        <vt:i4>5</vt:i4>
      </vt:variant>
      <vt:variant>
        <vt:lpwstr/>
      </vt:variant>
      <vt:variant>
        <vt:lpwstr>_Toc345448439</vt:lpwstr>
      </vt:variant>
      <vt:variant>
        <vt:i4>1835062</vt:i4>
      </vt:variant>
      <vt:variant>
        <vt:i4>110</vt:i4>
      </vt:variant>
      <vt:variant>
        <vt:i4>0</vt:i4>
      </vt:variant>
      <vt:variant>
        <vt:i4>5</vt:i4>
      </vt:variant>
      <vt:variant>
        <vt:lpwstr/>
      </vt:variant>
      <vt:variant>
        <vt:lpwstr>_Toc345448438</vt:lpwstr>
      </vt:variant>
      <vt:variant>
        <vt:i4>1835062</vt:i4>
      </vt:variant>
      <vt:variant>
        <vt:i4>104</vt:i4>
      </vt:variant>
      <vt:variant>
        <vt:i4>0</vt:i4>
      </vt:variant>
      <vt:variant>
        <vt:i4>5</vt:i4>
      </vt:variant>
      <vt:variant>
        <vt:lpwstr/>
      </vt:variant>
      <vt:variant>
        <vt:lpwstr>_Toc345448437</vt:lpwstr>
      </vt:variant>
      <vt:variant>
        <vt:i4>1835062</vt:i4>
      </vt:variant>
      <vt:variant>
        <vt:i4>98</vt:i4>
      </vt:variant>
      <vt:variant>
        <vt:i4>0</vt:i4>
      </vt:variant>
      <vt:variant>
        <vt:i4>5</vt:i4>
      </vt:variant>
      <vt:variant>
        <vt:lpwstr/>
      </vt:variant>
      <vt:variant>
        <vt:lpwstr>_Toc345448436</vt:lpwstr>
      </vt:variant>
      <vt:variant>
        <vt:i4>1835062</vt:i4>
      </vt:variant>
      <vt:variant>
        <vt:i4>92</vt:i4>
      </vt:variant>
      <vt:variant>
        <vt:i4>0</vt:i4>
      </vt:variant>
      <vt:variant>
        <vt:i4>5</vt:i4>
      </vt:variant>
      <vt:variant>
        <vt:lpwstr/>
      </vt:variant>
      <vt:variant>
        <vt:lpwstr>_Toc345448435</vt:lpwstr>
      </vt:variant>
      <vt:variant>
        <vt:i4>1835062</vt:i4>
      </vt:variant>
      <vt:variant>
        <vt:i4>86</vt:i4>
      </vt:variant>
      <vt:variant>
        <vt:i4>0</vt:i4>
      </vt:variant>
      <vt:variant>
        <vt:i4>5</vt:i4>
      </vt:variant>
      <vt:variant>
        <vt:lpwstr/>
      </vt:variant>
      <vt:variant>
        <vt:lpwstr>_Toc345448434</vt:lpwstr>
      </vt:variant>
      <vt:variant>
        <vt:i4>1835062</vt:i4>
      </vt:variant>
      <vt:variant>
        <vt:i4>80</vt:i4>
      </vt:variant>
      <vt:variant>
        <vt:i4>0</vt:i4>
      </vt:variant>
      <vt:variant>
        <vt:i4>5</vt:i4>
      </vt:variant>
      <vt:variant>
        <vt:lpwstr/>
      </vt:variant>
      <vt:variant>
        <vt:lpwstr>_Toc345448433</vt:lpwstr>
      </vt:variant>
      <vt:variant>
        <vt:i4>1835062</vt:i4>
      </vt:variant>
      <vt:variant>
        <vt:i4>74</vt:i4>
      </vt:variant>
      <vt:variant>
        <vt:i4>0</vt:i4>
      </vt:variant>
      <vt:variant>
        <vt:i4>5</vt:i4>
      </vt:variant>
      <vt:variant>
        <vt:lpwstr/>
      </vt:variant>
      <vt:variant>
        <vt:lpwstr>_Toc345448432</vt:lpwstr>
      </vt:variant>
      <vt:variant>
        <vt:i4>1835062</vt:i4>
      </vt:variant>
      <vt:variant>
        <vt:i4>68</vt:i4>
      </vt:variant>
      <vt:variant>
        <vt:i4>0</vt:i4>
      </vt:variant>
      <vt:variant>
        <vt:i4>5</vt:i4>
      </vt:variant>
      <vt:variant>
        <vt:lpwstr/>
      </vt:variant>
      <vt:variant>
        <vt:lpwstr>_Toc345448431</vt:lpwstr>
      </vt:variant>
      <vt:variant>
        <vt:i4>1835062</vt:i4>
      </vt:variant>
      <vt:variant>
        <vt:i4>62</vt:i4>
      </vt:variant>
      <vt:variant>
        <vt:i4>0</vt:i4>
      </vt:variant>
      <vt:variant>
        <vt:i4>5</vt:i4>
      </vt:variant>
      <vt:variant>
        <vt:lpwstr/>
      </vt:variant>
      <vt:variant>
        <vt:lpwstr>_Toc345448430</vt:lpwstr>
      </vt:variant>
      <vt:variant>
        <vt:i4>1900598</vt:i4>
      </vt:variant>
      <vt:variant>
        <vt:i4>56</vt:i4>
      </vt:variant>
      <vt:variant>
        <vt:i4>0</vt:i4>
      </vt:variant>
      <vt:variant>
        <vt:i4>5</vt:i4>
      </vt:variant>
      <vt:variant>
        <vt:lpwstr/>
      </vt:variant>
      <vt:variant>
        <vt:lpwstr>_Toc345448429</vt:lpwstr>
      </vt:variant>
      <vt:variant>
        <vt:i4>1900598</vt:i4>
      </vt:variant>
      <vt:variant>
        <vt:i4>50</vt:i4>
      </vt:variant>
      <vt:variant>
        <vt:i4>0</vt:i4>
      </vt:variant>
      <vt:variant>
        <vt:i4>5</vt:i4>
      </vt:variant>
      <vt:variant>
        <vt:lpwstr/>
      </vt:variant>
      <vt:variant>
        <vt:lpwstr>_Toc345448428</vt:lpwstr>
      </vt:variant>
      <vt:variant>
        <vt:i4>1900598</vt:i4>
      </vt:variant>
      <vt:variant>
        <vt:i4>44</vt:i4>
      </vt:variant>
      <vt:variant>
        <vt:i4>0</vt:i4>
      </vt:variant>
      <vt:variant>
        <vt:i4>5</vt:i4>
      </vt:variant>
      <vt:variant>
        <vt:lpwstr/>
      </vt:variant>
      <vt:variant>
        <vt:lpwstr>_Toc345448427</vt:lpwstr>
      </vt:variant>
      <vt:variant>
        <vt:i4>1900598</vt:i4>
      </vt:variant>
      <vt:variant>
        <vt:i4>38</vt:i4>
      </vt:variant>
      <vt:variant>
        <vt:i4>0</vt:i4>
      </vt:variant>
      <vt:variant>
        <vt:i4>5</vt:i4>
      </vt:variant>
      <vt:variant>
        <vt:lpwstr/>
      </vt:variant>
      <vt:variant>
        <vt:lpwstr>_Toc345448426</vt:lpwstr>
      </vt:variant>
      <vt:variant>
        <vt:i4>1900598</vt:i4>
      </vt:variant>
      <vt:variant>
        <vt:i4>32</vt:i4>
      </vt:variant>
      <vt:variant>
        <vt:i4>0</vt:i4>
      </vt:variant>
      <vt:variant>
        <vt:i4>5</vt:i4>
      </vt:variant>
      <vt:variant>
        <vt:lpwstr/>
      </vt:variant>
      <vt:variant>
        <vt:lpwstr>_Toc345448425</vt:lpwstr>
      </vt:variant>
      <vt:variant>
        <vt:i4>1900598</vt:i4>
      </vt:variant>
      <vt:variant>
        <vt:i4>26</vt:i4>
      </vt:variant>
      <vt:variant>
        <vt:i4>0</vt:i4>
      </vt:variant>
      <vt:variant>
        <vt:i4>5</vt:i4>
      </vt:variant>
      <vt:variant>
        <vt:lpwstr/>
      </vt:variant>
      <vt:variant>
        <vt:lpwstr>_Toc345448424</vt:lpwstr>
      </vt:variant>
      <vt:variant>
        <vt:i4>1900598</vt:i4>
      </vt:variant>
      <vt:variant>
        <vt:i4>20</vt:i4>
      </vt:variant>
      <vt:variant>
        <vt:i4>0</vt:i4>
      </vt:variant>
      <vt:variant>
        <vt:i4>5</vt:i4>
      </vt:variant>
      <vt:variant>
        <vt:lpwstr/>
      </vt:variant>
      <vt:variant>
        <vt:lpwstr>_Toc345448423</vt:lpwstr>
      </vt:variant>
      <vt:variant>
        <vt:i4>1900598</vt:i4>
      </vt:variant>
      <vt:variant>
        <vt:i4>14</vt:i4>
      </vt:variant>
      <vt:variant>
        <vt:i4>0</vt:i4>
      </vt:variant>
      <vt:variant>
        <vt:i4>5</vt:i4>
      </vt:variant>
      <vt:variant>
        <vt:lpwstr/>
      </vt:variant>
      <vt:variant>
        <vt:lpwstr>_Toc345448422</vt:lpwstr>
      </vt:variant>
      <vt:variant>
        <vt:i4>1900598</vt:i4>
      </vt:variant>
      <vt:variant>
        <vt:i4>8</vt:i4>
      </vt:variant>
      <vt:variant>
        <vt:i4>0</vt:i4>
      </vt:variant>
      <vt:variant>
        <vt:i4>5</vt:i4>
      </vt:variant>
      <vt:variant>
        <vt:lpwstr/>
      </vt:variant>
      <vt:variant>
        <vt:lpwstr>_Toc345448421</vt:lpwstr>
      </vt:variant>
      <vt:variant>
        <vt:i4>1900598</vt:i4>
      </vt:variant>
      <vt:variant>
        <vt:i4>2</vt:i4>
      </vt:variant>
      <vt:variant>
        <vt:i4>0</vt:i4>
      </vt:variant>
      <vt:variant>
        <vt:i4>5</vt:i4>
      </vt:variant>
      <vt:variant>
        <vt:lpwstr/>
      </vt:variant>
      <vt:variant>
        <vt:lpwstr>_Toc345448420</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吕旭东</dc:creator>
  <cp:keywords/>
  <cp:lastModifiedBy>FGJ</cp:lastModifiedBy>
  <cp:revision>20</cp:revision>
  <cp:lastPrinted>2014-01-10T06:45:00Z</cp:lastPrinted>
  <dcterms:created xsi:type="dcterms:W3CDTF">2014-02-17T13:23:00Z</dcterms:created>
  <dcterms:modified xsi:type="dcterms:W3CDTF">2014-02-20T12:06:00Z</dcterms:modified>
</cp:coreProperties>
</file>