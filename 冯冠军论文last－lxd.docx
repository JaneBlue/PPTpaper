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comments.xml" ContentType="application/vnd.openxmlformats-officedocument.wordprocessingml.comments+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E2A4E" w14:textId="77777777"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14:paraId="73F9A0B7" w14:textId="77777777"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14:paraId="4A977707" w14:textId="77777777" w:rsidR="00F07D36" w:rsidRPr="00370433" w:rsidRDefault="009508B6" w:rsidP="00F07D36">
      <w:pPr>
        <w:spacing w:after="163" w:line="240" w:lineRule="auto"/>
        <w:ind w:firstLine="420"/>
        <w:jc w:val="center"/>
        <w:rPr>
          <w:sz w:val="21"/>
          <w:szCs w:val="21"/>
        </w:rPr>
      </w:pPr>
      <w:r>
        <w:rPr>
          <w:sz w:val="21"/>
          <w:szCs w:val="21"/>
        </w:rPr>
        <w:pict w14:anchorId="30570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w:pict>
      </w:r>
    </w:p>
    <w:p w14:paraId="2FBE2CC6" w14:textId="77777777"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14:paraId="2DC86A9E" w14:textId="77777777" w:rsidR="00F07D36" w:rsidRPr="005043A0" w:rsidRDefault="00F07D36" w:rsidP="007E6E1D">
      <w:pPr>
        <w:spacing w:after="163" w:line="240" w:lineRule="auto"/>
        <w:ind w:firstLine="422"/>
        <w:jc w:val="center"/>
        <w:rPr>
          <w:b/>
          <w:sz w:val="21"/>
          <w:szCs w:val="21"/>
        </w:rPr>
      </w:pPr>
    </w:p>
    <w:p w14:paraId="7CAEFC32" w14:textId="77777777" w:rsidR="00F07D36" w:rsidRPr="00370433" w:rsidRDefault="00F07D36" w:rsidP="007E6E1D">
      <w:pPr>
        <w:spacing w:after="163" w:line="240" w:lineRule="auto"/>
        <w:ind w:firstLine="422"/>
        <w:jc w:val="center"/>
        <w:rPr>
          <w:b/>
          <w:sz w:val="21"/>
          <w:szCs w:val="21"/>
        </w:rPr>
      </w:pPr>
    </w:p>
    <w:p w14:paraId="600E1155" w14:textId="77777777" w:rsidR="00F07D36" w:rsidRPr="00370433" w:rsidRDefault="00F07D36" w:rsidP="007E6E1D">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14:paraId="16BBDDCC" w14:textId="4F341862" w:rsidR="00234928" w:rsidRDefault="00F07D36" w:rsidP="007E6E1D">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 xml:space="preserve">The </w:t>
      </w:r>
      <w:r w:rsidR="00A8319E">
        <w:rPr>
          <w:rFonts w:hint="eastAsia"/>
          <w:b/>
          <w:sz w:val="32"/>
          <w:u w:val="thick"/>
        </w:rPr>
        <w:t>Design and Development</w:t>
      </w:r>
      <w:r w:rsidR="00217A4D">
        <w:rPr>
          <w:b/>
          <w:sz w:val="32"/>
          <w:u w:val="thick"/>
        </w:rPr>
        <w:t xml:space="preserve"> of</w:t>
      </w:r>
      <w:r w:rsidR="00234928">
        <w:rPr>
          <w:rFonts w:hint="eastAsia"/>
          <w:b/>
          <w:sz w:val="32"/>
          <w:u w:val="thick"/>
        </w:rPr>
        <w:t xml:space="preserve"> Diagnosis Support System for Community Health</w:t>
      </w:r>
    </w:p>
    <w:p w14:paraId="40388E83" w14:textId="77777777" w:rsidR="00F07D36" w:rsidRPr="00370433" w:rsidRDefault="00F07D36" w:rsidP="00F07D36">
      <w:pPr>
        <w:spacing w:after="163" w:line="240" w:lineRule="auto"/>
        <w:ind w:firstLineChars="0" w:firstLine="0"/>
        <w:rPr>
          <w:sz w:val="21"/>
          <w:szCs w:val="21"/>
        </w:rPr>
      </w:pPr>
    </w:p>
    <w:p w14:paraId="54C0024B" w14:textId="77777777"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14:paraId="6524D4C1" w14:textId="77777777"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14:paraId="5102E454" w14:textId="77777777"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14:paraId="76FE39C9" w14:textId="77777777"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14:paraId="11FBDAF8" w14:textId="77777777"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14:paraId="060C14D1" w14:textId="77777777" w:rsidR="00F07D36" w:rsidRPr="00370433" w:rsidRDefault="00F07D36" w:rsidP="00F07D36">
      <w:pPr>
        <w:ind w:left="839" w:firstLine="560"/>
        <w:rPr>
          <w:kern w:val="0"/>
          <w:sz w:val="28"/>
        </w:rPr>
      </w:pPr>
    </w:p>
    <w:p w14:paraId="18875CA9" w14:textId="77777777" w:rsidR="004F6EDC" w:rsidRPr="00370433" w:rsidRDefault="00F07D36" w:rsidP="007E6E1D">
      <w:pPr>
        <w:spacing w:after="163"/>
        <w:ind w:left="-142" w:firstLineChars="796" w:firstLine="2397"/>
        <w:rPr>
          <w:b/>
          <w:sz w:val="30"/>
          <w:u w:val="single"/>
        </w:rPr>
        <w:sectPr w:rsidR="004F6EDC" w:rsidRPr="00370433" w:rsidSect="000F47CC">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14:paraId="1BFA84DB" w14:textId="77777777"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14:paraId="74C787A4" w14:textId="77777777" w:rsidR="00F07D36" w:rsidRPr="0071720A" w:rsidRDefault="00F07D36" w:rsidP="00F07D36">
      <w:pPr>
        <w:ind w:left="-142" w:firstLineChars="841" w:firstLine="2018"/>
        <w:jc w:val="center"/>
      </w:pPr>
    </w:p>
    <w:p w14:paraId="25ABA6BA" w14:textId="77777777"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14:anchorId="161B8F6A" wp14:editId="3A598D4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p>
    <w:p w14:paraId="4527E2B2" w14:textId="77777777" w:rsidR="00F07D36" w:rsidRPr="00370433" w:rsidRDefault="00F07D36" w:rsidP="00F07D36">
      <w:pPr>
        <w:ind w:left="-142" w:firstLineChars="841" w:firstLine="2018"/>
        <w:jc w:val="center"/>
      </w:pPr>
    </w:p>
    <w:p w14:paraId="26309830" w14:textId="77777777" w:rsidR="00F07D36" w:rsidRPr="00370433" w:rsidRDefault="00F07D36" w:rsidP="007E6E1D">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14:paraId="314B34E4" w14:textId="77777777" w:rsidR="00F07D36" w:rsidRPr="00370433" w:rsidRDefault="00F07D36" w:rsidP="007E6E1D">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14:paraId="2D38E54C" w14:textId="77777777" w:rsidR="00F07D36" w:rsidRPr="00370433" w:rsidRDefault="00F07D36" w:rsidP="007E6E1D">
      <w:pPr>
        <w:ind w:firstLine="643"/>
        <w:rPr>
          <w:b/>
          <w:sz w:val="32"/>
          <w:u w:val="single"/>
        </w:rPr>
      </w:pPr>
    </w:p>
    <w:p w14:paraId="7AC15F9C" w14:textId="77777777"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77DDD0E"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29645D0" w14:textId="77777777"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14:paraId="3A0133B3" w14:textId="77777777" w:rsidR="00F07D36" w:rsidRPr="00370433" w:rsidRDefault="00F07D36" w:rsidP="00F07D36">
      <w:pPr>
        <w:ind w:left="839" w:firstLine="560"/>
        <w:rPr>
          <w:rFonts w:eastAsia="宋体"/>
          <w:kern w:val="0"/>
          <w:sz w:val="28"/>
          <w:szCs w:val="28"/>
        </w:rPr>
      </w:pPr>
    </w:p>
    <w:p w14:paraId="5B292C86" w14:textId="77777777" w:rsidR="00F07D36" w:rsidRPr="00370433" w:rsidRDefault="00F07D36" w:rsidP="00F07D36">
      <w:pPr>
        <w:ind w:left="839" w:firstLine="560"/>
        <w:rPr>
          <w:rFonts w:eastAsia="宋体"/>
          <w:kern w:val="0"/>
          <w:sz w:val="28"/>
          <w:szCs w:val="28"/>
        </w:rPr>
      </w:pPr>
    </w:p>
    <w:p w14:paraId="559DE9FE" w14:textId="77777777" w:rsidR="00F07D36" w:rsidRPr="00370433" w:rsidRDefault="00F07D36" w:rsidP="00F07D36">
      <w:pPr>
        <w:ind w:left="839" w:firstLine="560"/>
        <w:rPr>
          <w:rFonts w:eastAsia="宋体"/>
          <w:kern w:val="0"/>
          <w:sz w:val="28"/>
          <w:szCs w:val="28"/>
        </w:rPr>
      </w:pPr>
    </w:p>
    <w:p w14:paraId="2626A2E5" w14:textId="77777777"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14:paraId="3343FB11"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520386C7"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6C5664B2"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4961E9CA" w14:textId="77777777" w:rsidR="00F07D36" w:rsidRPr="00370433" w:rsidRDefault="00F07D36" w:rsidP="00F07D36">
      <w:pPr>
        <w:spacing w:line="520" w:lineRule="exact"/>
        <w:ind w:left="839" w:firstLine="560"/>
        <w:rPr>
          <w:rFonts w:eastAsia="宋体"/>
          <w:kern w:val="0"/>
          <w:sz w:val="28"/>
          <w:szCs w:val="28"/>
        </w:rPr>
      </w:pPr>
    </w:p>
    <w:p w14:paraId="4C52BE3A" w14:textId="77777777" w:rsidR="00F07D36" w:rsidRPr="00276577" w:rsidRDefault="00F07D36" w:rsidP="00F07D36">
      <w:pPr>
        <w:spacing w:line="520" w:lineRule="exact"/>
        <w:ind w:left="839" w:firstLine="560"/>
        <w:rPr>
          <w:rFonts w:eastAsia="宋体"/>
          <w:kern w:val="0"/>
          <w:sz w:val="28"/>
          <w:szCs w:val="28"/>
        </w:rPr>
      </w:pPr>
    </w:p>
    <w:p w14:paraId="1D589ABA" w14:textId="77777777"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14:paraId="6B349B5F" w14:textId="77777777" w:rsidR="006B3849" w:rsidRPr="00641AF6" w:rsidRDefault="006B3849" w:rsidP="006B3849">
      <w:pPr>
        <w:ind w:firstLine="560"/>
        <w:jc w:val="center"/>
        <w:rPr>
          <w:rFonts w:ascii="time" w:hAnsi="time" w:hint="eastAsia"/>
          <w:color w:val="000000"/>
          <w:kern w:val="0"/>
          <w:sz w:val="28"/>
          <w:u w:val="single"/>
        </w:rPr>
      </w:pPr>
    </w:p>
    <w:p w14:paraId="5C39887E" w14:textId="77777777"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7"/>
          <w:footerReference w:type="even" r:id="rId18"/>
          <w:footerReference w:type="default" r:id="rId19"/>
          <w:headerReference w:type="first" r:id="rId20"/>
          <w:footerReference w:type="first" r:id="rId21"/>
          <w:pgSz w:w="11906" w:h="16838" w:code="9"/>
          <w:pgMar w:top="1588" w:right="1247" w:bottom="1247" w:left="1361" w:header="851" w:footer="992" w:gutter="0"/>
          <w:pgNumType w:fmt="upperRoman" w:start="1"/>
          <w:cols w:space="425"/>
          <w:docGrid w:type="lines" w:linePitch="312"/>
        </w:sectPr>
      </w:pPr>
    </w:p>
    <w:p w14:paraId="263622B7" w14:textId="1C98403F" w:rsidR="004742AD" w:rsidRDefault="0093645E" w:rsidP="007E6E1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188CD5DA" wp14:editId="6DF4BA80">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sidR="00A8319E">
        <w:rPr>
          <w:rFonts w:hint="eastAsia"/>
          <w:b/>
          <w:sz w:val="32"/>
          <w:u w:val="thick"/>
        </w:rPr>
        <w:t>Design and Development</w:t>
      </w:r>
      <w:r w:rsidR="00A8319E" w:rsidRPr="004B3611">
        <w:rPr>
          <w:b/>
          <w:sz w:val="32"/>
          <w:u w:val="thick"/>
        </w:rPr>
        <w:t xml:space="preserve"> </w:t>
      </w:r>
      <w:r w:rsidRPr="004B3611">
        <w:rPr>
          <w:b/>
          <w:sz w:val="32"/>
          <w:u w:val="thick"/>
        </w:rPr>
        <w:t xml:space="preserve">of </w:t>
      </w:r>
      <w:r w:rsidR="004742AD">
        <w:rPr>
          <w:rFonts w:hint="eastAsia"/>
          <w:b/>
          <w:sz w:val="32"/>
          <w:u w:val="thick"/>
        </w:rPr>
        <w:t>Diagnosis Support System</w:t>
      </w:r>
    </w:p>
    <w:p w14:paraId="05DE9143" w14:textId="77777777" w:rsidR="0093645E" w:rsidRPr="004742AD" w:rsidRDefault="004742AD" w:rsidP="00F42391">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14:paraId="46777575" w14:textId="77777777" w:rsidR="0093645E" w:rsidRPr="00370433" w:rsidRDefault="0093645E" w:rsidP="00F42391">
      <w:pPr>
        <w:ind w:left="-142" w:firstLineChars="1107" w:firstLine="3556"/>
        <w:jc w:val="center"/>
        <w:rPr>
          <w:b/>
          <w:sz w:val="32"/>
          <w:szCs w:val="32"/>
          <w:u w:val="single"/>
        </w:rPr>
      </w:pPr>
    </w:p>
    <w:p w14:paraId="6FE1D33B" w14:textId="77777777" w:rsidR="0093645E" w:rsidRPr="00370433" w:rsidRDefault="0093645E" w:rsidP="00F42391">
      <w:pPr>
        <w:ind w:left="-142" w:firstLineChars="672" w:firstLine="2159"/>
        <w:rPr>
          <w:b/>
          <w:sz w:val="32"/>
        </w:rPr>
      </w:pPr>
      <w:r w:rsidRPr="00370433">
        <w:rPr>
          <w:b/>
          <w:sz w:val="32"/>
        </w:rPr>
        <w:t>Author’s signature:</w:t>
      </w:r>
      <w:r w:rsidRPr="00370433">
        <w:rPr>
          <w:sz w:val="32"/>
          <w:u w:val="single"/>
        </w:rPr>
        <w:t xml:space="preserve">                     </w:t>
      </w:r>
    </w:p>
    <w:p w14:paraId="45717472" w14:textId="77777777" w:rsidR="0093645E" w:rsidRPr="00370433" w:rsidRDefault="0093645E" w:rsidP="00F42391">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2C8D168D" w14:textId="77777777" w:rsidR="0093645E" w:rsidRPr="00370433" w:rsidRDefault="0093645E" w:rsidP="00F42391">
      <w:pPr>
        <w:ind w:left="-142" w:firstLine="643"/>
        <w:rPr>
          <w:b/>
          <w:sz w:val="32"/>
          <w:u w:val="single"/>
        </w:rPr>
      </w:pPr>
    </w:p>
    <w:p w14:paraId="3BA6F098" w14:textId="77777777" w:rsidR="0093645E" w:rsidRPr="00370433" w:rsidRDefault="0093645E" w:rsidP="00F42391">
      <w:pPr>
        <w:ind w:left="-142" w:firstLine="643"/>
        <w:rPr>
          <w:b/>
          <w:sz w:val="32"/>
          <w:u w:val="single"/>
        </w:rPr>
      </w:pPr>
    </w:p>
    <w:p w14:paraId="0E68DB1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14:paraId="67AA2CC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14:paraId="06853201"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14:paraId="3EDC0410" w14:textId="77777777" w:rsidR="0093645E" w:rsidRPr="00370433" w:rsidRDefault="0093645E" w:rsidP="0093645E">
      <w:pPr>
        <w:ind w:left="-142" w:firstLine="560"/>
        <w:rPr>
          <w:kern w:val="0"/>
          <w:sz w:val="28"/>
        </w:rPr>
      </w:pPr>
    </w:p>
    <w:p w14:paraId="1994C064" w14:textId="77777777" w:rsidR="0093645E" w:rsidRPr="00370433" w:rsidRDefault="0093645E" w:rsidP="0093645E">
      <w:pPr>
        <w:spacing w:line="520" w:lineRule="exact"/>
        <w:ind w:leftChars="350" w:left="840" w:firstLineChars="0" w:firstLine="0"/>
        <w:rPr>
          <w:kern w:val="0"/>
          <w:sz w:val="28"/>
        </w:rPr>
      </w:pPr>
    </w:p>
    <w:p w14:paraId="7AA5895A" w14:textId="77777777" w:rsidR="0093645E" w:rsidRPr="00370433" w:rsidRDefault="0093645E" w:rsidP="0093645E">
      <w:pPr>
        <w:spacing w:line="520" w:lineRule="exact"/>
        <w:ind w:leftChars="350" w:left="840" w:firstLineChars="0" w:firstLine="0"/>
        <w:rPr>
          <w:kern w:val="0"/>
          <w:sz w:val="28"/>
        </w:rPr>
      </w:pPr>
    </w:p>
    <w:p w14:paraId="3B933769" w14:textId="77777777"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9C17869" w14:textId="77777777"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14:paraId="2E350FA4" w14:textId="77777777"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4A5C299" w14:textId="77777777"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26272E04" w14:textId="77777777"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81D1F67" w14:textId="77777777" w:rsidR="0093645E" w:rsidRPr="00370433" w:rsidRDefault="0093645E" w:rsidP="0093645E">
      <w:pPr>
        <w:ind w:leftChars="257" w:left="617" w:firstLine="560"/>
        <w:rPr>
          <w:kern w:val="0"/>
          <w:sz w:val="28"/>
        </w:rPr>
      </w:pPr>
    </w:p>
    <w:p w14:paraId="204A84FE" w14:textId="77777777"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14:paraId="65DCBE31" w14:textId="77777777" w:rsidR="006B3849" w:rsidRDefault="006B3849" w:rsidP="006B3849">
      <w:pPr>
        <w:pStyle w:val="a9"/>
        <w:tabs>
          <w:tab w:val="clear" w:pos="360"/>
        </w:tabs>
        <w:spacing w:line="360" w:lineRule="auto"/>
        <w:ind w:leftChars="0" w:left="0" w:firstLineChars="0" w:firstLine="0"/>
        <w:rPr>
          <w:rFonts w:ascii="Times New Roman"/>
          <w:sz w:val="36"/>
        </w:rPr>
      </w:pP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14:paraId="27B12539" w14:textId="77777777" w:rsidR="004F0892" w:rsidRPr="00370433" w:rsidRDefault="004F0892" w:rsidP="004F0892">
      <w:pPr>
        <w:snapToGrid w:val="0"/>
        <w:ind w:left="480" w:firstLine="720"/>
        <w:jc w:val="center"/>
        <w:rPr>
          <w:sz w:val="36"/>
        </w:rPr>
      </w:pPr>
      <w:r w:rsidRPr="00370433">
        <w:rPr>
          <w:sz w:val="36"/>
        </w:rPr>
        <w:t> </w:t>
      </w:r>
    </w:p>
    <w:p w14:paraId="51EDC3CA" w14:textId="77777777"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14:paraId="297CEC2F" w14:textId="77777777" w:rsidR="004F0892" w:rsidRPr="00370433" w:rsidRDefault="004F0892" w:rsidP="004F0892">
      <w:pPr>
        <w:snapToGrid w:val="0"/>
        <w:ind w:left="480" w:firstLine="480"/>
      </w:pPr>
    </w:p>
    <w:p w14:paraId="387D8BB6" w14:textId="77777777" w:rsidR="004F0892" w:rsidRPr="00370433" w:rsidRDefault="004F0892" w:rsidP="004F0892">
      <w:pPr>
        <w:snapToGrid w:val="0"/>
        <w:ind w:left="480" w:firstLine="480"/>
      </w:pPr>
    </w:p>
    <w:p w14:paraId="43658747" w14:textId="77777777" w:rsidR="004F0892" w:rsidRPr="00370433" w:rsidRDefault="004F0892" w:rsidP="004F0892">
      <w:pPr>
        <w:snapToGrid w:val="0"/>
        <w:ind w:left="480" w:firstLine="480"/>
      </w:pPr>
    </w:p>
    <w:p w14:paraId="2903978B" w14:textId="77777777"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370433" w:rsidRDefault="004F0892" w:rsidP="004F0892">
      <w:pPr>
        <w:snapToGrid w:val="0"/>
        <w:ind w:left="480" w:firstLine="720"/>
        <w:jc w:val="center"/>
        <w:rPr>
          <w:sz w:val="36"/>
        </w:rPr>
      </w:pPr>
      <w:r w:rsidRPr="00370433">
        <w:rPr>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14:paraId="60B0715D" w14:textId="77777777" w:rsidR="004F0892" w:rsidRPr="00370433" w:rsidRDefault="004F0892" w:rsidP="004F0892">
      <w:pPr>
        <w:snapToGrid w:val="0"/>
        <w:ind w:left="480" w:firstLine="480"/>
      </w:pPr>
      <w:r w:rsidRPr="00370433">
        <w:t>（保密的学位论文在解密后适用本授权书）</w:t>
      </w:r>
    </w:p>
    <w:p w14:paraId="6BF9EB87" w14:textId="77777777" w:rsidR="004F0892" w:rsidRPr="00370433" w:rsidRDefault="004F0892" w:rsidP="006B3849">
      <w:pPr>
        <w:snapToGrid w:val="0"/>
        <w:ind w:firstLineChars="0" w:firstLine="0"/>
      </w:pPr>
    </w:p>
    <w:p w14:paraId="6DCD85B6" w14:textId="77777777"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14:paraId="008F9813" w14:textId="77777777" w:rsidR="00FF1D23" w:rsidRDefault="00FF1D23" w:rsidP="004F0892">
      <w:pPr>
        <w:snapToGrid w:val="0"/>
        <w:ind w:left="480" w:firstLine="480"/>
      </w:pPr>
    </w:p>
    <w:p w14:paraId="1FC9B53F" w14:textId="77777777" w:rsidR="004F0892" w:rsidRPr="00370433" w:rsidRDefault="004F0892" w:rsidP="00FF1D23">
      <w:pPr>
        <w:snapToGrid w:val="0"/>
        <w:ind w:left="480" w:firstLine="480"/>
        <w:sectPr w:rsidR="004F0892" w:rsidRPr="00370433" w:rsidSect="00FB0F55">
          <w:headerReference w:type="even" r:id="rId22"/>
          <w:headerReference w:type="default" r:id="rId23"/>
          <w:footerReference w:type="even" r:id="rId24"/>
          <w:footerReference w:type="default" r:id="rId25"/>
          <w:headerReference w:type="first" r:id="rId26"/>
          <w:footerReference w:type="first" r:id="rId27"/>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14:paraId="183AE90A" w14:textId="77777777" w:rsidR="009A107F" w:rsidRPr="00370433" w:rsidRDefault="004F0892" w:rsidP="009A107F">
      <w:pPr>
        <w:pStyle w:val="1"/>
        <w:ind w:left="-2"/>
      </w:pPr>
      <w:bookmarkStart w:id="0" w:name="_Toc377104164"/>
      <w:r w:rsidRPr="00370433">
        <w:lastRenderedPageBreak/>
        <w:t>致谢</w:t>
      </w:r>
      <w:bookmarkEnd w:id="0"/>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77777777"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693B7E">
          <w:headerReference w:type="default" r:id="rId28"/>
          <w:footerReference w:type="default" r:id="rId29"/>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1" w:name="_Toc377104165"/>
      <w:r w:rsidRPr="00370433">
        <w:lastRenderedPageBreak/>
        <w:t>摘要</w:t>
      </w:r>
      <w:bookmarkEnd w:id="1"/>
    </w:p>
    <w:p w14:paraId="6692963E" w14:textId="77777777"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77777777"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14:paraId="67D4F5A3" w14:textId="66EA7C55"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Pr="00111E19">
        <w:rPr>
          <w:rFonts w:hint="eastAsia"/>
          <w:szCs w:val="24"/>
        </w:rPr>
        <w:t>面向中心医院、社区医院、患者的三级决策支持服务模式，</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决策支持系统。由于社区分布的广域性以及疾病种类的多样性，</w:t>
      </w:r>
      <w:r w:rsidR="00A8319E">
        <w:rPr>
          <w:rFonts w:hint="eastAsia"/>
          <w:szCs w:val="24"/>
        </w:rPr>
        <w:t>本论文</w:t>
      </w:r>
      <w:r>
        <w:rPr>
          <w:rFonts w:hint="eastAsia"/>
          <w:szCs w:val="24"/>
        </w:rPr>
        <w:t>设计</w:t>
      </w:r>
      <w:r w:rsidR="00A8319E">
        <w:rPr>
          <w:rFonts w:hint="eastAsia"/>
          <w:szCs w:val="24"/>
        </w:rPr>
        <w:t>出</w:t>
      </w:r>
      <w:r>
        <w:rPr>
          <w:rFonts w:hint="eastAsia"/>
          <w:szCs w:val="24"/>
        </w:rPr>
        <w:t>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14:paraId="6FE04DF8" w14:textId="77777777"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w:t>
      </w:r>
      <w:r w:rsidR="008B0EF7">
        <w:rPr>
          <w:rFonts w:hint="eastAsia"/>
        </w:rPr>
        <w:t>分析</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6EB6EDF8"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系统框架具有良好的开放性和扩展性，能够支持不同疾病的诊断决策支持系统的快速开发和统一管理。</w:t>
      </w:r>
    </w:p>
    <w:p w14:paraId="4DF333C3" w14:textId="77777777" w:rsidR="00730270" w:rsidRPr="00730270" w:rsidRDefault="00730270" w:rsidP="007E6E1D">
      <w:pPr>
        <w:ind w:firstLine="482"/>
        <w:rPr>
          <w:b/>
        </w:rPr>
      </w:pPr>
    </w:p>
    <w:p w14:paraId="0615A42C" w14:textId="5D154E65" w:rsidR="004F0892" w:rsidRPr="00E36C5A" w:rsidRDefault="00E36C5A" w:rsidP="007E6E1D">
      <w:pPr>
        <w:ind w:firstLine="482"/>
        <w:sectPr w:rsidR="004F0892" w:rsidRPr="00E36C5A" w:rsidSect="009A107F">
          <w:headerReference w:type="default" r:id="rId30"/>
          <w:endnotePr>
            <w:numFmt w:val="decimal"/>
          </w:endnotePr>
          <w:pgSz w:w="11906" w:h="16838"/>
          <w:pgMar w:top="1440" w:right="1800" w:bottom="1440" w:left="1800" w:header="851" w:footer="992" w:gutter="0"/>
          <w:pgNumType w:fmt="upperRoman"/>
          <w:cols w:space="425"/>
          <w:docGrid w:type="lines" w:linePitch="326"/>
        </w:sectPr>
      </w:pPr>
      <w:commentRangeStart w:id="2"/>
      <w:r w:rsidRPr="00370433">
        <w:rPr>
          <w:b/>
        </w:rPr>
        <w:t>关键字</w:t>
      </w:r>
      <w:commentRangeEnd w:id="2"/>
      <w:r w:rsidR="00A8319E">
        <w:rPr>
          <w:rStyle w:val="af4"/>
        </w:rPr>
        <w:commentReference w:id="2"/>
      </w:r>
      <w:r w:rsidRPr="00370433">
        <w:rPr>
          <w:b/>
        </w:rPr>
        <w:t>：</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r w:rsidR="00AC5E64">
        <w:rPr>
          <w:rFonts w:hint="eastAsia"/>
        </w:rPr>
        <w:t xml:space="preserve">; </w:t>
      </w:r>
      <w:r w:rsidR="00AC5E64">
        <w:rPr>
          <w:rFonts w:hint="eastAsia"/>
        </w:rPr>
        <w:t>头痛</w:t>
      </w:r>
      <w:r w:rsidR="00AC5E64">
        <w:rPr>
          <w:rFonts w:hint="eastAsia"/>
        </w:rPr>
        <w:t xml:space="preserve"> ; </w:t>
      </w:r>
      <w:r w:rsidR="00AC5E64">
        <w:rPr>
          <w:rFonts w:hint="eastAsia"/>
        </w:rPr>
        <w:t>阿尔兹海默症</w:t>
      </w:r>
    </w:p>
    <w:p w14:paraId="0747E7C8" w14:textId="77777777" w:rsidR="004F0892" w:rsidRPr="00370433" w:rsidRDefault="004F0892" w:rsidP="004F0892">
      <w:pPr>
        <w:pStyle w:val="1"/>
        <w:ind w:left="-2"/>
      </w:pPr>
      <w:bookmarkStart w:id="3" w:name="_Toc377104166"/>
      <w:commentRangeStart w:id="4"/>
      <w:r w:rsidRPr="00370433">
        <w:lastRenderedPageBreak/>
        <w:t>Abstract</w:t>
      </w:r>
      <w:bookmarkEnd w:id="3"/>
      <w:commentRangeEnd w:id="4"/>
      <w:r w:rsidR="00A8319E">
        <w:rPr>
          <w:rStyle w:val="af4"/>
          <w:b w:val="0"/>
          <w:bCs w:val="0"/>
          <w:kern w:val="2"/>
        </w:rPr>
        <w:commentReference w:id="4"/>
      </w:r>
    </w:p>
    <w:p w14:paraId="6C93952E" w14:textId="74C6C9D4"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w:t>
      </w:r>
    </w:p>
    <w:p w14:paraId="74CF0862" w14:textId="77777777" w:rsidR="00B47A25" w:rsidRDefault="00B47A25" w:rsidP="00B128AF">
      <w:pPr>
        <w:ind w:firstLineChars="176" w:firstLine="422"/>
        <w:jc w:val="both"/>
      </w:pPr>
      <w:r w:rsidRPr="00B47A25">
        <w:t xml:space="preserve">Numerous studies show that the application of clinical decision support systems can effectively solve the problem of the limitations of clinician knowledge, reduce human negligence,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w:t>
      </w:r>
      <w:r w:rsidR="00B128AF">
        <w:rPr>
          <w:rFonts w:hint="eastAsia"/>
        </w:rPr>
        <w:t xml:space="preserve"> and</w:t>
      </w:r>
      <w:r w:rsidRPr="00B47A25">
        <w:t xml:space="preserve"> solve the problem of uneven allocation of medical resources</w:t>
      </w:r>
      <w:r w:rsidR="009D354E">
        <w:rPr>
          <w:rFonts w:hint="eastAsia"/>
        </w:rPr>
        <w:t>.</w:t>
      </w:r>
    </w:p>
    <w:p w14:paraId="45818F69" w14:textId="77777777" w:rsidR="00B47A25" w:rsidRDefault="00B128AF" w:rsidP="00B128AF">
      <w:pPr>
        <w:ind w:firstLineChars="176" w:firstLine="422"/>
        <w:jc w:val="both"/>
      </w:pPr>
      <w:r>
        <w:t>I</w:t>
      </w:r>
      <w:r>
        <w:rPr>
          <w:rFonts w:hint="eastAsia"/>
        </w:rPr>
        <w:t>n this thesis,</w:t>
      </w:r>
      <w:r w:rsidR="00B47A25" w:rsidRPr="00B47A25">
        <w:t xml:space="preserve"> </w:t>
      </w:r>
      <w:r w:rsidR="00290F2F">
        <w:rPr>
          <w:rFonts w:hint="eastAsia"/>
        </w:rPr>
        <w:t xml:space="preserve">we proposed </w:t>
      </w:r>
      <w:r w:rsidR="00290F2F" w:rsidRPr="00290F2F">
        <w:t xml:space="preserve">the three level </w:t>
      </w:r>
      <w:r w:rsidR="000B121C">
        <w:rPr>
          <w:rFonts w:hint="eastAsia"/>
        </w:rPr>
        <w:t xml:space="preserve">clinical </w:t>
      </w:r>
      <w:r w:rsidR="00290F2F" w:rsidRPr="00290F2F">
        <w:t>decision-suppo</w:t>
      </w:r>
      <w:r w:rsidR="00290F2F">
        <w:t>rt service model</w:t>
      </w:r>
      <w:r w:rsidR="00290F2F">
        <w:rPr>
          <w:rFonts w:hint="eastAsia"/>
        </w:rPr>
        <w:t xml:space="preserve"> </w:t>
      </w:r>
      <w:r w:rsidR="00B47A25" w:rsidRPr="00B47A25">
        <w:t xml:space="preserve">by analyzing the medical needs of </w:t>
      </w:r>
      <w:r w:rsidR="00AE159E">
        <w:rPr>
          <w:rFonts w:hint="eastAsia"/>
        </w:rPr>
        <w:t xml:space="preserve">center </w:t>
      </w:r>
      <w:r w:rsidR="00B47A25" w:rsidRPr="00B47A25">
        <w:t>hospitals, community hospitals</w:t>
      </w:r>
      <w:r w:rsidR="000B121C">
        <w:rPr>
          <w:rFonts w:hint="eastAsia"/>
        </w:rPr>
        <w:t xml:space="preserve"> and </w:t>
      </w:r>
      <w:r w:rsidR="00624C85">
        <w:t>patients</w:t>
      </w:r>
      <w:r w:rsidR="00624C85">
        <w:rPr>
          <w:rFonts w:hint="eastAsia"/>
        </w:rPr>
        <w:t xml:space="preserve">. The thesis </w:t>
      </w:r>
      <w:r w:rsidR="00624C85">
        <w:t>analyzed</w:t>
      </w:r>
      <w:r w:rsidR="0017703D">
        <w:rPr>
          <w:rFonts w:hint="eastAsia"/>
        </w:rPr>
        <w:t xml:space="preserve"> the </w:t>
      </w:r>
      <w:r w:rsidR="00624C85">
        <w:rPr>
          <w:rFonts w:hint="eastAsia"/>
        </w:rPr>
        <w:t>diagnosis</w:t>
      </w:r>
      <w:r w:rsidR="00B47A25" w:rsidRPr="00B47A25">
        <w:t xml:space="preserve"> decision support system for the community</w:t>
      </w:r>
      <w:r w:rsidR="00624C85">
        <w:rPr>
          <w:rFonts w:hint="eastAsia"/>
        </w:rPr>
        <w:t xml:space="preserve"> </w:t>
      </w:r>
      <w:r w:rsidR="00624C85" w:rsidRPr="00624C85">
        <w:t xml:space="preserve">on </w:t>
      </w:r>
      <w:r w:rsidR="00624C85">
        <w:t>the basis of this service model</w:t>
      </w:r>
      <w:r w:rsidR="00B47A25" w:rsidRPr="00B47A25">
        <w:t xml:space="preserve">. Because of broad distribution </w:t>
      </w:r>
      <w:r w:rsidR="0017703D">
        <w:rPr>
          <w:rFonts w:hint="eastAsia"/>
        </w:rPr>
        <w:t xml:space="preserve">of </w:t>
      </w:r>
      <w:r w:rsidR="0017703D" w:rsidRPr="0017703D">
        <w:t xml:space="preserve">community </w:t>
      </w:r>
      <w:r w:rsidR="00B47A25" w:rsidRPr="00B47A25">
        <w:t xml:space="preserve">and diversity </w:t>
      </w:r>
      <w:r w:rsidR="000B121C">
        <w:t>of disease</w:t>
      </w:r>
      <w:r w:rsidR="00624C85">
        <w:t xml:space="preserve">s, </w:t>
      </w:r>
      <w:r w:rsidR="00B47A25" w:rsidRPr="00B47A25">
        <w:t xml:space="preserve">a system of open and extensible framework </w:t>
      </w:r>
      <w:r w:rsidR="000B121C">
        <w:rPr>
          <w:rFonts w:hint="eastAsia"/>
        </w:rPr>
        <w:t xml:space="preserve">is </w:t>
      </w:r>
      <w:r w:rsidR="000B121C">
        <w:t>essential</w:t>
      </w:r>
      <w:r w:rsidR="000B121C">
        <w:rPr>
          <w:rFonts w:hint="eastAsia"/>
        </w:rPr>
        <w:t xml:space="preserve"> </w:t>
      </w:r>
      <w:r w:rsidR="00B47A25" w:rsidRPr="00B47A25">
        <w:t>to</w:t>
      </w:r>
      <w:r w:rsidR="000B121C" w:rsidRPr="000B121C">
        <w:t xml:space="preserve"> support the rapid growth of medical data management and </w:t>
      </w:r>
      <w:r w:rsidR="00624C85">
        <w:rPr>
          <w:rFonts w:hint="eastAsia"/>
        </w:rPr>
        <w:t xml:space="preserve">provide </w:t>
      </w:r>
      <w:r w:rsidR="00624C85">
        <w:t xml:space="preserve">diagnostic </w:t>
      </w:r>
      <w:r w:rsidR="00624C85">
        <w:rPr>
          <w:rFonts w:hint="eastAsia"/>
        </w:rPr>
        <w:t>support for</w:t>
      </w:r>
      <w:r w:rsidR="000B121C" w:rsidRPr="000B121C">
        <w:t xml:space="preserve"> a variety of diseases</w:t>
      </w:r>
      <w:r w:rsidR="00B47A25">
        <w:rPr>
          <w:rFonts w:hint="eastAsia"/>
        </w:rPr>
        <w:t>。</w:t>
      </w:r>
      <w:r w:rsidR="00B47A25" w:rsidRPr="00B47A25">
        <w:t xml:space="preserve">This paper focuses on </w:t>
      </w:r>
      <w:r w:rsidR="005C5E2F">
        <w:rPr>
          <w:rFonts w:hint="eastAsia"/>
        </w:rPr>
        <w:t xml:space="preserve">this </w:t>
      </w:r>
      <w:r w:rsidR="00B47A25" w:rsidRPr="00B47A25">
        <w:t>target, mainly from the following expanded</w:t>
      </w:r>
      <w:r w:rsidR="00624C85">
        <w:rPr>
          <w:rFonts w:hint="eastAsia"/>
        </w:rPr>
        <w:t>:</w:t>
      </w:r>
    </w:p>
    <w:p w14:paraId="16679A12" w14:textId="77777777" w:rsidR="00B47A25" w:rsidRDefault="00290F2F" w:rsidP="00B128AF">
      <w:pPr>
        <w:pStyle w:val="a5"/>
        <w:numPr>
          <w:ilvl w:val="0"/>
          <w:numId w:val="11"/>
        </w:numPr>
        <w:ind w:firstLineChars="0"/>
        <w:jc w:val="both"/>
      </w:pPr>
      <w:r>
        <w:rPr>
          <w:rFonts w:hint="eastAsia"/>
        </w:rPr>
        <w:t>T</w:t>
      </w:r>
      <w:r w:rsidR="00B47A25" w:rsidRPr="00B47A25">
        <w:t>hrough the analysis of</w:t>
      </w:r>
      <w:r w:rsidR="005C5E2F">
        <w:rPr>
          <w:rFonts w:hint="eastAsia"/>
        </w:rPr>
        <w:t xml:space="preserve"> the problem of</w:t>
      </w:r>
      <w:r w:rsidR="00B47A25" w:rsidRPr="00B47A25">
        <w:t xml:space="preserve"> low-level community health</w:t>
      </w:r>
      <w:r w:rsidR="005C5E2F">
        <w:rPr>
          <w:rFonts w:hint="eastAsia"/>
        </w:rPr>
        <w:t>care</w:t>
      </w:r>
      <w:r w:rsidR="00B47A25"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00B47A25" w:rsidRPr="00B47A25">
        <w:t xml:space="preserve">clinical decision support systems in community health, </w:t>
      </w:r>
      <w:r w:rsidR="00E27358">
        <w:rPr>
          <w:rFonts w:hint="eastAsia"/>
        </w:rPr>
        <w:t xml:space="preserve">Choose </w:t>
      </w:r>
      <w:r w:rsidR="00B47A25" w:rsidRPr="00B47A25">
        <w:t>disease diagnosis as a starting point to build framework for</w:t>
      </w:r>
      <w:r w:rsidR="00E27358" w:rsidRPr="00E27358">
        <w:t xml:space="preserve"> decision support systems</w:t>
      </w:r>
      <w:r w:rsidR="00B47A25" w:rsidRPr="00B47A25">
        <w:t xml:space="preserve"> </w:t>
      </w:r>
      <w:r w:rsidR="00E27358">
        <w:t>which</w:t>
      </w:r>
      <w:r w:rsidR="00E27358">
        <w:rPr>
          <w:rFonts w:hint="eastAsia"/>
        </w:rPr>
        <w:t xml:space="preserve"> can meet the needs of </w:t>
      </w:r>
      <w:r w:rsidR="00E27358">
        <w:t>community health</w:t>
      </w:r>
      <w:r w:rsidR="00B47A25" w:rsidRPr="00B47A25">
        <w:t>care</w:t>
      </w:r>
    </w:p>
    <w:p w14:paraId="1F8E5FBC" w14:textId="77777777" w:rsidR="002041CA" w:rsidRDefault="002041CA" w:rsidP="002041CA">
      <w:pPr>
        <w:pStyle w:val="a5"/>
        <w:numPr>
          <w:ilvl w:val="0"/>
          <w:numId w:val="11"/>
        </w:numPr>
        <w:ind w:firstLineChars="0"/>
      </w:pPr>
      <w:r>
        <w:rPr>
          <w:rFonts w:hint="eastAsia"/>
        </w:rPr>
        <w:lastRenderedPageBreak/>
        <w:t>In order to achieve</w:t>
      </w:r>
      <w:r w:rsidRPr="002041CA">
        <w:t xml:space="preserve"> the design and development of the</w:t>
      </w:r>
      <w:r>
        <w:rPr>
          <w:rFonts w:hint="eastAsia"/>
        </w:rPr>
        <w:t xml:space="preserve"> system</w:t>
      </w:r>
      <w:r>
        <w:t xml:space="preserve"> framework</w:t>
      </w:r>
      <w:r>
        <w:rPr>
          <w:rFonts w:hint="eastAsia"/>
        </w:rPr>
        <w:t xml:space="preserve">, </w:t>
      </w:r>
      <w:r w:rsidR="00290F2F">
        <w:rPr>
          <w:rFonts w:hint="eastAsia"/>
        </w:rPr>
        <w:t xml:space="preserve">the </w:t>
      </w:r>
      <w:r>
        <w:rPr>
          <w:rFonts w:hint="eastAsia"/>
        </w:rPr>
        <w:t xml:space="preserve">paper </w:t>
      </w:r>
      <w:r>
        <w:t>analyzed</w:t>
      </w:r>
      <w:r>
        <w:rPr>
          <w:rFonts w:hint="eastAsia"/>
        </w:rPr>
        <w:t xml:space="preserve"> the</w:t>
      </w:r>
      <w:r w:rsidR="00290F2F">
        <w:rPr>
          <w:rFonts w:hint="eastAsia"/>
        </w:rPr>
        <w:t xml:space="preserve"> </w:t>
      </w:r>
      <w:r w:rsidR="00B47A25" w:rsidRPr="00B47A25">
        <w:t>critical issues</w:t>
      </w:r>
      <w:r w:rsidR="00056AD2">
        <w:rPr>
          <w:rFonts w:hint="eastAsia"/>
        </w:rPr>
        <w:t xml:space="preserve"> which has to be solved by the framework, </w:t>
      </w:r>
      <w:r>
        <w:rPr>
          <w:rFonts w:hint="eastAsia"/>
        </w:rPr>
        <w:t xml:space="preserve">and </w:t>
      </w:r>
      <w:r w:rsidR="00056AD2">
        <w:rPr>
          <w:rFonts w:hint="eastAsia"/>
        </w:rPr>
        <w:t xml:space="preserve">study </w:t>
      </w:r>
      <w:r w:rsidR="00B47A25" w:rsidRPr="00B47A25">
        <w:t>the corresponding technical solutions</w:t>
      </w:r>
      <w:r w:rsidR="00056AD2">
        <w:rPr>
          <w:rFonts w:hint="eastAsia"/>
        </w:rPr>
        <w:t xml:space="preserve"> </w:t>
      </w:r>
      <w:r>
        <w:rPr>
          <w:rFonts w:hint="eastAsia"/>
        </w:rPr>
        <w:t>.</w:t>
      </w:r>
    </w:p>
    <w:p w14:paraId="33FB75CE" w14:textId="77777777" w:rsidR="00B47A25" w:rsidRDefault="00E27358" w:rsidP="00B128AF">
      <w:pPr>
        <w:pStyle w:val="a5"/>
        <w:numPr>
          <w:ilvl w:val="0"/>
          <w:numId w:val="11"/>
        </w:numPr>
        <w:ind w:firstLineChars="0"/>
        <w:jc w:val="both"/>
      </w:pPr>
      <w:r>
        <w:rPr>
          <w:rFonts w:hint="eastAsia"/>
        </w:rPr>
        <w:t>clinical diagnosis support system for h</w:t>
      </w:r>
      <w:r w:rsidR="00B47A25" w:rsidRPr="00B47A25">
        <w:t xml:space="preserve">eadache and </w:t>
      </w:r>
      <w:r w:rsidR="00290F2F" w:rsidRPr="00290F2F">
        <w:t>Alzheimer</w:t>
      </w:r>
      <w:r w:rsidR="00290F2F">
        <w:rPr>
          <w:rFonts w:hint="eastAsia"/>
        </w:rPr>
        <w:t xml:space="preserve"> </w:t>
      </w:r>
      <w:r w:rsidR="00FB3909">
        <w:rPr>
          <w:rFonts w:hint="eastAsia"/>
        </w:rPr>
        <w:t xml:space="preserve">are built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the rapid development of systems and unified management</w:t>
      </w:r>
      <w:r w:rsidR="00290F2F">
        <w:rPr>
          <w:rFonts w:hint="eastAsia"/>
        </w:rPr>
        <w:t xml:space="preserve"> of </w:t>
      </w:r>
      <w:r w:rsidR="00290F2F" w:rsidRPr="00290F2F">
        <w:t>different diseases</w:t>
      </w:r>
      <w:r w:rsidR="00056AD2">
        <w:rPr>
          <w:rFonts w:hint="eastAsia"/>
        </w:rPr>
        <w:t>.</w:t>
      </w:r>
    </w:p>
    <w:p w14:paraId="50E336C1" w14:textId="77777777" w:rsidR="00B47A25" w:rsidRPr="00056AD2" w:rsidRDefault="00B47A25" w:rsidP="00B47A25">
      <w:pPr>
        <w:ind w:firstLineChars="0"/>
      </w:pPr>
    </w:p>
    <w:p w14:paraId="37B85890" w14:textId="2EDE1E30" w:rsidR="007E0491" w:rsidRDefault="00B47A25" w:rsidP="00B128AF">
      <w:pPr>
        <w:ind w:left="420" w:firstLineChars="0" w:firstLine="420"/>
        <w:sectPr w:rsidR="007E0491"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r w:rsidR="000C5C04">
        <w:rPr>
          <w:rFonts w:hint="eastAsia"/>
        </w:rPr>
        <w:t>;headache</w:t>
      </w:r>
      <w:proofErr w:type="spellEnd"/>
      <w:r w:rsidR="000C5C04">
        <w:rPr>
          <w:rFonts w:hint="eastAsia"/>
        </w:rPr>
        <w:t>；</w:t>
      </w:r>
      <w:proofErr w:type="spellStart"/>
      <w:r w:rsidR="000C5C04">
        <w:rPr>
          <w:rFonts w:hint="eastAsia"/>
        </w:rPr>
        <w:t>alzheimer</w:t>
      </w:r>
      <w:proofErr w:type="spellEnd"/>
    </w:p>
    <w:p w14:paraId="362A6CF9" w14:textId="77777777" w:rsidR="004F0892" w:rsidRPr="00370433" w:rsidRDefault="004F0892" w:rsidP="00505753">
      <w:pPr>
        <w:pStyle w:val="1"/>
        <w:jc w:val="left"/>
      </w:pPr>
      <w:bookmarkStart w:id="5" w:name="_Toc377104167"/>
      <w:r w:rsidRPr="00370433">
        <w:lastRenderedPageBreak/>
        <w:t>目录</w:t>
      </w:r>
      <w:bookmarkEnd w:id="5"/>
    </w:p>
    <w:p w14:paraId="14A34C13" w14:textId="77777777" w:rsidR="00CC559F" w:rsidRDefault="00DA7AEA" w:rsidP="00CC559F">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7104164" w:history="1">
        <w:r w:rsidR="00CC559F" w:rsidRPr="00D22A69">
          <w:rPr>
            <w:rStyle w:val="ab"/>
            <w:rFonts w:hint="eastAsia"/>
            <w:noProof/>
          </w:rPr>
          <w:t>致谢</w:t>
        </w:r>
        <w:r w:rsidR="00CC559F">
          <w:rPr>
            <w:noProof/>
            <w:webHidden/>
          </w:rPr>
          <w:tab/>
        </w:r>
        <w:r w:rsidR="00CC559F">
          <w:rPr>
            <w:noProof/>
            <w:webHidden/>
          </w:rPr>
          <w:fldChar w:fldCharType="begin"/>
        </w:r>
        <w:r w:rsidR="00CC559F">
          <w:rPr>
            <w:noProof/>
            <w:webHidden/>
          </w:rPr>
          <w:instrText xml:space="preserve"> PAGEREF _Toc377104164 \h </w:instrText>
        </w:r>
        <w:r w:rsidR="00CC559F">
          <w:rPr>
            <w:noProof/>
            <w:webHidden/>
          </w:rPr>
        </w:r>
        <w:r w:rsidR="00CC559F">
          <w:rPr>
            <w:noProof/>
            <w:webHidden/>
          </w:rPr>
          <w:fldChar w:fldCharType="separate"/>
        </w:r>
        <w:r w:rsidR="0075093A">
          <w:rPr>
            <w:noProof/>
            <w:webHidden/>
          </w:rPr>
          <w:t>I</w:t>
        </w:r>
        <w:r w:rsidR="00CC559F">
          <w:rPr>
            <w:noProof/>
            <w:webHidden/>
          </w:rPr>
          <w:fldChar w:fldCharType="end"/>
        </w:r>
      </w:hyperlink>
    </w:p>
    <w:p w14:paraId="57AA308B" w14:textId="77777777" w:rsidR="00CC559F" w:rsidRDefault="009508B6" w:rsidP="00CC559F">
      <w:pPr>
        <w:pStyle w:val="10"/>
        <w:tabs>
          <w:tab w:val="right" w:leader="dot" w:pos="8296"/>
        </w:tabs>
        <w:ind w:firstLine="480"/>
        <w:rPr>
          <w:rFonts w:asciiTheme="minorHAnsi" w:eastAsiaTheme="minorEastAsia" w:hAnsiTheme="minorHAnsi" w:cstheme="minorBidi"/>
          <w:noProof/>
          <w:sz w:val="21"/>
          <w:szCs w:val="22"/>
        </w:rPr>
      </w:pPr>
      <w:hyperlink w:anchor="_Toc377104165" w:history="1">
        <w:r w:rsidR="00CC559F" w:rsidRPr="00D22A69">
          <w:rPr>
            <w:rStyle w:val="ab"/>
            <w:rFonts w:hint="eastAsia"/>
            <w:noProof/>
          </w:rPr>
          <w:t>摘要</w:t>
        </w:r>
        <w:r w:rsidR="00CC559F">
          <w:rPr>
            <w:noProof/>
            <w:webHidden/>
          </w:rPr>
          <w:tab/>
        </w:r>
        <w:r w:rsidR="00CC559F">
          <w:rPr>
            <w:noProof/>
            <w:webHidden/>
          </w:rPr>
          <w:fldChar w:fldCharType="begin"/>
        </w:r>
        <w:r w:rsidR="00CC559F">
          <w:rPr>
            <w:noProof/>
            <w:webHidden/>
          </w:rPr>
          <w:instrText xml:space="preserve"> PAGEREF _Toc377104165 \h </w:instrText>
        </w:r>
        <w:r w:rsidR="00CC559F">
          <w:rPr>
            <w:noProof/>
            <w:webHidden/>
          </w:rPr>
        </w:r>
        <w:r w:rsidR="00CC559F">
          <w:rPr>
            <w:noProof/>
            <w:webHidden/>
          </w:rPr>
          <w:fldChar w:fldCharType="separate"/>
        </w:r>
        <w:r w:rsidR="0075093A">
          <w:rPr>
            <w:noProof/>
            <w:webHidden/>
          </w:rPr>
          <w:t>II</w:t>
        </w:r>
        <w:r w:rsidR="00CC559F">
          <w:rPr>
            <w:noProof/>
            <w:webHidden/>
          </w:rPr>
          <w:fldChar w:fldCharType="end"/>
        </w:r>
      </w:hyperlink>
    </w:p>
    <w:p w14:paraId="371534D1" w14:textId="77777777" w:rsidR="00CC559F" w:rsidRDefault="009508B6" w:rsidP="0075093A">
      <w:pPr>
        <w:pStyle w:val="10"/>
        <w:tabs>
          <w:tab w:val="right" w:leader="dot" w:pos="8296"/>
        </w:tabs>
        <w:ind w:firstLine="480"/>
        <w:rPr>
          <w:rFonts w:asciiTheme="minorHAnsi" w:eastAsiaTheme="minorEastAsia" w:hAnsiTheme="minorHAnsi" w:cstheme="minorBidi"/>
          <w:noProof/>
          <w:sz w:val="21"/>
          <w:szCs w:val="22"/>
        </w:rPr>
      </w:pPr>
      <w:hyperlink w:anchor="_Toc377104166" w:history="1">
        <w:r w:rsidR="00CC559F" w:rsidRPr="00D22A69">
          <w:rPr>
            <w:rStyle w:val="ab"/>
            <w:noProof/>
          </w:rPr>
          <w:t>Abstract</w:t>
        </w:r>
        <w:r w:rsidR="00CC559F">
          <w:rPr>
            <w:noProof/>
            <w:webHidden/>
          </w:rPr>
          <w:tab/>
        </w:r>
        <w:r w:rsidR="00CC559F">
          <w:rPr>
            <w:noProof/>
            <w:webHidden/>
          </w:rPr>
          <w:fldChar w:fldCharType="begin"/>
        </w:r>
        <w:r w:rsidR="00CC559F">
          <w:rPr>
            <w:noProof/>
            <w:webHidden/>
          </w:rPr>
          <w:instrText xml:space="preserve"> PAGEREF _Toc377104166 \h </w:instrText>
        </w:r>
        <w:r w:rsidR="00CC559F">
          <w:rPr>
            <w:noProof/>
            <w:webHidden/>
          </w:rPr>
        </w:r>
        <w:r w:rsidR="00CC559F">
          <w:rPr>
            <w:noProof/>
            <w:webHidden/>
          </w:rPr>
          <w:fldChar w:fldCharType="separate"/>
        </w:r>
        <w:r w:rsidR="0075093A">
          <w:rPr>
            <w:noProof/>
            <w:webHidden/>
          </w:rPr>
          <w:t>IV</w:t>
        </w:r>
        <w:r w:rsidR="00CC559F">
          <w:rPr>
            <w:noProof/>
            <w:webHidden/>
          </w:rPr>
          <w:fldChar w:fldCharType="end"/>
        </w:r>
      </w:hyperlink>
    </w:p>
    <w:p w14:paraId="4397F41E" w14:textId="77777777" w:rsidR="00CC559F" w:rsidRDefault="009508B6" w:rsidP="0075093A">
      <w:pPr>
        <w:pStyle w:val="10"/>
        <w:tabs>
          <w:tab w:val="right" w:leader="dot" w:pos="8296"/>
        </w:tabs>
        <w:ind w:firstLine="480"/>
        <w:rPr>
          <w:rFonts w:asciiTheme="minorHAnsi" w:eastAsiaTheme="minorEastAsia" w:hAnsiTheme="minorHAnsi" w:cstheme="minorBidi"/>
          <w:noProof/>
          <w:sz w:val="21"/>
          <w:szCs w:val="22"/>
        </w:rPr>
      </w:pPr>
      <w:hyperlink w:anchor="_Toc377104167" w:history="1">
        <w:r w:rsidR="00CC559F" w:rsidRPr="00D22A69">
          <w:rPr>
            <w:rStyle w:val="ab"/>
            <w:rFonts w:hint="eastAsia"/>
            <w:noProof/>
          </w:rPr>
          <w:t>目录</w:t>
        </w:r>
        <w:r w:rsidR="00CC559F">
          <w:rPr>
            <w:noProof/>
            <w:webHidden/>
          </w:rPr>
          <w:tab/>
        </w:r>
        <w:r w:rsidR="00CC559F">
          <w:rPr>
            <w:noProof/>
            <w:webHidden/>
          </w:rPr>
          <w:fldChar w:fldCharType="begin"/>
        </w:r>
        <w:r w:rsidR="00CC559F">
          <w:rPr>
            <w:noProof/>
            <w:webHidden/>
          </w:rPr>
          <w:instrText xml:space="preserve"> PAGEREF _Toc377104167 \h </w:instrText>
        </w:r>
        <w:r w:rsidR="00CC559F">
          <w:rPr>
            <w:noProof/>
            <w:webHidden/>
          </w:rPr>
        </w:r>
        <w:r w:rsidR="00CC559F">
          <w:rPr>
            <w:noProof/>
            <w:webHidden/>
          </w:rPr>
          <w:fldChar w:fldCharType="separate"/>
        </w:r>
        <w:r w:rsidR="0075093A">
          <w:rPr>
            <w:noProof/>
            <w:webHidden/>
          </w:rPr>
          <w:t>VI</w:t>
        </w:r>
        <w:r w:rsidR="00CC559F">
          <w:rPr>
            <w:noProof/>
            <w:webHidden/>
          </w:rPr>
          <w:fldChar w:fldCharType="end"/>
        </w:r>
      </w:hyperlink>
    </w:p>
    <w:p w14:paraId="377CF399" w14:textId="77777777" w:rsidR="00CC559F" w:rsidRDefault="009508B6"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68" w:history="1">
        <w:r w:rsidR="00CC559F" w:rsidRPr="00D22A69">
          <w:rPr>
            <w:rStyle w:val="ab"/>
            <w:noProof/>
          </w:rPr>
          <w:t>1</w:t>
        </w:r>
        <w:r w:rsidR="00CC559F">
          <w:rPr>
            <w:rFonts w:asciiTheme="minorHAnsi" w:eastAsiaTheme="minorEastAsia" w:hAnsiTheme="minorHAnsi" w:cstheme="minorBidi"/>
            <w:noProof/>
            <w:sz w:val="21"/>
            <w:szCs w:val="22"/>
          </w:rPr>
          <w:tab/>
        </w:r>
        <w:r w:rsidR="00CC559F" w:rsidRPr="00D22A69">
          <w:rPr>
            <w:rStyle w:val="ab"/>
            <w:rFonts w:hint="eastAsia"/>
            <w:noProof/>
          </w:rPr>
          <w:t>引言</w:t>
        </w:r>
        <w:r w:rsidR="00CC559F">
          <w:rPr>
            <w:noProof/>
            <w:webHidden/>
          </w:rPr>
          <w:tab/>
        </w:r>
        <w:r w:rsidR="00CC559F">
          <w:rPr>
            <w:noProof/>
            <w:webHidden/>
          </w:rPr>
          <w:fldChar w:fldCharType="begin"/>
        </w:r>
        <w:r w:rsidR="00CC559F">
          <w:rPr>
            <w:noProof/>
            <w:webHidden/>
          </w:rPr>
          <w:instrText xml:space="preserve"> PAGEREF _Toc377104168 \h </w:instrText>
        </w:r>
        <w:r w:rsidR="00CC559F">
          <w:rPr>
            <w:noProof/>
            <w:webHidden/>
          </w:rPr>
        </w:r>
        <w:r w:rsidR="00CC559F">
          <w:rPr>
            <w:noProof/>
            <w:webHidden/>
          </w:rPr>
          <w:fldChar w:fldCharType="separate"/>
        </w:r>
        <w:r w:rsidR="0075093A">
          <w:rPr>
            <w:noProof/>
            <w:webHidden/>
          </w:rPr>
          <w:t>1</w:t>
        </w:r>
        <w:r w:rsidR="00CC559F">
          <w:rPr>
            <w:noProof/>
            <w:webHidden/>
          </w:rPr>
          <w:fldChar w:fldCharType="end"/>
        </w:r>
      </w:hyperlink>
    </w:p>
    <w:p w14:paraId="4F9A001C" w14:textId="77777777" w:rsidR="00CC559F" w:rsidRDefault="009508B6"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69" w:history="1">
        <w:r w:rsidR="00CC559F" w:rsidRPr="00D22A69">
          <w:rPr>
            <w:rStyle w:val="ab"/>
            <w:rFonts w:cs="Times New Roman"/>
            <w:noProof/>
          </w:rPr>
          <w:t>1.1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课题背景</w:t>
        </w:r>
        <w:r w:rsidR="00CC559F">
          <w:rPr>
            <w:noProof/>
            <w:webHidden/>
          </w:rPr>
          <w:tab/>
        </w:r>
        <w:r w:rsidR="00CC559F">
          <w:rPr>
            <w:noProof/>
            <w:webHidden/>
          </w:rPr>
          <w:fldChar w:fldCharType="begin"/>
        </w:r>
        <w:r w:rsidR="00CC559F">
          <w:rPr>
            <w:noProof/>
            <w:webHidden/>
          </w:rPr>
          <w:instrText xml:space="preserve"> PAGEREF _Toc377104169 \h </w:instrText>
        </w:r>
        <w:r w:rsidR="00CC559F">
          <w:rPr>
            <w:noProof/>
            <w:webHidden/>
          </w:rPr>
        </w:r>
        <w:r w:rsidR="00CC559F">
          <w:rPr>
            <w:noProof/>
            <w:webHidden/>
          </w:rPr>
          <w:fldChar w:fldCharType="separate"/>
        </w:r>
        <w:r w:rsidR="0075093A">
          <w:rPr>
            <w:noProof/>
            <w:webHidden/>
          </w:rPr>
          <w:t>1</w:t>
        </w:r>
        <w:r w:rsidR="00CC559F">
          <w:rPr>
            <w:noProof/>
            <w:webHidden/>
          </w:rPr>
          <w:fldChar w:fldCharType="end"/>
        </w:r>
      </w:hyperlink>
    </w:p>
    <w:p w14:paraId="62030F9B" w14:textId="77777777" w:rsidR="00CC559F" w:rsidRDefault="009508B6"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0" w:history="1">
        <w:r w:rsidR="00CC559F" w:rsidRPr="00D22A69">
          <w:rPr>
            <w:rStyle w:val="ab"/>
            <w:rFonts w:cs="Times New Roman"/>
            <w:noProof/>
          </w:rPr>
          <w:t>1.2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面向社区的疾病诊断决策支持系统</w:t>
        </w:r>
        <w:r w:rsidR="00CC559F">
          <w:rPr>
            <w:noProof/>
            <w:webHidden/>
          </w:rPr>
          <w:tab/>
        </w:r>
        <w:r w:rsidR="00CC559F">
          <w:rPr>
            <w:noProof/>
            <w:webHidden/>
          </w:rPr>
          <w:fldChar w:fldCharType="begin"/>
        </w:r>
        <w:r w:rsidR="00CC559F">
          <w:rPr>
            <w:noProof/>
            <w:webHidden/>
          </w:rPr>
          <w:instrText xml:space="preserve"> PAGEREF _Toc377104170 \h </w:instrText>
        </w:r>
        <w:r w:rsidR="00CC559F">
          <w:rPr>
            <w:noProof/>
            <w:webHidden/>
          </w:rPr>
        </w:r>
        <w:r w:rsidR="00CC559F">
          <w:rPr>
            <w:noProof/>
            <w:webHidden/>
          </w:rPr>
          <w:fldChar w:fldCharType="separate"/>
        </w:r>
        <w:r w:rsidR="0075093A">
          <w:rPr>
            <w:noProof/>
            <w:webHidden/>
          </w:rPr>
          <w:t>3</w:t>
        </w:r>
        <w:r w:rsidR="00CC559F">
          <w:rPr>
            <w:noProof/>
            <w:webHidden/>
          </w:rPr>
          <w:fldChar w:fldCharType="end"/>
        </w:r>
      </w:hyperlink>
    </w:p>
    <w:p w14:paraId="2A7A9A8E" w14:textId="77777777" w:rsidR="00CC559F" w:rsidRDefault="009508B6"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1" w:history="1">
        <w:r w:rsidR="00CC559F" w:rsidRPr="00D22A69">
          <w:rPr>
            <w:rStyle w:val="ab"/>
            <w:rFonts w:cs="Times New Roman"/>
            <w:noProof/>
          </w:rPr>
          <w:t>1.2.1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临床诊断决策支持系统概述</w:t>
        </w:r>
        <w:r w:rsidR="00CC559F">
          <w:rPr>
            <w:noProof/>
            <w:webHidden/>
          </w:rPr>
          <w:tab/>
        </w:r>
        <w:r w:rsidR="00CC559F">
          <w:rPr>
            <w:noProof/>
            <w:webHidden/>
          </w:rPr>
          <w:fldChar w:fldCharType="begin"/>
        </w:r>
        <w:r w:rsidR="00CC559F">
          <w:rPr>
            <w:noProof/>
            <w:webHidden/>
          </w:rPr>
          <w:instrText xml:space="preserve"> PAGEREF _Toc377104171 \h </w:instrText>
        </w:r>
        <w:r w:rsidR="00CC559F">
          <w:rPr>
            <w:noProof/>
            <w:webHidden/>
          </w:rPr>
        </w:r>
        <w:r w:rsidR="00CC559F">
          <w:rPr>
            <w:noProof/>
            <w:webHidden/>
          </w:rPr>
          <w:fldChar w:fldCharType="separate"/>
        </w:r>
        <w:r w:rsidR="0075093A">
          <w:rPr>
            <w:noProof/>
            <w:webHidden/>
          </w:rPr>
          <w:t>3</w:t>
        </w:r>
        <w:r w:rsidR="00CC559F">
          <w:rPr>
            <w:noProof/>
            <w:webHidden/>
          </w:rPr>
          <w:fldChar w:fldCharType="end"/>
        </w:r>
      </w:hyperlink>
    </w:p>
    <w:p w14:paraId="3C880CFB" w14:textId="77777777" w:rsidR="00CC559F" w:rsidRDefault="009508B6"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2" w:history="1">
        <w:r w:rsidR="00CC559F" w:rsidRPr="00D22A69">
          <w:rPr>
            <w:rStyle w:val="ab"/>
            <w:rFonts w:cs="Times New Roman"/>
            <w:noProof/>
          </w:rPr>
          <w:t>1.2.2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面向社区的临床决策支持服务模式</w:t>
        </w:r>
        <w:r w:rsidR="00CC559F">
          <w:rPr>
            <w:noProof/>
            <w:webHidden/>
          </w:rPr>
          <w:tab/>
        </w:r>
        <w:r w:rsidR="00CC559F">
          <w:rPr>
            <w:noProof/>
            <w:webHidden/>
          </w:rPr>
          <w:fldChar w:fldCharType="begin"/>
        </w:r>
        <w:r w:rsidR="00CC559F">
          <w:rPr>
            <w:noProof/>
            <w:webHidden/>
          </w:rPr>
          <w:instrText xml:space="preserve"> PAGEREF _Toc377104172 \h </w:instrText>
        </w:r>
        <w:r w:rsidR="00CC559F">
          <w:rPr>
            <w:noProof/>
            <w:webHidden/>
          </w:rPr>
        </w:r>
        <w:r w:rsidR="00CC559F">
          <w:rPr>
            <w:noProof/>
            <w:webHidden/>
          </w:rPr>
          <w:fldChar w:fldCharType="separate"/>
        </w:r>
        <w:r w:rsidR="0075093A">
          <w:rPr>
            <w:noProof/>
            <w:webHidden/>
          </w:rPr>
          <w:t>4</w:t>
        </w:r>
        <w:r w:rsidR="00CC559F">
          <w:rPr>
            <w:noProof/>
            <w:webHidden/>
          </w:rPr>
          <w:fldChar w:fldCharType="end"/>
        </w:r>
      </w:hyperlink>
    </w:p>
    <w:p w14:paraId="4A66D964" w14:textId="77777777" w:rsidR="00CC559F" w:rsidRDefault="009508B6"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3" w:history="1">
        <w:r w:rsidR="00CC559F" w:rsidRPr="00D22A69">
          <w:rPr>
            <w:rStyle w:val="ab"/>
            <w:rFonts w:cs="Times New Roman"/>
            <w:noProof/>
          </w:rPr>
          <w:t>1.3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关键技术问题</w:t>
        </w:r>
        <w:r w:rsidR="00CC559F">
          <w:rPr>
            <w:noProof/>
            <w:webHidden/>
          </w:rPr>
          <w:tab/>
        </w:r>
        <w:r w:rsidR="00CC559F">
          <w:rPr>
            <w:noProof/>
            <w:webHidden/>
          </w:rPr>
          <w:fldChar w:fldCharType="begin"/>
        </w:r>
        <w:r w:rsidR="00CC559F">
          <w:rPr>
            <w:noProof/>
            <w:webHidden/>
          </w:rPr>
          <w:instrText xml:space="preserve"> PAGEREF _Toc377104173 \h </w:instrText>
        </w:r>
        <w:r w:rsidR="00CC559F">
          <w:rPr>
            <w:noProof/>
            <w:webHidden/>
          </w:rPr>
        </w:r>
        <w:r w:rsidR="00CC559F">
          <w:rPr>
            <w:noProof/>
            <w:webHidden/>
          </w:rPr>
          <w:fldChar w:fldCharType="separate"/>
        </w:r>
        <w:r w:rsidR="0075093A">
          <w:rPr>
            <w:noProof/>
            <w:webHidden/>
          </w:rPr>
          <w:t>5</w:t>
        </w:r>
        <w:r w:rsidR="00CC559F">
          <w:rPr>
            <w:noProof/>
            <w:webHidden/>
          </w:rPr>
          <w:fldChar w:fldCharType="end"/>
        </w:r>
      </w:hyperlink>
    </w:p>
    <w:p w14:paraId="66AEB3DB" w14:textId="77777777" w:rsidR="00CC559F" w:rsidRDefault="009508B6"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4" w:history="1">
        <w:r w:rsidR="00CC559F" w:rsidRPr="00D22A69">
          <w:rPr>
            <w:rStyle w:val="ab"/>
            <w:rFonts w:cs="Times New Roman"/>
            <w:noProof/>
          </w:rPr>
          <w:t>1.4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论文研究目标和内容</w:t>
        </w:r>
        <w:r w:rsidR="00CC559F">
          <w:rPr>
            <w:noProof/>
            <w:webHidden/>
          </w:rPr>
          <w:tab/>
        </w:r>
        <w:r w:rsidR="00CC559F">
          <w:rPr>
            <w:noProof/>
            <w:webHidden/>
          </w:rPr>
          <w:fldChar w:fldCharType="begin"/>
        </w:r>
        <w:r w:rsidR="00CC559F">
          <w:rPr>
            <w:noProof/>
            <w:webHidden/>
          </w:rPr>
          <w:instrText xml:space="preserve"> PAGEREF _Toc377104174 \h </w:instrText>
        </w:r>
        <w:r w:rsidR="00CC559F">
          <w:rPr>
            <w:noProof/>
            <w:webHidden/>
          </w:rPr>
        </w:r>
        <w:r w:rsidR="00CC559F">
          <w:rPr>
            <w:noProof/>
            <w:webHidden/>
          </w:rPr>
          <w:fldChar w:fldCharType="separate"/>
        </w:r>
        <w:r w:rsidR="0075093A">
          <w:rPr>
            <w:noProof/>
            <w:webHidden/>
          </w:rPr>
          <w:t>8</w:t>
        </w:r>
        <w:r w:rsidR="00CC559F">
          <w:rPr>
            <w:noProof/>
            <w:webHidden/>
          </w:rPr>
          <w:fldChar w:fldCharType="end"/>
        </w:r>
      </w:hyperlink>
    </w:p>
    <w:p w14:paraId="5736D34A" w14:textId="77777777" w:rsidR="00CC559F" w:rsidRDefault="009508B6"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5" w:history="1">
        <w:r w:rsidR="00CC559F" w:rsidRPr="00D22A69">
          <w:rPr>
            <w:rStyle w:val="ab"/>
            <w:rFonts w:cs="Times New Roman"/>
            <w:noProof/>
          </w:rPr>
          <w:t>1.5</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章节编排</w:t>
        </w:r>
        <w:r w:rsidR="00CC559F">
          <w:rPr>
            <w:noProof/>
            <w:webHidden/>
          </w:rPr>
          <w:tab/>
        </w:r>
        <w:r w:rsidR="00CC559F">
          <w:rPr>
            <w:noProof/>
            <w:webHidden/>
          </w:rPr>
          <w:fldChar w:fldCharType="begin"/>
        </w:r>
        <w:r w:rsidR="00CC559F">
          <w:rPr>
            <w:noProof/>
            <w:webHidden/>
          </w:rPr>
          <w:instrText xml:space="preserve"> PAGEREF _Toc377104175 \h </w:instrText>
        </w:r>
        <w:r w:rsidR="00CC559F">
          <w:rPr>
            <w:noProof/>
            <w:webHidden/>
          </w:rPr>
        </w:r>
        <w:r w:rsidR="00CC559F">
          <w:rPr>
            <w:noProof/>
            <w:webHidden/>
          </w:rPr>
          <w:fldChar w:fldCharType="separate"/>
        </w:r>
        <w:r w:rsidR="0075093A">
          <w:rPr>
            <w:noProof/>
            <w:webHidden/>
          </w:rPr>
          <w:t>8</w:t>
        </w:r>
        <w:r w:rsidR="00CC559F">
          <w:rPr>
            <w:noProof/>
            <w:webHidden/>
          </w:rPr>
          <w:fldChar w:fldCharType="end"/>
        </w:r>
      </w:hyperlink>
    </w:p>
    <w:p w14:paraId="6D54ABF3" w14:textId="77777777" w:rsidR="00CC559F" w:rsidRDefault="009508B6"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76" w:history="1">
        <w:r w:rsidR="00CC559F" w:rsidRPr="00D22A69">
          <w:rPr>
            <w:rStyle w:val="ab"/>
            <w:noProof/>
          </w:rPr>
          <w:t>2</w:t>
        </w:r>
        <w:r w:rsidR="00CC559F">
          <w:rPr>
            <w:rFonts w:asciiTheme="minorHAnsi" w:eastAsiaTheme="minorEastAsia" w:hAnsiTheme="minorHAnsi" w:cstheme="minorBidi"/>
            <w:noProof/>
            <w:sz w:val="21"/>
            <w:szCs w:val="22"/>
          </w:rPr>
          <w:tab/>
        </w:r>
        <w:r w:rsidR="00CC559F" w:rsidRPr="00D22A69">
          <w:rPr>
            <w:rStyle w:val="ab"/>
            <w:rFonts w:hint="eastAsia"/>
            <w:noProof/>
          </w:rPr>
          <w:t>关键技术研究与系统框架实现</w:t>
        </w:r>
        <w:r w:rsidR="00CC559F">
          <w:rPr>
            <w:noProof/>
            <w:webHidden/>
          </w:rPr>
          <w:tab/>
        </w:r>
        <w:r w:rsidR="00CC559F">
          <w:rPr>
            <w:noProof/>
            <w:webHidden/>
          </w:rPr>
          <w:fldChar w:fldCharType="begin"/>
        </w:r>
        <w:r w:rsidR="00CC559F">
          <w:rPr>
            <w:noProof/>
            <w:webHidden/>
          </w:rPr>
          <w:instrText xml:space="preserve"> PAGEREF _Toc377104176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14:paraId="645582F6" w14:textId="77777777" w:rsidR="00CC559F" w:rsidRDefault="009508B6"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7" w:history="1">
        <w:r w:rsidR="00CC559F" w:rsidRPr="00D22A69">
          <w:rPr>
            <w:rStyle w:val="ab"/>
            <w:noProof/>
          </w:rPr>
          <w:t>2.1</w:t>
        </w:r>
        <w:r w:rsidR="00CC559F">
          <w:rPr>
            <w:rFonts w:asciiTheme="minorHAnsi" w:eastAsiaTheme="minorEastAsia" w:hAnsiTheme="minorHAnsi" w:cstheme="minorBidi"/>
            <w:noProof/>
            <w:sz w:val="21"/>
            <w:szCs w:val="22"/>
          </w:rPr>
          <w:tab/>
        </w:r>
        <w:r w:rsidR="00CC559F" w:rsidRPr="00D22A69">
          <w:rPr>
            <w:rStyle w:val="ab"/>
            <w:rFonts w:hint="eastAsia"/>
            <w:noProof/>
          </w:rPr>
          <w:t>关键技术研究</w:t>
        </w:r>
        <w:r w:rsidR="00CC559F">
          <w:rPr>
            <w:noProof/>
            <w:webHidden/>
          </w:rPr>
          <w:tab/>
        </w:r>
        <w:r w:rsidR="00CC559F">
          <w:rPr>
            <w:noProof/>
            <w:webHidden/>
          </w:rPr>
          <w:fldChar w:fldCharType="begin"/>
        </w:r>
        <w:r w:rsidR="00CC559F">
          <w:rPr>
            <w:noProof/>
            <w:webHidden/>
          </w:rPr>
          <w:instrText xml:space="preserve"> PAGEREF _Toc377104177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14:paraId="3F8DF09B" w14:textId="77777777" w:rsidR="00CC559F" w:rsidRDefault="009508B6"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8" w:history="1">
        <w:r w:rsidR="00CC559F" w:rsidRPr="00D22A69">
          <w:rPr>
            <w:rStyle w:val="ab"/>
            <w:rFonts w:cs="Times New Roman"/>
            <w:noProof/>
          </w:rPr>
          <w:t>2.1.1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面向复杂多样化医疗数据的数据存储管理</w:t>
        </w:r>
        <w:r w:rsidR="00CC559F">
          <w:rPr>
            <w:noProof/>
            <w:webHidden/>
          </w:rPr>
          <w:tab/>
        </w:r>
        <w:r w:rsidR="00CC559F">
          <w:rPr>
            <w:noProof/>
            <w:webHidden/>
          </w:rPr>
          <w:fldChar w:fldCharType="begin"/>
        </w:r>
        <w:r w:rsidR="00CC559F">
          <w:rPr>
            <w:noProof/>
            <w:webHidden/>
          </w:rPr>
          <w:instrText xml:space="preserve"> PAGEREF _Toc377104178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14:paraId="435450F6" w14:textId="77777777" w:rsidR="00CC559F" w:rsidRDefault="009508B6"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9" w:history="1">
        <w:r w:rsidR="00CC559F" w:rsidRPr="00D22A69">
          <w:rPr>
            <w:rStyle w:val="ab"/>
            <w:rFonts w:cs="Times New Roman"/>
            <w:noProof/>
          </w:rPr>
          <w:t>2.1.2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针对不同疾病的问诊流程动态配置</w:t>
        </w:r>
        <w:r w:rsidR="00CC559F">
          <w:rPr>
            <w:noProof/>
            <w:webHidden/>
          </w:rPr>
          <w:tab/>
        </w:r>
        <w:r w:rsidR="00CC559F">
          <w:rPr>
            <w:noProof/>
            <w:webHidden/>
          </w:rPr>
          <w:fldChar w:fldCharType="begin"/>
        </w:r>
        <w:r w:rsidR="00CC559F">
          <w:rPr>
            <w:noProof/>
            <w:webHidden/>
          </w:rPr>
          <w:instrText xml:space="preserve"> PAGEREF _Toc377104179 \h </w:instrText>
        </w:r>
        <w:r w:rsidR="00CC559F">
          <w:rPr>
            <w:noProof/>
            <w:webHidden/>
          </w:rPr>
        </w:r>
        <w:r w:rsidR="00CC559F">
          <w:rPr>
            <w:noProof/>
            <w:webHidden/>
          </w:rPr>
          <w:fldChar w:fldCharType="separate"/>
        </w:r>
        <w:r w:rsidR="0075093A">
          <w:rPr>
            <w:noProof/>
            <w:webHidden/>
          </w:rPr>
          <w:t>14</w:t>
        </w:r>
        <w:r w:rsidR="00CC559F">
          <w:rPr>
            <w:noProof/>
            <w:webHidden/>
          </w:rPr>
          <w:fldChar w:fldCharType="end"/>
        </w:r>
      </w:hyperlink>
    </w:p>
    <w:p w14:paraId="14B2C15D" w14:textId="77777777" w:rsidR="00CC559F" w:rsidRDefault="009508B6"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0" w:history="1">
        <w:r w:rsidR="00CC559F" w:rsidRPr="00D22A69">
          <w:rPr>
            <w:rStyle w:val="ab"/>
            <w:rFonts w:cs="Times New Roman"/>
            <w:noProof/>
          </w:rPr>
          <w:t>2.1.3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针对不同疾病的推理引擎动态配置</w:t>
        </w:r>
        <w:r w:rsidR="00CC559F">
          <w:rPr>
            <w:noProof/>
            <w:webHidden/>
          </w:rPr>
          <w:tab/>
        </w:r>
        <w:r w:rsidR="00CC559F">
          <w:rPr>
            <w:noProof/>
            <w:webHidden/>
          </w:rPr>
          <w:fldChar w:fldCharType="begin"/>
        </w:r>
        <w:r w:rsidR="00CC559F">
          <w:rPr>
            <w:noProof/>
            <w:webHidden/>
          </w:rPr>
          <w:instrText xml:space="preserve"> PAGEREF _Toc377104180 \h </w:instrText>
        </w:r>
        <w:r w:rsidR="00CC559F">
          <w:rPr>
            <w:noProof/>
            <w:webHidden/>
          </w:rPr>
        </w:r>
        <w:r w:rsidR="00CC559F">
          <w:rPr>
            <w:noProof/>
            <w:webHidden/>
          </w:rPr>
          <w:fldChar w:fldCharType="separate"/>
        </w:r>
        <w:r w:rsidR="0075093A">
          <w:rPr>
            <w:noProof/>
            <w:webHidden/>
          </w:rPr>
          <w:t>16</w:t>
        </w:r>
        <w:r w:rsidR="00CC559F">
          <w:rPr>
            <w:noProof/>
            <w:webHidden/>
          </w:rPr>
          <w:fldChar w:fldCharType="end"/>
        </w:r>
      </w:hyperlink>
    </w:p>
    <w:p w14:paraId="28B0D804" w14:textId="77777777" w:rsidR="00CC559F" w:rsidRDefault="009508B6"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1" w:history="1">
        <w:r w:rsidR="00CC559F" w:rsidRPr="00D22A69">
          <w:rPr>
            <w:rStyle w:val="ab"/>
            <w:rFonts w:cs="Times New Roman"/>
            <w:noProof/>
          </w:rPr>
          <w:t>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系统框架设计</w:t>
        </w:r>
        <w:r w:rsidR="00CC559F">
          <w:rPr>
            <w:noProof/>
            <w:webHidden/>
          </w:rPr>
          <w:tab/>
        </w:r>
        <w:r w:rsidR="00CC559F">
          <w:rPr>
            <w:noProof/>
            <w:webHidden/>
          </w:rPr>
          <w:fldChar w:fldCharType="begin"/>
        </w:r>
        <w:r w:rsidR="00CC559F">
          <w:rPr>
            <w:noProof/>
            <w:webHidden/>
          </w:rPr>
          <w:instrText xml:space="preserve"> PAGEREF _Toc377104181 \h </w:instrText>
        </w:r>
        <w:r w:rsidR="00CC559F">
          <w:rPr>
            <w:noProof/>
            <w:webHidden/>
          </w:rPr>
        </w:r>
        <w:r w:rsidR="00CC559F">
          <w:rPr>
            <w:noProof/>
            <w:webHidden/>
          </w:rPr>
          <w:fldChar w:fldCharType="separate"/>
        </w:r>
        <w:r w:rsidR="0075093A">
          <w:rPr>
            <w:noProof/>
            <w:webHidden/>
          </w:rPr>
          <w:t>19</w:t>
        </w:r>
        <w:r w:rsidR="00CC559F">
          <w:rPr>
            <w:noProof/>
            <w:webHidden/>
          </w:rPr>
          <w:fldChar w:fldCharType="end"/>
        </w:r>
      </w:hyperlink>
    </w:p>
    <w:p w14:paraId="235BD304" w14:textId="77777777" w:rsidR="00CC559F" w:rsidRDefault="009508B6"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2" w:history="1">
        <w:r w:rsidR="00CC559F" w:rsidRPr="00D22A69">
          <w:rPr>
            <w:rStyle w:val="ab"/>
            <w:rFonts w:cs="Times New Roman"/>
            <w:noProof/>
          </w:rPr>
          <w:t>2.2.1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云计算简介</w:t>
        </w:r>
        <w:r w:rsidR="00CC559F">
          <w:rPr>
            <w:noProof/>
            <w:webHidden/>
          </w:rPr>
          <w:tab/>
        </w:r>
        <w:r w:rsidR="00CC559F">
          <w:rPr>
            <w:noProof/>
            <w:webHidden/>
          </w:rPr>
          <w:fldChar w:fldCharType="begin"/>
        </w:r>
        <w:r w:rsidR="00CC559F">
          <w:rPr>
            <w:noProof/>
            <w:webHidden/>
          </w:rPr>
          <w:instrText xml:space="preserve"> PAGEREF _Toc377104182 \h </w:instrText>
        </w:r>
        <w:r w:rsidR="00CC559F">
          <w:rPr>
            <w:noProof/>
            <w:webHidden/>
          </w:rPr>
        </w:r>
        <w:r w:rsidR="00CC559F">
          <w:rPr>
            <w:noProof/>
            <w:webHidden/>
          </w:rPr>
          <w:fldChar w:fldCharType="separate"/>
        </w:r>
        <w:r w:rsidR="0075093A">
          <w:rPr>
            <w:noProof/>
            <w:webHidden/>
          </w:rPr>
          <w:t>20</w:t>
        </w:r>
        <w:r w:rsidR="00CC559F">
          <w:rPr>
            <w:noProof/>
            <w:webHidden/>
          </w:rPr>
          <w:fldChar w:fldCharType="end"/>
        </w:r>
      </w:hyperlink>
    </w:p>
    <w:p w14:paraId="14BB17D3" w14:textId="77777777" w:rsidR="00CC559F" w:rsidRDefault="009508B6"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3" w:history="1">
        <w:r w:rsidR="00CC559F" w:rsidRPr="00D22A69">
          <w:rPr>
            <w:rStyle w:val="ab"/>
            <w:rFonts w:cs="Times New Roman"/>
            <w:noProof/>
          </w:rPr>
          <w:t>2.2.2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架构模式选取</w:t>
        </w:r>
        <w:r w:rsidR="00CC559F">
          <w:rPr>
            <w:noProof/>
            <w:webHidden/>
          </w:rPr>
          <w:tab/>
        </w:r>
        <w:r w:rsidR="00CC559F">
          <w:rPr>
            <w:noProof/>
            <w:webHidden/>
          </w:rPr>
          <w:fldChar w:fldCharType="begin"/>
        </w:r>
        <w:r w:rsidR="00CC559F">
          <w:rPr>
            <w:noProof/>
            <w:webHidden/>
          </w:rPr>
          <w:instrText xml:space="preserve"> PAGEREF _Toc377104183 \h </w:instrText>
        </w:r>
        <w:r w:rsidR="00CC559F">
          <w:rPr>
            <w:noProof/>
            <w:webHidden/>
          </w:rPr>
        </w:r>
        <w:r w:rsidR="00CC559F">
          <w:rPr>
            <w:noProof/>
            <w:webHidden/>
          </w:rPr>
          <w:fldChar w:fldCharType="separate"/>
        </w:r>
        <w:r w:rsidR="0075093A">
          <w:rPr>
            <w:noProof/>
            <w:webHidden/>
          </w:rPr>
          <w:t>22</w:t>
        </w:r>
        <w:r w:rsidR="00CC559F">
          <w:rPr>
            <w:noProof/>
            <w:webHidden/>
          </w:rPr>
          <w:fldChar w:fldCharType="end"/>
        </w:r>
      </w:hyperlink>
    </w:p>
    <w:p w14:paraId="688DA52F" w14:textId="77777777" w:rsidR="00CC559F" w:rsidRDefault="009508B6"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4" w:history="1">
        <w:r w:rsidR="00CC559F" w:rsidRPr="00D22A69">
          <w:rPr>
            <w:rStyle w:val="ab"/>
            <w:rFonts w:cs="Times New Roman"/>
            <w:noProof/>
          </w:rPr>
          <w:t>2.3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系统框架实现</w:t>
        </w:r>
        <w:r w:rsidR="00CC559F">
          <w:rPr>
            <w:noProof/>
            <w:webHidden/>
          </w:rPr>
          <w:tab/>
        </w:r>
        <w:r w:rsidR="00CC559F">
          <w:rPr>
            <w:noProof/>
            <w:webHidden/>
          </w:rPr>
          <w:fldChar w:fldCharType="begin"/>
        </w:r>
        <w:r w:rsidR="00CC559F">
          <w:rPr>
            <w:noProof/>
            <w:webHidden/>
          </w:rPr>
          <w:instrText xml:space="preserve"> PAGEREF _Toc377104184 \h </w:instrText>
        </w:r>
        <w:r w:rsidR="00CC559F">
          <w:rPr>
            <w:noProof/>
            <w:webHidden/>
          </w:rPr>
        </w:r>
        <w:r w:rsidR="00CC559F">
          <w:rPr>
            <w:noProof/>
            <w:webHidden/>
          </w:rPr>
          <w:fldChar w:fldCharType="separate"/>
        </w:r>
        <w:r w:rsidR="0075093A">
          <w:rPr>
            <w:noProof/>
            <w:webHidden/>
          </w:rPr>
          <w:t>24</w:t>
        </w:r>
        <w:r w:rsidR="00CC559F">
          <w:rPr>
            <w:noProof/>
            <w:webHidden/>
          </w:rPr>
          <w:fldChar w:fldCharType="end"/>
        </w:r>
      </w:hyperlink>
    </w:p>
    <w:p w14:paraId="1D06EA5F" w14:textId="77777777" w:rsidR="00CC559F" w:rsidRDefault="009508B6"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5" w:history="1">
        <w:r w:rsidR="00CC559F" w:rsidRPr="00D22A69">
          <w:rPr>
            <w:rStyle w:val="ab"/>
            <w:rFonts w:cs="Times New Roman"/>
            <w:noProof/>
          </w:rPr>
          <w:t>2.3.1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控制层</w:t>
        </w:r>
        <w:r w:rsidR="00CC559F">
          <w:rPr>
            <w:noProof/>
            <w:webHidden/>
          </w:rPr>
          <w:tab/>
        </w:r>
        <w:r w:rsidR="00CC559F">
          <w:rPr>
            <w:noProof/>
            <w:webHidden/>
          </w:rPr>
          <w:fldChar w:fldCharType="begin"/>
        </w:r>
        <w:r w:rsidR="00CC559F">
          <w:rPr>
            <w:noProof/>
            <w:webHidden/>
          </w:rPr>
          <w:instrText xml:space="preserve"> PAGEREF _Toc377104185 \h </w:instrText>
        </w:r>
        <w:r w:rsidR="00CC559F">
          <w:rPr>
            <w:noProof/>
            <w:webHidden/>
          </w:rPr>
        </w:r>
        <w:r w:rsidR="00CC559F">
          <w:rPr>
            <w:noProof/>
            <w:webHidden/>
          </w:rPr>
          <w:fldChar w:fldCharType="separate"/>
        </w:r>
        <w:r w:rsidR="0075093A">
          <w:rPr>
            <w:noProof/>
            <w:webHidden/>
          </w:rPr>
          <w:t>25</w:t>
        </w:r>
        <w:r w:rsidR="00CC559F">
          <w:rPr>
            <w:noProof/>
            <w:webHidden/>
          </w:rPr>
          <w:fldChar w:fldCharType="end"/>
        </w:r>
      </w:hyperlink>
    </w:p>
    <w:p w14:paraId="2D5A0060" w14:textId="77777777" w:rsidR="00CC559F" w:rsidRDefault="009508B6"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6" w:history="1">
        <w:r w:rsidR="00CC559F" w:rsidRPr="00D22A69">
          <w:rPr>
            <w:rStyle w:val="ab"/>
            <w:rFonts w:cs="Times New Roman"/>
            <w:noProof/>
          </w:rPr>
          <w:t>2.3.2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视图层</w:t>
        </w:r>
        <w:r w:rsidR="00CC559F">
          <w:rPr>
            <w:noProof/>
            <w:webHidden/>
          </w:rPr>
          <w:tab/>
        </w:r>
        <w:r w:rsidR="00CC559F">
          <w:rPr>
            <w:noProof/>
            <w:webHidden/>
          </w:rPr>
          <w:fldChar w:fldCharType="begin"/>
        </w:r>
        <w:r w:rsidR="00CC559F">
          <w:rPr>
            <w:noProof/>
            <w:webHidden/>
          </w:rPr>
          <w:instrText xml:space="preserve"> PAGEREF _Toc377104186 \h </w:instrText>
        </w:r>
        <w:r w:rsidR="00CC559F">
          <w:rPr>
            <w:noProof/>
            <w:webHidden/>
          </w:rPr>
        </w:r>
        <w:r w:rsidR="00CC559F">
          <w:rPr>
            <w:noProof/>
            <w:webHidden/>
          </w:rPr>
          <w:fldChar w:fldCharType="separate"/>
        </w:r>
        <w:r w:rsidR="0075093A">
          <w:rPr>
            <w:noProof/>
            <w:webHidden/>
          </w:rPr>
          <w:t>28</w:t>
        </w:r>
        <w:r w:rsidR="00CC559F">
          <w:rPr>
            <w:noProof/>
            <w:webHidden/>
          </w:rPr>
          <w:fldChar w:fldCharType="end"/>
        </w:r>
      </w:hyperlink>
    </w:p>
    <w:p w14:paraId="70CD2FC0" w14:textId="77777777" w:rsidR="00CC559F" w:rsidRDefault="009508B6"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7" w:history="1">
        <w:r w:rsidR="00CC559F" w:rsidRPr="00D22A69">
          <w:rPr>
            <w:rStyle w:val="ab"/>
            <w:rFonts w:cs="Times New Roman"/>
            <w:noProof/>
          </w:rPr>
          <w:t>2.3.3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模型层</w:t>
        </w:r>
        <w:r w:rsidR="00CC559F">
          <w:rPr>
            <w:noProof/>
            <w:webHidden/>
          </w:rPr>
          <w:tab/>
        </w:r>
        <w:r w:rsidR="00CC559F">
          <w:rPr>
            <w:noProof/>
            <w:webHidden/>
          </w:rPr>
          <w:fldChar w:fldCharType="begin"/>
        </w:r>
        <w:r w:rsidR="00CC559F">
          <w:rPr>
            <w:noProof/>
            <w:webHidden/>
          </w:rPr>
          <w:instrText xml:space="preserve"> PAGEREF _Toc377104187 \h </w:instrText>
        </w:r>
        <w:r w:rsidR="00CC559F">
          <w:rPr>
            <w:noProof/>
            <w:webHidden/>
          </w:rPr>
        </w:r>
        <w:r w:rsidR="00CC559F">
          <w:rPr>
            <w:noProof/>
            <w:webHidden/>
          </w:rPr>
          <w:fldChar w:fldCharType="separate"/>
        </w:r>
        <w:r w:rsidR="0075093A">
          <w:rPr>
            <w:noProof/>
            <w:webHidden/>
          </w:rPr>
          <w:t>30</w:t>
        </w:r>
        <w:r w:rsidR="00CC559F">
          <w:rPr>
            <w:noProof/>
            <w:webHidden/>
          </w:rPr>
          <w:fldChar w:fldCharType="end"/>
        </w:r>
      </w:hyperlink>
    </w:p>
    <w:p w14:paraId="0AADC087" w14:textId="77777777" w:rsidR="00CC559F" w:rsidRDefault="009508B6"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8" w:history="1">
        <w:r w:rsidR="00CC559F" w:rsidRPr="00D22A69">
          <w:rPr>
            <w:rStyle w:val="ab"/>
            <w:rFonts w:cs="Times New Roman"/>
            <w:noProof/>
          </w:rPr>
          <w:t>2.4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结果与讨论</w:t>
        </w:r>
        <w:r w:rsidR="00CC559F">
          <w:rPr>
            <w:noProof/>
            <w:webHidden/>
          </w:rPr>
          <w:tab/>
        </w:r>
        <w:r w:rsidR="00CC559F">
          <w:rPr>
            <w:noProof/>
            <w:webHidden/>
          </w:rPr>
          <w:fldChar w:fldCharType="begin"/>
        </w:r>
        <w:r w:rsidR="00CC559F">
          <w:rPr>
            <w:noProof/>
            <w:webHidden/>
          </w:rPr>
          <w:instrText xml:space="preserve"> PAGEREF _Toc377104188 \h </w:instrText>
        </w:r>
        <w:r w:rsidR="00CC559F">
          <w:rPr>
            <w:noProof/>
            <w:webHidden/>
          </w:rPr>
        </w:r>
        <w:r w:rsidR="00CC559F">
          <w:rPr>
            <w:noProof/>
            <w:webHidden/>
          </w:rPr>
          <w:fldChar w:fldCharType="separate"/>
        </w:r>
        <w:r w:rsidR="0075093A">
          <w:rPr>
            <w:noProof/>
            <w:webHidden/>
          </w:rPr>
          <w:t>35</w:t>
        </w:r>
        <w:r w:rsidR="00CC559F">
          <w:rPr>
            <w:noProof/>
            <w:webHidden/>
          </w:rPr>
          <w:fldChar w:fldCharType="end"/>
        </w:r>
      </w:hyperlink>
    </w:p>
    <w:p w14:paraId="46BFC48C" w14:textId="77777777" w:rsidR="00CC559F" w:rsidRDefault="009508B6"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89" w:history="1">
        <w:r w:rsidR="00CC559F" w:rsidRPr="00D22A69">
          <w:rPr>
            <w:rStyle w:val="ab"/>
            <w:noProof/>
          </w:rPr>
          <w:t>3</w:t>
        </w:r>
        <w:r w:rsidR="00CC559F">
          <w:rPr>
            <w:rFonts w:asciiTheme="minorHAnsi" w:eastAsiaTheme="minorEastAsia" w:hAnsiTheme="minorHAnsi" w:cstheme="minorBidi"/>
            <w:noProof/>
            <w:sz w:val="21"/>
            <w:szCs w:val="22"/>
          </w:rPr>
          <w:tab/>
        </w:r>
        <w:r w:rsidR="00CC559F" w:rsidRPr="00D22A69">
          <w:rPr>
            <w:rStyle w:val="ab"/>
            <w:rFonts w:hint="eastAsia"/>
            <w:noProof/>
          </w:rPr>
          <w:t>头痛诊断决策支持系统实现</w:t>
        </w:r>
        <w:r w:rsidR="00CC559F">
          <w:rPr>
            <w:noProof/>
            <w:webHidden/>
          </w:rPr>
          <w:tab/>
        </w:r>
        <w:r w:rsidR="00CC559F">
          <w:rPr>
            <w:noProof/>
            <w:webHidden/>
          </w:rPr>
          <w:fldChar w:fldCharType="begin"/>
        </w:r>
        <w:r w:rsidR="00CC559F">
          <w:rPr>
            <w:noProof/>
            <w:webHidden/>
          </w:rPr>
          <w:instrText xml:space="preserve"> PAGEREF _Toc377104189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14:paraId="45E40FF7" w14:textId="77777777" w:rsidR="00CC559F" w:rsidRDefault="009508B6"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0" w:history="1">
        <w:r w:rsidR="00CC559F" w:rsidRPr="00D22A69">
          <w:rPr>
            <w:rStyle w:val="ab"/>
            <w:rFonts w:cs="Times New Roman"/>
            <w:noProof/>
          </w:rPr>
          <w:t>3.1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系统背景概述</w:t>
        </w:r>
        <w:r w:rsidR="00CC559F">
          <w:rPr>
            <w:noProof/>
            <w:webHidden/>
          </w:rPr>
          <w:tab/>
        </w:r>
        <w:r w:rsidR="00CC559F">
          <w:rPr>
            <w:noProof/>
            <w:webHidden/>
          </w:rPr>
          <w:fldChar w:fldCharType="begin"/>
        </w:r>
        <w:r w:rsidR="00CC559F">
          <w:rPr>
            <w:noProof/>
            <w:webHidden/>
          </w:rPr>
          <w:instrText xml:space="preserve"> PAGEREF _Toc377104190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14:paraId="59456027" w14:textId="77777777" w:rsidR="00CC559F" w:rsidRDefault="009508B6"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1" w:history="1">
        <w:r w:rsidR="00CC559F" w:rsidRPr="00D22A69">
          <w:rPr>
            <w:rStyle w:val="ab"/>
            <w:rFonts w:cs="Times New Roman"/>
            <w:noProof/>
          </w:rPr>
          <w:t>3.2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基于框架的系统开发流程</w:t>
        </w:r>
        <w:r w:rsidR="00CC559F">
          <w:rPr>
            <w:noProof/>
            <w:webHidden/>
          </w:rPr>
          <w:tab/>
        </w:r>
        <w:r w:rsidR="00CC559F">
          <w:rPr>
            <w:noProof/>
            <w:webHidden/>
          </w:rPr>
          <w:fldChar w:fldCharType="begin"/>
        </w:r>
        <w:r w:rsidR="00CC559F">
          <w:rPr>
            <w:noProof/>
            <w:webHidden/>
          </w:rPr>
          <w:instrText xml:space="preserve"> PAGEREF _Toc377104191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14:paraId="5586A7CF" w14:textId="77777777" w:rsidR="00CC559F" w:rsidRDefault="009508B6"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2" w:history="1">
        <w:r w:rsidR="00CC559F" w:rsidRPr="00D22A69">
          <w:rPr>
            <w:rStyle w:val="ab"/>
            <w:rFonts w:cs="Times New Roman"/>
            <w:noProof/>
          </w:rPr>
          <w:t>3.2.1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推理引擎选择</w:t>
        </w:r>
        <w:r w:rsidR="00CC559F">
          <w:rPr>
            <w:noProof/>
            <w:webHidden/>
          </w:rPr>
          <w:tab/>
        </w:r>
        <w:r w:rsidR="00CC559F">
          <w:rPr>
            <w:noProof/>
            <w:webHidden/>
          </w:rPr>
          <w:fldChar w:fldCharType="begin"/>
        </w:r>
        <w:r w:rsidR="00CC559F">
          <w:rPr>
            <w:noProof/>
            <w:webHidden/>
          </w:rPr>
          <w:instrText xml:space="preserve"> PAGEREF _Toc377104192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14:paraId="29E0A2C4" w14:textId="77777777" w:rsidR="00CC559F" w:rsidRDefault="009508B6"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3" w:history="1">
        <w:r w:rsidR="00CC559F" w:rsidRPr="00D22A69">
          <w:rPr>
            <w:rStyle w:val="ab"/>
            <w:noProof/>
          </w:rPr>
          <w:t>3.2.2</w:t>
        </w:r>
        <w:r w:rsidR="00CC559F">
          <w:rPr>
            <w:rFonts w:asciiTheme="minorHAnsi" w:eastAsiaTheme="minorEastAsia" w:hAnsiTheme="minorHAnsi" w:cstheme="minorBidi"/>
            <w:noProof/>
            <w:sz w:val="21"/>
            <w:szCs w:val="22"/>
          </w:rPr>
          <w:tab/>
        </w:r>
        <w:r w:rsidR="00CC559F" w:rsidRPr="00D22A69">
          <w:rPr>
            <w:rStyle w:val="ab"/>
            <w:rFonts w:hint="eastAsia"/>
            <w:noProof/>
          </w:rPr>
          <w:t>数据模型设计</w:t>
        </w:r>
        <w:r w:rsidR="00CC559F">
          <w:rPr>
            <w:noProof/>
            <w:webHidden/>
          </w:rPr>
          <w:tab/>
        </w:r>
        <w:r w:rsidR="00CC559F">
          <w:rPr>
            <w:noProof/>
            <w:webHidden/>
          </w:rPr>
          <w:fldChar w:fldCharType="begin"/>
        </w:r>
        <w:r w:rsidR="00CC559F">
          <w:rPr>
            <w:noProof/>
            <w:webHidden/>
          </w:rPr>
          <w:instrText xml:space="preserve"> PAGEREF _Toc377104193 \h </w:instrText>
        </w:r>
        <w:r w:rsidR="00CC559F">
          <w:rPr>
            <w:noProof/>
            <w:webHidden/>
          </w:rPr>
        </w:r>
        <w:r w:rsidR="00CC559F">
          <w:rPr>
            <w:noProof/>
            <w:webHidden/>
          </w:rPr>
          <w:fldChar w:fldCharType="separate"/>
        </w:r>
        <w:r w:rsidR="0075093A">
          <w:rPr>
            <w:noProof/>
            <w:webHidden/>
          </w:rPr>
          <w:t>38</w:t>
        </w:r>
        <w:r w:rsidR="00CC559F">
          <w:rPr>
            <w:noProof/>
            <w:webHidden/>
          </w:rPr>
          <w:fldChar w:fldCharType="end"/>
        </w:r>
      </w:hyperlink>
    </w:p>
    <w:p w14:paraId="29D108A1" w14:textId="77777777" w:rsidR="00CC559F" w:rsidRDefault="009508B6"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4" w:history="1">
        <w:r w:rsidR="00CC559F" w:rsidRPr="00D22A69">
          <w:rPr>
            <w:rStyle w:val="ab"/>
            <w:noProof/>
          </w:rPr>
          <w:t>3.2.3</w:t>
        </w:r>
        <w:r w:rsidR="00CC559F">
          <w:rPr>
            <w:rFonts w:asciiTheme="minorHAnsi" w:eastAsiaTheme="minorEastAsia" w:hAnsiTheme="minorHAnsi" w:cstheme="minorBidi"/>
            <w:noProof/>
            <w:sz w:val="21"/>
            <w:szCs w:val="22"/>
          </w:rPr>
          <w:tab/>
        </w:r>
        <w:r w:rsidR="00CC559F" w:rsidRPr="00D22A69">
          <w:rPr>
            <w:rStyle w:val="ab"/>
            <w:rFonts w:hint="eastAsia"/>
            <w:noProof/>
          </w:rPr>
          <w:t>问诊界面配置</w:t>
        </w:r>
        <w:r w:rsidR="00CC559F">
          <w:rPr>
            <w:noProof/>
            <w:webHidden/>
          </w:rPr>
          <w:tab/>
        </w:r>
        <w:r w:rsidR="00CC559F">
          <w:rPr>
            <w:noProof/>
            <w:webHidden/>
          </w:rPr>
          <w:fldChar w:fldCharType="begin"/>
        </w:r>
        <w:r w:rsidR="00CC559F">
          <w:rPr>
            <w:noProof/>
            <w:webHidden/>
          </w:rPr>
          <w:instrText xml:space="preserve"> PAGEREF _Toc377104194 \h </w:instrText>
        </w:r>
        <w:r w:rsidR="00CC559F">
          <w:rPr>
            <w:noProof/>
            <w:webHidden/>
          </w:rPr>
        </w:r>
        <w:r w:rsidR="00CC559F">
          <w:rPr>
            <w:noProof/>
            <w:webHidden/>
          </w:rPr>
          <w:fldChar w:fldCharType="separate"/>
        </w:r>
        <w:r w:rsidR="0075093A">
          <w:rPr>
            <w:noProof/>
            <w:webHidden/>
          </w:rPr>
          <w:t>39</w:t>
        </w:r>
        <w:r w:rsidR="00CC559F">
          <w:rPr>
            <w:noProof/>
            <w:webHidden/>
          </w:rPr>
          <w:fldChar w:fldCharType="end"/>
        </w:r>
      </w:hyperlink>
    </w:p>
    <w:p w14:paraId="5344D0A5" w14:textId="77777777" w:rsidR="00CC559F" w:rsidRDefault="009508B6"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5" w:history="1">
        <w:r w:rsidR="00CC559F" w:rsidRPr="00D22A69">
          <w:rPr>
            <w:rStyle w:val="ab"/>
            <w:noProof/>
          </w:rPr>
          <w:t>3.2.4</w:t>
        </w:r>
        <w:r w:rsidR="00CC559F">
          <w:rPr>
            <w:rFonts w:asciiTheme="minorHAnsi" w:eastAsiaTheme="minorEastAsia" w:hAnsiTheme="minorHAnsi" w:cstheme="minorBidi"/>
            <w:noProof/>
            <w:sz w:val="21"/>
            <w:szCs w:val="22"/>
          </w:rPr>
          <w:tab/>
        </w:r>
        <w:r w:rsidR="00CC559F" w:rsidRPr="00D22A69">
          <w:rPr>
            <w:rStyle w:val="ab"/>
            <w:rFonts w:hint="eastAsia"/>
            <w:noProof/>
          </w:rPr>
          <w:t>数据交互层实现</w:t>
        </w:r>
        <w:r w:rsidR="00CC559F">
          <w:rPr>
            <w:noProof/>
            <w:webHidden/>
          </w:rPr>
          <w:tab/>
        </w:r>
        <w:r w:rsidR="00CC559F">
          <w:rPr>
            <w:noProof/>
            <w:webHidden/>
          </w:rPr>
          <w:fldChar w:fldCharType="begin"/>
        </w:r>
        <w:r w:rsidR="00CC559F">
          <w:rPr>
            <w:noProof/>
            <w:webHidden/>
          </w:rPr>
          <w:instrText xml:space="preserve"> PAGEREF _Toc377104195 \h </w:instrText>
        </w:r>
        <w:r w:rsidR="00CC559F">
          <w:rPr>
            <w:noProof/>
            <w:webHidden/>
          </w:rPr>
        </w:r>
        <w:r w:rsidR="00CC559F">
          <w:rPr>
            <w:noProof/>
            <w:webHidden/>
          </w:rPr>
          <w:fldChar w:fldCharType="separate"/>
        </w:r>
        <w:r w:rsidR="0075093A">
          <w:rPr>
            <w:noProof/>
            <w:webHidden/>
          </w:rPr>
          <w:t>43</w:t>
        </w:r>
        <w:r w:rsidR="00CC559F">
          <w:rPr>
            <w:noProof/>
            <w:webHidden/>
          </w:rPr>
          <w:fldChar w:fldCharType="end"/>
        </w:r>
      </w:hyperlink>
    </w:p>
    <w:p w14:paraId="120520B6" w14:textId="77777777" w:rsidR="00CC559F" w:rsidRDefault="009508B6"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6" w:history="1">
        <w:r w:rsidR="00CC559F" w:rsidRPr="00D22A69">
          <w:rPr>
            <w:rStyle w:val="ab"/>
            <w:rFonts w:cs="Times New Roman"/>
            <w:noProof/>
          </w:rPr>
          <w:t>3.3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系统实现</w:t>
        </w:r>
        <w:r w:rsidR="00CC559F">
          <w:rPr>
            <w:noProof/>
            <w:webHidden/>
          </w:rPr>
          <w:tab/>
        </w:r>
        <w:r w:rsidR="00CC559F">
          <w:rPr>
            <w:noProof/>
            <w:webHidden/>
          </w:rPr>
          <w:fldChar w:fldCharType="begin"/>
        </w:r>
        <w:r w:rsidR="00CC559F">
          <w:rPr>
            <w:noProof/>
            <w:webHidden/>
          </w:rPr>
          <w:instrText xml:space="preserve"> PAGEREF _Toc377104196 \h </w:instrText>
        </w:r>
        <w:r w:rsidR="00CC559F">
          <w:rPr>
            <w:noProof/>
            <w:webHidden/>
          </w:rPr>
        </w:r>
        <w:r w:rsidR="00CC559F">
          <w:rPr>
            <w:noProof/>
            <w:webHidden/>
          </w:rPr>
          <w:fldChar w:fldCharType="separate"/>
        </w:r>
        <w:r w:rsidR="0075093A">
          <w:rPr>
            <w:noProof/>
            <w:webHidden/>
          </w:rPr>
          <w:t>43</w:t>
        </w:r>
        <w:r w:rsidR="00CC559F">
          <w:rPr>
            <w:noProof/>
            <w:webHidden/>
          </w:rPr>
          <w:fldChar w:fldCharType="end"/>
        </w:r>
      </w:hyperlink>
    </w:p>
    <w:p w14:paraId="69C4A6A1" w14:textId="77777777" w:rsidR="00CC559F" w:rsidRDefault="009508B6"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7" w:history="1">
        <w:r w:rsidR="00CC559F" w:rsidRPr="00D22A69">
          <w:rPr>
            <w:rStyle w:val="ab"/>
            <w:rFonts w:cs="Times New Roman"/>
            <w:noProof/>
          </w:rPr>
          <w:t>3.4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本章小结</w:t>
        </w:r>
        <w:r w:rsidR="00CC559F">
          <w:rPr>
            <w:noProof/>
            <w:webHidden/>
          </w:rPr>
          <w:tab/>
        </w:r>
        <w:r w:rsidR="00CC559F">
          <w:rPr>
            <w:noProof/>
            <w:webHidden/>
          </w:rPr>
          <w:fldChar w:fldCharType="begin"/>
        </w:r>
        <w:r w:rsidR="00CC559F">
          <w:rPr>
            <w:noProof/>
            <w:webHidden/>
          </w:rPr>
          <w:instrText xml:space="preserve"> PAGEREF _Toc377104197 \h </w:instrText>
        </w:r>
        <w:r w:rsidR="00CC559F">
          <w:rPr>
            <w:noProof/>
            <w:webHidden/>
          </w:rPr>
        </w:r>
        <w:r w:rsidR="00CC559F">
          <w:rPr>
            <w:noProof/>
            <w:webHidden/>
          </w:rPr>
          <w:fldChar w:fldCharType="separate"/>
        </w:r>
        <w:r w:rsidR="0075093A">
          <w:rPr>
            <w:noProof/>
            <w:webHidden/>
          </w:rPr>
          <w:t>47</w:t>
        </w:r>
        <w:r w:rsidR="00CC559F">
          <w:rPr>
            <w:noProof/>
            <w:webHidden/>
          </w:rPr>
          <w:fldChar w:fldCharType="end"/>
        </w:r>
      </w:hyperlink>
    </w:p>
    <w:p w14:paraId="38395764" w14:textId="77777777" w:rsidR="00CC559F" w:rsidRDefault="009508B6"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98" w:history="1">
        <w:r w:rsidR="00CC559F" w:rsidRPr="00D22A69">
          <w:rPr>
            <w:rStyle w:val="ab"/>
            <w:noProof/>
          </w:rPr>
          <w:t>4</w:t>
        </w:r>
        <w:r w:rsidR="00CC559F">
          <w:rPr>
            <w:rFonts w:asciiTheme="minorHAnsi" w:eastAsiaTheme="minorEastAsia" w:hAnsiTheme="minorHAnsi" w:cstheme="minorBidi"/>
            <w:noProof/>
            <w:sz w:val="21"/>
            <w:szCs w:val="22"/>
          </w:rPr>
          <w:tab/>
        </w:r>
        <w:r w:rsidR="00CC559F" w:rsidRPr="00D22A69">
          <w:rPr>
            <w:rStyle w:val="ab"/>
            <w:rFonts w:hint="eastAsia"/>
            <w:noProof/>
          </w:rPr>
          <w:t>阿尔兹海默症诊断决策支持系统实现</w:t>
        </w:r>
        <w:r w:rsidR="00CC559F">
          <w:rPr>
            <w:noProof/>
            <w:webHidden/>
          </w:rPr>
          <w:tab/>
        </w:r>
        <w:r w:rsidR="00CC559F">
          <w:rPr>
            <w:noProof/>
            <w:webHidden/>
          </w:rPr>
          <w:fldChar w:fldCharType="begin"/>
        </w:r>
        <w:r w:rsidR="00CC559F">
          <w:rPr>
            <w:noProof/>
            <w:webHidden/>
          </w:rPr>
          <w:instrText xml:space="preserve"> PAGEREF _Toc377104198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14:paraId="0ADA5632" w14:textId="77777777" w:rsidR="00CC559F" w:rsidRDefault="009508B6"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9" w:history="1">
        <w:r w:rsidR="00CC559F" w:rsidRPr="00D22A69">
          <w:rPr>
            <w:rStyle w:val="ab"/>
            <w:rFonts w:cs="Times New Roman"/>
            <w:noProof/>
          </w:rPr>
          <w:t>4.1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系统背景概述</w:t>
        </w:r>
        <w:r w:rsidR="00CC559F">
          <w:rPr>
            <w:noProof/>
            <w:webHidden/>
          </w:rPr>
          <w:tab/>
        </w:r>
        <w:r w:rsidR="00CC559F">
          <w:rPr>
            <w:noProof/>
            <w:webHidden/>
          </w:rPr>
          <w:fldChar w:fldCharType="begin"/>
        </w:r>
        <w:r w:rsidR="00CC559F">
          <w:rPr>
            <w:noProof/>
            <w:webHidden/>
          </w:rPr>
          <w:instrText xml:space="preserve"> PAGEREF _Toc377104199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14:paraId="75297ED9" w14:textId="77777777" w:rsidR="00CC559F" w:rsidRDefault="009508B6"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0" w:history="1">
        <w:r w:rsidR="00CC559F" w:rsidRPr="00D22A69">
          <w:rPr>
            <w:rStyle w:val="ab"/>
            <w:rFonts w:cs="Times New Roman"/>
            <w:noProof/>
          </w:rPr>
          <w:t>4.2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基于框架的系统开发流程</w:t>
        </w:r>
        <w:r w:rsidR="00CC559F">
          <w:rPr>
            <w:noProof/>
            <w:webHidden/>
          </w:rPr>
          <w:tab/>
        </w:r>
        <w:r w:rsidR="00CC559F">
          <w:rPr>
            <w:noProof/>
            <w:webHidden/>
          </w:rPr>
          <w:fldChar w:fldCharType="begin"/>
        </w:r>
        <w:r w:rsidR="00CC559F">
          <w:rPr>
            <w:noProof/>
            <w:webHidden/>
          </w:rPr>
          <w:instrText xml:space="preserve"> PAGEREF _Toc377104200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14:paraId="53F43DFF" w14:textId="77777777" w:rsidR="00CC559F" w:rsidRDefault="009508B6"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1" w:history="1">
        <w:r w:rsidR="00CC559F" w:rsidRPr="00D22A69">
          <w:rPr>
            <w:rStyle w:val="ab"/>
            <w:noProof/>
          </w:rPr>
          <w:t>4.2.1</w:t>
        </w:r>
        <w:r w:rsidR="00CC559F">
          <w:rPr>
            <w:rFonts w:asciiTheme="minorHAnsi" w:eastAsiaTheme="minorEastAsia" w:hAnsiTheme="minorHAnsi" w:cstheme="minorBidi"/>
            <w:noProof/>
            <w:sz w:val="21"/>
            <w:szCs w:val="22"/>
          </w:rPr>
          <w:tab/>
        </w:r>
        <w:r w:rsidR="00CC559F" w:rsidRPr="00D22A69">
          <w:rPr>
            <w:rStyle w:val="ab"/>
            <w:rFonts w:hint="eastAsia"/>
            <w:noProof/>
          </w:rPr>
          <w:t>推理引擎选择</w:t>
        </w:r>
        <w:r w:rsidR="00CC559F">
          <w:rPr>
            <w:noProof/>
            <w:webHidden/>
          </w:rPr>
          <w:tab/>
        </w:r>
        <w:r w:rsidR="00CC559F">
          <w:rPr>
            <w:noProof/>
            <w:webHidden/>
          </w:rPr>
          <w:fldChar w:fldCharType="begin"/>
        </w:r>
        <w:r w:rsidR="00CC559F">
          <w:rPr>
            <w:noProof/>
            <w:webHidden/>
          </w:rPr>
          <w:instrText xml:space="preserve"> PAGEREF _Toc377104201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14:paraId="5BFB4085" w14:textId="77777777" w:rsidR="00CC559F" w:rsidRDefault="009508B6"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2" w:history="1">
        <w:r w:rsidR="00CC559F" w:rsidRPr="00D22A69">
          <w:rPr>
            <w:rStyle w:val="ab"/>
            <w:noProof/>
          </w:rPr>
          <w:t>4.2.2</w:t>
        </w:r>
        <w:r w:rsidR="00CC559F">
          <w:rPr>
            <w:rFonts w:asciiTheme="minorHAnsi" w:eastAsiaTheme="minorEastAsia" w:hAnsiTheme="minorHAnsi" w:cstheme="minorBidi"/>
            <w:noProof/>
            <w:sz w:val="21"/>
            <w:szCs w:val="22"/>
          </w:rPr>
          <w:tab/>
        </w:r>
        <w:r w:rsidR="00CC559F" w:rsidRPr="00D22A69">
          <w:rPr>
            <w:rStyle w:val="ab"/>
            <w:rFonts w:hint="eastAsia"/>
            <w:noProof/>
          </w:rPr>
          <w:t>数据模型设计</w:t>
        </w:r>
        <w:r w:rsidR="00CC559F">
          <w:rPr>
            <w:noProof/>
            <w:webHidden/>
          </w:rPr>
          <w:tab/>
        </w:r>
        <w:r w:rsidR="00CC559F">
          <w:rPr>
            <w:noProof/>
            <w:webHidden/>
          </w:rPr>
          <w:fldChar w:fldCharType="begin"/>
        </w:r>
        <w:r w:rsidR="00CC559F">
          <w:rPr>
            <w:noProof/>
            <w:webHidden/>
          </w:rPr>
          <w:instrText xml:space="preserve"> PAGEREF _Toc377104202 \h </w:instrText>
        </w:r>
        <w:r w:rsidR="00CC559F">
          <w:rPr>
            <w:noProof/>
            <w:webHidden/>
          </w:rPr>
        </w:r>
        <w:r w:rsidR="00CC559F">
          <w:rPr>
            <w:noProof/>
            <w:webHidden/>
          </w:rPr>
          <w:fldChar w:fldCharType="separate"/>
        </w:r>
        <w:r w:rsidR="0075093A">
          <w:rPr>
            <w:noProof/>
            <w:webHidden/>
          </w:rPr>
          <w:t>50</w:t>
        </w:r>
        <w:r w:rsidR="00CC559F">
          <w:rPr>
            <w:noProof/>
            <w:webHidden/>
          </w:rPr>
          <w:fldChar w:fldCharType="end"/>
        </w:r>
      </w:hyperlink>
    </w:p>
    <w:p w14:paraId="50E702D6" w14:textId="77777777" w:rsidR="00CC559F" w:rsidRDefault="009508B6"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3" w:history="1">
        <w:r w:rsidR="00CC559F" w:rsidRPr="00D22A69">
          <w:rPr>
            <w:rStyle w:val="ab"/>
            <w:noProof/>
          </w:rPr>
          <w:t>4.2.3</w:t>
        </w:r>
        <w:r w:rsidR="00CC559F">
          <w:rPr>
            <w:rFonts w:asciiTheme="minorHAnsi" w:eastAsiaTheme="minorEastAsia" w:hAnsiTheme="minorHAnsi" w:cstheme="minorBidi"/>
            <w:noProof/>
            <w:sz w:val="21"/>
            <w:szCs w:val="22"/>
          </w:rPr>
          <w:tab/>
        </w:r>
        <w:r w:rsidR="00CC559F" w:rsidRPr="00D22A69">
          <w:rPr>
            <w:rStyle w:val="ab"/>
            <w:rFonts w:hint="eastAsia"/>
            <w:noProof/>
          </w:rPr>
          <w:t>问诊界面配置</w:t>
        </w:r>
        <w:r w:rsidR="00CC559F">
          <w:rPr>
            <w:noProof/>
            <w:webHidden/>
          </w:rPr>
          <w:tab/>
        </w:r>
        <w:r w:rsidR="00CC559F">
          <w:rPr>
            <w:noProof/>
            <w:webHidden/>
          </w:rPr>
          <w:fldChar w:fldCharType="begin"/>
        </w:r>
        <w:r w:rsidR="00CC559F">
          <w:rPr>
            <w:noProof/>
            <w:webHidden/>
          </w:rPr>
          <w:instrText xml:space="preserve"> PAGEREF _Toc377104203 \h </w:instrText>
        </w:r>
        <w:r w:rsidR="00CC559F">
          <w:rPr>
            <w:noProof/>
            <w:webHidden/>
          </w:rPr>
        </w:r>
        <w:r w:rsidR="00CC559F">
          <w:rPr>
            <w:noProof/>
            <w:webHidden/>
          </w:rPr>
          <w:fldChar w:fldCharType="separate"/>
        </w:r>
        <w:r w:rsidR="0075093A">
          <w:rPr>
            <w:noProof/>
            <w:webHidden/>
          </w:rPr>
          <w:t>51</w:t>
        </w:r>
        <w:r w:rsidR="00CC559F">
          <w:rPr>
            <w:noProof/>
            <w:webHidden/>
          </w:rPr>
          <w:fldChar w:fldCharType="end"/>
        </w:r>
      </w:hyperlink>
    </w:p>
    <w:p w14:paraId="4964A163" w14:textId="77777777" w:rsidR="00CC559F" w:rsidRDefault="009508B6"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4" w:history="1">
        <w:r w:rsidR="00CC559F" w:rsidRPr="00D22A69">
          <w:rPr>
            <w:rStyle w:val="ab"/>
            <w:noProof/>
          </w:rPr>
          <w:t>4.2.4</w:t>
        </w:r>
        <w:r w:rsidR="00CC559F">
          <w:rPr>
            <w:rFonts w:asciiTheme="minorHAnsi" w:eastAsiaTheme="minorEastAsia" w:hAnsiTheme="minorHAnsi" w:cstheme="minorBidi"/>
            <w:noProof/>
            <w:sz w:val="21"/>
            <w:szCs w:val="22"/>
          </w:rPr>
          <w:tab/>
        </w:r>
        <w:r w:rsidR="00CC559F" w:rsidRPr="00D22A69">
          <w:rPr>
            <w:rStyle w:val="ab"/>
            <w:rFonts w:hint="eastAsia"/>
            <w:noProof/>
          </w:rPr>
          <w:t>数据交互层实现</w:t>
        </w:r>
        <w:r w:rsidR="00CC559F">
          <w:rPr>
            <w:noProof/>
            <w:webHidden/>
          </w:rPr>
          <w:tab/>
        </w:r>
        <w:r w:rsidR="00CC559F">
          <w:rPr>
            <w:noProof/>
            <w:webHidden/>
          </w:rPr>
          <w:fldChar w:fldCharType="begin"/>
        </w:r>
        <w:r w:rsidR="00CC559F">
          <w:rPr>
            <w:noProof/>
            <w:webHidden/>
          </w:rPr>
          <w:instrText xml:space="preserve"> PAGEREF _Toc377104204 \h </w:instrText>
        </w:r>
        <w:r w:rsidR="00CC559F">
          <w:rPr>
            <w:noProof/>
            <w:webHidden/>
          </w:rPr>
        </w:r>
        <w:r w:rsidR="00CC559F">
          <w:rPr>
            <w:noProof/>
            <w:webHidden/>
          </w:rPr>
          <w:fldChar w:fldCharType="separate"/>
        </w:r>
        <w:r w:rsidR="0075093A">
          <w:rPr>
            <w:noProof/>
            <w:webHidden/>
          </w:rPr>
          <w:t>57</w:t>
        </w:r>
        <w:r w:rsidR="00CC559F">
          <w:rPr>
            <w:noProof/>
            <w:webHidden/>
          </w:rPr>
          <w:fldChar w:fldCharType="end"/>
        </w:r>
      </w:hyperlink>
    </w:p>
    <w:p w14:paraId="34901E0B" w14:textId="77777777" w:rsidR="00CC559F" w:rsidRDefault="009508B6"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5" w:history="1">
        <w:r w:rsidR="00CC559F" w:rsidRPr="00D22A69">
          <w:rPr>
            <w:rStyle w:val="ab"/>
            <w:rFonts w:cs="Times New Roman"/>
            <w:noProof/>
          </w:rPr>
          <w:t>4.3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系统实现</w:t>
        </w:r>
        <w:r w:rsidR="00CC559F">
          <w:rPr>
            <w:noProof/>
            <w:webHidden/>
          </w:rPr>
          <w:tab/>
        </w:r>
        <w:r w:rsidR="00CC559F">
          <w:rPr>
            <w:noProof/>
            <w:webHidden/>
          </w:rPr>
          <w:fldChar w:fldCharType="begin"/>
        </w:r>
        <w:r w:rsidR="00CC559F">
          <w:rPr>
            <w:noProof/>
            <w:webHidden/>
          </w:rPr>
          <w:instrText xml:space="preserve"> PAGEREF _Toc377104205 \h </w:instrText>
        </w:r>
        <w:r w:rsidR="00CC559F">
          <w:rPr>
            <w:noProof/>
            <w:webHidden/>
          </w:rPr>
        </w:r>
        <w:r w:rsidR="00CC559F">
          <w:rPr>
            <w:noProof/>
            <w:webHidden/>
          </w:rPr>
          <w:fldChar w:fldCharType="separate"/>
        </w:r>
        <w:r w:rsidR="0075093A">
          <w:rPr>
            <w:noProof/>
            <w:webHidden/>
          </w:rPr>
          <w:t>58</w:t>
        </w:r>
        <w:r w:rsidR="00CC559F">
          <w:rPr>
            <w:noProof/>
            <w:webHidden/>
          </w:rPr>
          <w:fldChar w:fldCharType="end"/>
        </w:r>
      </w:hyperlink>
    </w:p>
    <w:p w14:paraId="17DD65FD" w14:textId="77777777" w:rsidR="00CC559F" w:rsidRDefault="009508B6"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6" w:history="1">
        <w:r w:rsidR="00CC559F" w:rsidRPr="00D22A69">
          <w:rPr>
            <w:rStyle w:val="ab"/>
            <w:rFonts w:cs="Times New Roman"/>
            <w:noProof/>
          </w:rPr>
          <w:t>4.4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本章小结</w:t>
        </w:r>
        <w:r w:rsidR="00CC559F">
          <w:rPr>
            <w:noProof/>
            <w:webHidden/>
          </w:rPr>
          <w:tab/>
        </w:r>
        <w:r w:rsidR="00CC559F">
          <w:rPr>
            <w:noProof/>
            <w:webHidden/>
          </w:rPr>
          <w:fldChar w:fldCharType="begin"/>
        </w:r>
        <w:r w:rsidR="00CC559F">
          <w:rPr>
            <w:noProof/>
            <w:webHidden/>
          </w:rPr>
          <w:instrText xml:space="preserve"> PAGEREF _Toc377104206 \h </w:instrText>
        </w:r>
        <w:r w:rsidR="00CC559F">
          <w:rPr>
            <w:noProof/>
            <w:webHidden/>
          </w:rPr>
        </w:r>
        <w:r w:rsidR="00CC559F">
          <w:rPr>
            <w:noProof/>
            <w:webHidden/>
          </w:rPr>
          <w:fldChar w:fldCharType="separate"/>
        </w:r>
        <w:r w:rsidR="0075093A">
          <w:rPr>
            <w:noProof/>
            <w:webHidden/>
          </w:rPr>
          <w:t>61</w:t>
        </w:r>
        <w:r w:rsidR="00CC559F">
          <w:rPr>
            <w:noProof/>
            <w:webHidden/>
          </w:rPr>
          <w:fldChar w:fldCharType="end"/>
        </w:r>
      </w:hyperlink>
    </w:p>
    <w:p w14:paraId="239E5428" w14:textId="77777777" w:rsidR="00CC559F" w:rsidRDefault="009508B6"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207" w:history="1">
        <w:r w:rsidR="00CC559F" w:rsidRPr="00D22A69">
          <w:rPr>
            <w:rStyle w:val="ab"/>
            <w:noProof/>
          </w:rPr>
          <w:t>5</w:t>
        </w:r>
        <w:r w:rsidR="00CC559F">
          <w:rPr>
            <w:rFonts w:asciiTheme="minorHAnsi" w:eastAsiaTheme="minorEastAsia" w:hAnsiTheme="minorHAnsi" w:cstheme="minorBidi"/>
            <w:noProof/>
            <w:sz w:val="21"/>
            <w:szCs w:val="22"/>
          </w:rPr>
          <w:tab/>
        </w:r>
        <w:r w:rsidR="00CC559F" w:rsidRPr="00D22A69">
          <w:rPr>
            <w:rStyle w:val="ab"/>
            <w:rFonts w:hint="eastAsia"/>
            <w:noProof/>
          </w:rPr>
          <w:t>总结与展望</w:t>
        </w:r>
        <w:r w:rsidR="00CC559F">
          <w:rPr>
            <w:noProof/>
            <w:webHidden/>
          </w:rPr>
          <w:tab/>
        </w:r>
        <w:r w:rsidR="00CC559F">
          <w:rPr>
            <w:noProof/>
            <w:webHidden/>
          </w:rPr>
          <w:fldChar w:fldCharType="begin"/>
        </w:r>
        <w:r w:rsidR="00CC559F">
          <w:rPr>
            <w:noProof/>
            <w:webHidden/>
          </w:rPr>
          <w:instrText xml:space="preserve"> PAGEREF _Toc377104207 \h </w:instrText>
        </w:r>
        <w:r w:rsidR="00CC559F">
          <w:rPr>
            <w:noProof/>
            <w:webHidden/>
          </w:rPr>
        </w:r>
        <w:r w:rsidR="00CC559F">
          <w:rPr>
            <w:noProof/>
            <w:webHidden/>
          </w:rPr>
          <w:fldChar w:fldCharType="separate"/>
        </w:r>
        <w:r w:rsidR="0075093A">
          <w:rPr>
            <w:noProof/>
            <w:webHidden/>
          </w:rPr>
          <w:t>62</w:t>
        </w:r>
        <w:r w:rsidR="00CC559F">
          <w:rPr>
            <w:noProof/>
            <w:webHidden/>
          </w:rPr>
          <w:fldChar w:fldCharType="end"/>
        </w:r>
      </w:hyperlink>
    </w:p>
    <w:p w14:paraId="0C0F53AF" w14:textId="77777777" w:rsidR="00CC559F" w:rsidRDefault="009508B6"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8" w:history="1">
        <w:r w:rsidR="00CC559F" w:rsidRPr="00D22A69">
          <w:rPr>
            <w:rStyle w:val="ab"/>
            <w:rFonts w:cs="Times New Roman"/>
            <w:noProof/>
          </w:rPr>
          <w:t>5.1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总结</w:t>
        </w:r>
        <w:r w:rsidR="00CC559F">
          <w:rPr>
            <w:noProof/>
            <w:webHidden/>
          </w:rPr>
          <w:tab/>
        </w:r>
        <w:r w:rsidR="00CC559F">
          <w:rPr>
            <w:noProof/>
            <w:webHidden/>
          </w:rPr>
          <w:fldChar w:fldCharType="begin"/>
        </w:r>
        <w:r w:rsidR="00CC559F">
          <w:rPr>
            <w:noProof/>
            <w:webHidden/>
          </w:rPr>
          <w:instrText xml:space="preserve"> PAGEREF _Toc377104208 \h </w:instrText>
        </w:r>
        <w:r w:rsidR="00CC559F">
          <w:rPr>
            <w:noProof/>
            <w:webHidden/>
          </w:rPr>
        </w:r>
        <w:r w:rsidR="00CC559F">
          <w:rPr>
            <w:noProof/>
            <w:webHidden/>
          </w:rPr>
          <w:fldChar w:fldCharType="separate"/>
        </w:r>
        <w:r w:rsidR="0075093A">
          <w:rPr>
            <w:noProof/>
            <w:webHidden/>
          </w:rPr>
          <w:t>62</w:t>
        </w:r>
        <w:r w:rsidR="00CC559F">
          <w:rPr>
            <w:noProof/>
            <w:webHidden/>
          </w:rPr>
          <w:fldChar w:fldCharType="end"/>
        </w:r>
      </w:hyperlink>
    </w:p>
    <w:p w14:paraId="430A092F" w14:textId="77777777" w:rsidR="00CC559F" w:rsidRDefault="009508B6"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9" w:history="1">
        <w:r w:rsidR="00CC559F" w:rsidRPr="00D22A69">
          <w:rPr>
            <w:rStyle w:val="ab"/>
            <w:rFonts w:cs="Times New Roman"/>
            <w:noProof/>
          </w:rPr>
          <w:t>5.2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展望</w:t>
        </w:r>
        <w:r w:rsidR="00CC559F">
          <w:rPr>
            <w:noProof/>
            <w:webHidden/>
          </w:rPr>
          <w:tab/>
        </w:r>
        <w:r w:rsidR="00CC559F">
          <w:rPr>
            <w:noProof/>
            <w:webHidden/>
          </w:rPr>
          <w:fldChar w:fldCharType="begin"/>
        </w:r>
        <w:r w:rsidR="00CC559F">
          <w:rPr>
            <w:noProof/>
            <w:webHidden/>
          </w:rPr>
          <w:instrText xml:space="preserve"> PAGEREF _Toc377104209 \h </w:instrText>
        </w:r>
        <w:r w:rsidR="00CC559F">
          <w:rPr>
            <w:noProof/>
            <w:webHidden/>
          </w:rPr>
        </w:r>
        <w:r w:rsidR="00CC559F">
          <w:rPr>
            <w:noProof/>
            <w:webHidden/>
          </w:rPr>
          <w:fldChar w:fldCharType="separate"/>
        </w:r>
        <w:r w:rsidR="0075093A">
          <w:rPr>
            <w:noProof/>
            <w:webHidden/>
          </w:rPr>
          <w:t>63</w:t>
        </w:r>
        <w:r w:rsidR="00CC559F">
          <w:rPr>
            <w:noProof/>
            <w:webHidden/>
          </w:rPr>
          <w:fldChar w:fldCharType="end"/>
        </w:r>
      </w:hyperlink>
    </w:p>
    <w:p w14:paraId="730F3B25" w14:textId="77777777" w:rsidR="00CC559F" w:rsidRDefault="009508B6" w:rsidP="00CC559F">
      <w:pPr>
        <w:pStyle w:val="10"/>
        <w:tabs>
          <w:tab w:val="right" w:leader="dot" w:pos="8296"/>
        </w:tabs>
        <w:ind w:firstLine="480"/>
        <w:rPr>
          <w:rFonts w:asciiTheme="minorHAnsi" w:eastAsiaTheme="minorEastAsia" w:hAnsiTheme="minorHAnsi" w:cstheme="minorBidi"/>
          <w:noProof/>
          <w:sz w:val="21"/>
          <w:szCs w:val="22"/>
        </w:rPr>
      </w:pPr>
      <w:hyperlink w:anchor="_Toc377104210" w:history="1">
        <w:r w:rsidR="00CC559F" w:rsidRPr="00D22A69">
          <w:rPr>
            <w:rStyle w:val="ab"/>
            <w:rFonts w:hint="eastAsia"/>
            <w:noProof/>
          </w:rPr>
          <w:t>作者简介</w:t>
        </w:r>
        <w:r w:rsidR="00CC559F">
          <w:rPr>
            <w:noProof/>
            <w:webHidden/>
          </w:rPr>
          <w:tab/>
        </w:r>
        <w:r w:rsidR="00CC559F">
          <w:rPr>
            <w:noProof/>
            <w:webHidden/>
          </w:rPr>
          <w:fldChar w:fldCharType="begin"/>
        </w:r>
        <w:r w:rsidR="00CC559F">
          <w:rPr>
            <w:noProof/>
            <w:webHidden/>
          </w:rPr>
          <w:instrText xml:space="preserve"> PAGEREF _Toc377104210 \h </w:instrText>
        </w:r>
        <w:r w:rsidR="00CC559F">
          <w:rPr>
            <w:noProof/>
            <w:webHidden/>
          </w:rPr>
        </w:r>
        <w:r w:rsidR="00CC559F">
          <w:rPr>
            <w:noProof/>
            <w:webHidden/>
          </w:rPr>
          <w:fldChar w:fldCharType="separate"/>
        </w:r>
        <w:r w:rsidR="0075093A">
          <w:rPr>
            <w:noProof/>
            <w:webHidden/>
          </w:rPr>
          <w:t>64</w:t>
        </w:r>
        <w:r w:rsidR="00CC559F">
          <w:rPr>
            <w:noProof/>
            <w:webHidden/>
          </w:rPr>
          <w:fldChar w:fldCharType="end"/>
        </w:r>
      </w:hyperlink>
    </w:p>
    <w:p w14:paraId="2A5CE9F0" w14:textId="77777777" w:rsidR="00CC559F" w:rsidRDefault="009508B6" w:rsidP="00CC559F">
      <w:pPr>
        <w:pStyle w:val="10"/>
        <w:tabs>
          <w:tab w:val="right" w:leader="dot" w:pos="8296"/>
        </w:tabs>
        <w:ind w:firstLine="480"/>
        <w:rPr>
          <w:rFonts w:asciiTheme="minorHAnsi" w:eastAsiaTheme="minorEastAsia" w:hAnsiTheme="minorHAnsi" w:cstheme="minorBidi"/>
          <w:noProof/>
          <w:sz w:val="21"/>
          <w:szCs w:val="22"/>
        </w:rPr>
      </w:pPr>
      <w:hyperlink w:anchor="_Toc377104211" w:history="1">
        <w:r w:rsidR="00CC559F" w:rsidRPr="00D22A69">
          <w:rPr>
            <w:rStyle w:val="ab"/>
            <w:rFonts w:hint="eastAsia"/>
            <w:noProof/>
          </w:rPr>
          <w:t>参考文献</w:t>
        </w:r>
        <w:r w:rsidR="00CC559F">
          <w:rPr>
            <w:noProof/>
            <w:webHidden/>
          </w:rPr>
          <w:tab/>
        </w:r>
        <w:r w:rsidR="00CC559F">
          <w:rPr>
            <w:noProof/>
            <w:webHidden/>
          </w:rPr>
          <w:fldChar w:fldCharType="begin"/>
        </w:r>
        <w:r w:rsidR="00CC559F">
          <w:rPr>
            <w:noProof/>
            <w:webHidden/>
          </w:rPr>
          <w:instrText xml:space="preserve"> PAGEREF _Toc377104211 \h </w:instrText>
        </w:r>
        <w:r w:rsidR="00CC559F">
          <w:rPr>
            <w:noProof/>
            <w:webHidden/>
          </w:rPr>
        </w:r>
        <w:r w:rsidR="00CC559F">
          <w:rPr>
            <w:noProof/>
            <w:webHidden/>
          </w:rPr>
          <w:fldChar w:fldCharType="separate"/>
        </w:r>
        <w:r w:rsidR="0075093A">
          <w:rPr>
            <w:noProof/>
            <w:webHidden/>
          </w:rPr>
          <w:t>65</w:t>
        </w:r>
        <w:r w:rsidR="00CC559F">
          <w:rPr>
            <w:noProof/>
            <w:webHidden/>
          </w:rPr>
          <w:fldChar w:fldCharType="end"/>
        </w:r>
      </w:hyperlink>
    </w:p>
    <w:p w14:paraId="49875A74" w14:textId="77777777"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6" w:name="_Toc377104168"/>
      <w:r w:rsidRPr="00370433">
        <w:lastRenderedPageBreak/>
        <w:t>引言</w:t>
      </w:r>
      <w:bookmarkEnd w:id="6"/>
    </w:p>
    <w:p w14:paraId="40542B9B" w14:textId="77777777" w:rsidR="008F6CA6" w:rsidRDefault="00730270" w:rsidP="002C012B">
      <w:pPr>
        <w:pStyle w:val="2"/>
        <w:numPr>
          <w:ilvl w:val="1"/>
          <w:numId w:val="30"/>
        </w:numPr>
        <w:ind w:left="142" w:hanging="142"/>
        <w:rPr>
          <w:rFonts w:cs="Times New Roman"/>
        </w:rPr>
      </w:pPr>
      <w:bookmarkStart w:id="7" w:name="_Toc377104169"/>
      <w:r>
        <w:rPr>
          <w:rFonts w:cs="Times New Roman" w:hint="eastAsia"/>
        </w:rPr>
        <w:t>课题背景</w:t>
      </w:r>
      <w:bookmarkEnd w:id="7"/>
    </w:p>
    <w:p w14:paraId="7819B71E" w14:textId="77777777"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74A38"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77777777"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74A38"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74A38"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74A38"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77777777"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74A38"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74A38"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14:paraId="61C4E5F5" w14:textId="4744A1AE"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74A38"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74A38"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1602DD2A"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74A38"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0E87424E"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74A38"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74A38"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74A38"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74A38"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8" w:name="_Toc377104170"/>
      <w:r w:rsidRPr="006540C7">
        <w:rPr>
          <w:rFonts w:cs="Times New Roman" w:hint="eastAsia"/>
        </w:rPr>
        <w:t>面向社区的疾病诊断决策支持系统</w:t>
      </w:r>
      <w:bookmarkEnd w:id="8"/>
    </w:p>
    <w:p w14:paraId="0DE2D2C4" w14:textId="77777777" w:rsidR="00730270" w:rsidRPr="00C87E0A" w:rsidRDefault="00730270" w:rsidP="002C012B">
      <w:pPr>
        <w:pStyle w:val="3"/>
        <w:numPr>
          <w:ilvl w:val="2"/>
          <w:numId w:val="30"/>
        </w:numPr>
        <w:ind w:left="567"/>
        <w:rPr>
          <w:rFonts w:cs="Times New Roman"/>
          <w:b w:val="0"/>
        </w:rPr>
      </w:pPr>
      <w:bookmarkStart w:id="9" w:name="_Toc377104171"/>
      <w:r w:rsidRPr="00C87E0A">
        <w:rPr>
          <w:rFonts w:cs="Times New Roman" w:hint="eastAsia"/>
          <w:b w:val="0"/>
        </w:rPr>
        <w:t>临床诊断决策支持系统概述</w:t>
      </w:r>
      <w:bookmarkEnd w:id="9"/>
    </w:p>
    <w:p w14:paraId="51BC6059" w14:textId="4BE3CC4F"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74A38"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74A38" w:rsidRPr="00060944">
          <w:rPr>
            <w:noProof/>
            <w:vertAlign w:val="superscript"/>
          </w:rPr>
          <w:t>15</w:t>
        </w:r>
      </w:hyperlink>
      <w:r w:rsidR="00060944" w:rsidRPr="00060944">
        <w:rPr>
          <w:noProof/>
          <w:vertAlign w:val="superscript"/>
        </w:rPr>
        <w:t xml:space="preserve">, </w:t>
      </w:r>
      <w:hyperlink w:anchor="_ENREF_16" w:tooltip="Lincoln, 1992 #16" w:history="1">
        <w:r w:rsidR="00174A38"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77777777"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10" w:name="_Toc377104172"/>
      <w:r w:rsidRPr="00C87E0A">
        <w:rPr>
          <w:rFonts w:cs="Times New Roman" w:hint="eastAsia"/>
          <w:b w:val="0"/>
        </w:rPr>
        <w:lastRenderedPageBreak/>
        <w:t>面向社区的临床决策支持服务模式</w:t>
      </w:r>
      <w:bookmarkEnd w:id="10"/>
    </w:p>
    <w:p w14:paraId="444854EF" w14:textId="77777777"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74A38"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77777777"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B315DA">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commentRangeStart w:id="11"/>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1</w:t>
      </w:r>
      <w:r>
        <w:fldChar w:fldCharType="end"/>
      </w:r>
      <w:r>
        <w:rPr>
          <w:rFonts w:hint="eastAsia"/>
        </w:rPr>
        <w:t>社区医疗需求分析</w:t>
      </w:r>
      <w:commentRangeEnd w:id="11"/>
      <w:r w:rsidR="00BD0BDB">
        <w:rPr>
          <w:rStyle w:val="af4"/>
          <w:rFonts w:ascii="Times New Roman" w:hAnsi="Times New Roman"/>
        </w:rPr>
        <w:commentReference w:id="11"/>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commentRangeStart w:id="12"/>
      <w:r w:rsidR="00BD0BDB">
        <w:rPr>
          <w:rFonts w:hint="eastAsia"/>
          <w:szCs w:val="24"/>
        </w:rPr>
        <w:t>图</w:t>
      </w:r>
      <w:r w:rsidR="00BD0BDB">
        <w:rPr>
          <w:rFonts w:hint="eastAsia"/>
          <w:szCs w:val="24"/>
        </w:rPr>
        <w:t>1-2</w:t>
      </w:r>
      <w:commentRangeEnd w:id="12"/>
      <w:r w:rsidR="00BD0BDB">
        <w:rPr>
          <w:rStyle w:val="af4"/>
        </w:rPr>
        <w:commentReference w:id="12"/>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77777777" w:rsidR="006F7537" w:rsidRDefault="00730270" w:rsidP="006F7537">
      <w:pPr>
        <w:keepNext/>
        <w:ind w:firstLine="480"/>
        <w:jc w:val="center"/>
      </w:pPr>
      <w:r>
        <w:rPr>
          <w:noProof/>
        </w:rPr>
        <w:drawing>
          <wp:inline distT="0" distB="0" distL="0" distR="0" wp14:anchorId="58E89BD7" wp14:editId="6EAF5B8C">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2</w:t>
      </w:r>
      <w:r>
        <w:fldChar w:fldCharType="end"/>
      </w:r>
      <w:r>
        <w:rPr>
          <w:rFonts w:hint="eastAsia"/>
        </w:rPr>
        <w:t>社区医疗决策支持服务模式</w:t>
      </w:r>
    </w:p>
    <w:p w14:paraId="7E879AAE" w14:textId="77777777"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13" w:name="_Toc377104173"/>
      <w:r w:rsidRPr="002B168D">
        <w:rPr>
          <w:rFonts w:cs="Times New Roman" w:hint="eastAsia"/>
        </w:rPr>
        <w:t>关键技术问题</w:t>
      </w:r>
      <w:bookmarkEnd w:id="13"/>
    </w:p>
    <w:p w14:paraId="1FAF4C3E" w14:textId="5D289E3D" w:rsidR="006F6F4A" w:rsidRDefault="006F6F4A" w:rsidP="00BF1BF2">
      <w:pPr>
        <w:ind w:firstLineChars="0" w:firstLine="420"/>
      </w:pPr>
      <w:r>
        <w:rPr>
          <w:rFonts w:hint="eastAsia"/>
        </w:rPr>
        <w:t>典型的临床决策支持系统一般由推理引擎、知识库、解释器、工作存储以及人机交互五个部分组成，结构如</w:t>
      </w:r>
      <w:commentRangeStart w:id="14"/>
      <w:r>
        <w:rPr>
          <w:rFonts w:hint="eastAsia"/>
        </w:rPr>
        <w:t>图</w:t>
      </w:r>
      <w:commentRangeEnd w:id="14"/>
      <w:r w:rsidR="00BD0BDB">
        <w:rPr>
          <w:rStyle w:val="af4"/>
        </w:rPr>
        <w:commentReference w:id="14"/>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）是知识规则应用于问题求解的载体，利用知识库中的规则，按照一定的推理策略，去解决当前的问题。人</w:t>
      </w:r>
      <w:r w:rsidR="00BA22E1" w:rsidRPr="00BA22E1">
        <w:rPr>
          <w:rFonts w:hint="eastAsia"/>
        </w:rPr>
        <w:lastRenderedPageBreak/>
        <w:t>机接口（</w:t>
      </w:r>
      <w:r w:rsidR="00BA22E1" w:rsidRPr="00BA22E1">
        <w:rPr>
          <w:rFonts w:hint="eastAsia"/>
        </w:rPr>
        <w:t>Man-Machine interface</w:t>
      </w:r>
      <w:r w:rsidR="00BA22E1" w:rsidRPr="00BA22E1">
        <w:rPr>
          <w:rFonts w:hint="eastAsia"/>
        </w:rPr>
        <w:t>）是系统与用户进行对话的界面。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4492590B">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3</w:t>
      </w:r>
      <w:r>
        <w:fldChar w:fldCharType="end"/>
      </w:r>
      <w:r>
        <w:rPr>
          <w:rFonts w:hint="eastAsia"/>
        </w:rPr>
        <w:t>临床决策支持系统架构</w:t>
      </w:r>
    </w:p>
    <w:p w14:paraId="1A438A90" w14:textId="77777777" w:rsidR="006F6F4A" w:rsidRDefault="006F6F4A" w:rsidP="00CD3FCA">
      <w:pPr>
        <w:ind w:firstLineChars="0" w:firstLine="420"/>
      </w:pPr>
      <w:r>
        <w:rPr>
          <w:rFonts w:hint="eastAsia"/>
        </w:rPr>
        <w:t>由于社区医疗的特殊性，面向社区疾病诊断决策支持系统需要解决以下问题：</w:t>
      </w:r>
    </w:p>
    <w:p w14:paraId="2C276A2A" w14:textId="482EDA88"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14:paraId="7F209B68" w14:textId="77777777" w:rsidR="006F7537" w:rsidRDefault="006F7537" w:rsidP="006F7537">
      <w:pPr>
        <w:keepNext/>
        <w:ind w:firstLine="480"/>
        <w:jc w:val="center"/>
      </w:pPr>
      <w:r>
        <w:rPr>
          <w:noProof/>
        </w:rPr>
        <w:drawing>
          <wp:inline distT="0" distB="0" distL="0" distR="0" wp14:anchorId="3D6ECADF" wp14:editId="5E69989D">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w:t>
      </w:r>
      <w:r>
        <w:rPr>
          <w:rFonts w:hint="eastAsia"/>
        </w:rPr>
        <w:lastRenderedPageBreak/>
        <w:t>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7777777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7777777"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30EBBA8F"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通过这样的框架解决面向社区的决策支持系统面临的问题。</w:t>
      </w:r>
      <w:r w:rsidR="009B4CE7">
        <w:rPr>
          <w:rFonts w:hint="eastAsia"/>
        </w:rPr>
        <w:t>框架的概念</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7777777" w:rsidR="006F7537" w:rsidRDefault="00D71CCE" w:rsidP="006F7537">
      <w:pPr>
        <w:keepNext/>
        <w:ind w:firstLine="480"/>
        <w:jc w:val="center"/>
      </w:pPr>
      <w:r>
        <w:rPr>
          <w:rFonts w:hint="eastAsia"/>
          <w:noProof/>
        </w:rPr>
        <w:lastRenderedPageBreak/>
        <w:drawing>
          <wp:inline distT="0" distB="0" distL="0" distR="0" wp14:anchorId="1410A371" wp14:editId="5D5AE8CF">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5" w:name="_Toc377104174"/>
      <w:r w:rsidRPr="00370433">
        <w:rPr>
          <w:rFonts w:cs="Times New Roman"/>
        </w:rPr>
        <w:t>论文</w:t>
      </w:r>
      <w:r w:rsidR="00260488">
        <w:rPr>
          <w:rFonts w:cs="Times New Roman" w:hint="eastAsia"/>
        </w:rPr>
        <w:t>研究目标和内容</w:t>
      </w:r>
      <w:bookmarkEnd w:id="15"/>
    </w:p>
    <w:p w14:paraId="6401F9C2" w14:textId="46FEABC5"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w:t>
      </w:r>
      <w:r w:rsidR="00BD0BDB">
        <w:rPr>
          <w:rFonts w:hint="eastAsia"/>
        </w:rPr>
        <w:t>提出了</w:t>
      </w:r>
      <w:r>
        <w:rPr>
          <w:rFonts w:hint="eastAsia"/>
        </w:rPr>
        <w:t>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14:paraId="3AD775C6" w14:textId="77777777"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6" w:name="_Toc377104175"/>
      <w:r w:rsidRPr="00D71CCE">
        <w:rPr>
          <w:rFonts w:cs="Times New Roman" w:hint="eastAsia"/>
        </w:rPr>
        <w:t>章节编排</w:t>
      </w:r>
      <w:bookmarkEnd w:id="16"/>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77777777"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14:paraId="4E7DC44E" w14:textId="77777777"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14:paraId="49E0B63B" w14:textId="77777777"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14:paraId="4CBBE3BA" w14:textId="77777777"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14:paraId="5F1C3ECB" w14:textId="77777777"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7" w:name="_Toc377104176"/>
      <w:r>
        <w:rPr>
          <w:rFonts w:hint="eastAsia"/>
        </w:rPr>
        <w:lastRenderedPageBreak/>
        <w:t>关键技术研究与系统框架实现</w:t>
      </w:r>
      <w:bookmarkEnd w:id="17"/>
    </w:p>
    <w:p w14:paraId="32DA7F53" w14:textId="77777777"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8" w:name="_Toc377104177"/>
      <w:r w:rsidRPr="00D05353">
        <w:rPr>
          <w:rFonts w:hint="eastAsia"/>
        </w:rPr>
        <w:t>关键技术研究</w:t>
      </w:r>
      <w:bookmarkEnd w:id="18"/>
    </w:p>
    <w:p w14:paraId="0769FB51" w14:textId="339B4A88" w:rsidR="000E2473" w:rsidRDefault="00F10C8D" w:rsidP="00F93894">
      <w:pPr>
        <w:ind w:firstLine="480"/>
      </w:pPr>
      <w:r>
        <w:rPr>
          <w:rFonts w:hint="eastAsia"/>
        </w:rPr>
        <w:t>面向社区的临床决策支持系统相对于专科的决策支持系统</w:t>
      </w:r>
      <w:r w:rsidR="00B71627">
        <w:rPr>
          <w:rFonts w:hint="eastAsia"/>
        </w:rPr>
        <w:t>，</w:t>
      </w:r>
      <w:r>
        <w:rPr>
          <w:rFonts w:hint="eastAsia"/>
        </w:rPr>
        <w:t>决策支持</w:t>
      </w:r>
      <w:r w:rsidR="00B71627">
        <w:rPr>
          <w:rFonts w:hint="eastAsia"/>
        </w:rPr>
        <w:t>的疾病种类多样</w:t>
      </w:r>
      <w:r>
        <w:rPr>
          <w:rFonts w:hint="eastAsia"/>
        </w:rPr>
        <w:t>，而且系统的</w:t>
      </w:r>
      <w:r w:rsidR="00B71627">
        <w:rPr>
          <w:rFonts w:hint="eastAsia"/>
        </w:rPr>
        <w:t>应用对象广泛</w:t>
      </w:r>
      <w:r>
        <w:rPr>
          <w:rFonts w:hint="eastAsia"/>
        </w:rPr>
        <w:t>。</w:t>
      </w:r>
      <w:r w:rsidR="000A7DE8">
        <w:rPr>
          <w:rFonts w:hint="eastAsia"/>
        </w:rPr>
        <w:t>因而，系统面临着数据结构复杂多样的数据存储、动态变化的数据录入、不同平台的推理引擎这些问题。因此需要结合相应的技术建立解决方案。</w:t>
      </w:r>
    </w:p>
    <w:p w14:paraId="30139A45" w14:textId="77777777" w:rsidR="00F93894" w:rsidRDefault="00F93894" w:rsidP="00F93894">
      <w:pPr>
        <w:ind w:firstLine="480"/>
      </w:pPr>
      <w:commentRangeStart w:id="19"/>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w:t>
      </w:r>
      <w:r w:rsidR="008F7393">
        <w:rPr>
          <w:rFonts w:hint="eastAsia"/>
        </w:rPr>
        <w:t>各个</w:t>
      </w:r>
      <w:r>
        <w:rPr>
          <w:rFonts w:hint="eastAsia"/>
        </w:rPr>
        <w:t>问题进行详细分析</w:t>
      </w:r>
      <w:r w:rsidR="008F7393">
        <w:rPr>
          <w:rFonts w:hint="eastAsia"/>
        </w:rPr>
        <w:t>。</w:t>
      </w:r>
      <w:commentRangeEnd w:id="19"/>
      <w:r w:rsidR="00947C2A">
        <w:rPr>
          <w:rStyle w:val="af4"/>
        </w:rPr>
        <w:commentReference w:id="19"/>
      </w:r>
    </w:p>
    <w:p w14:paraId="7B12103F" w14:textId="4AD5002F" w:rsidR="0052399E" w:rsidRPr="00CD709C" w:rsidRDefault="004A2E87" w:rsidP="00692DD4">
      <w:pPr>
        <w:pStyle w:val="3"/>
        <w:numPr>
          <w:ilvl w:val="2"/>
          <w:numId w:val="30"/>
        </w:numPr>
        <w:ind w:left="567"/>
        <w:rPr>
          <w:rFonts w:cs="Times New Roman"/>
          <w:b w:val="0"/>
        </w:rPr>
      </w:pPr>
      <w:bookmarkStart w:id="20" w:name="_Toc377104178"/>
      <w:commentRangeStart w:id="21"/>
      <w:r>
        <w:rPr>
          <w:rFonts w:cs="Times New Roman" w:hint="eastAsia"/>
          <w:b w:val="0"/>
        </w:rPr>
        <w:t>面向复杂多样化医疗数据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bookmarkEnd w:id="20"/>
      <w:commentRangeEnd w:id="21"/>
      <w:r w:rsidR="00947C2A">
        <w:rPr>
          <w:rStyle w:val="af4"/>
          <w:rFonts w:cs="Times New Roman"/>
          <w:b w:val="0"/>
          <w:bCs w:val="0"/>
        </w:rPr>
        <w:commentReference w:id="21"/>
      </w:r>
      <w:r w:rsidR="00B348D8">
        <w:rPr>
          <w:rFonts w:cs="Times New Roman" w:hint="eastAsia"/>
          <w:b w:val="0"/>
        </w:rPr>
        <w:t>技术</w:t>
      </w:r>
    </w:p>
    <w:p w14:paraId="7F064728" w14:textId="77777777" w:rsidR="0052399E" w:rsidRPr="005163FA" w:rsidRDefault="0052399E" w:rsidP="0052399E">
      <w:pPr>
        <w:pStyle w:val="4"/>
        <w:numPr>
          <w:ilvl w:val="3"/>
          <w:numId w:val="30"/>
        </w:numPr>
        <w:ind w:left="0" w:firstLine="482"/>
        <w:rPr>
          <w:b w:val="0"/>
        </w:rPr>
      </w:pPr>
      <w:commentRangeStart w:id="22"/>
      <w:r>
        <w:rPr>
          <w:rFonts w:hint="eastAsia"/>
          <w:b w:val="0"/>
        </w:rPr>
        <w:t>问题分析</w:t>
      </w:r>
      <w:commentRangeEnd w:id="22"/>
      <w:r w:rsidR="00947C2A">
        <w:rPr>
          <w:rStyle w:val="af4"/>
          <w:b w:val="0"/>
          <w:bCs w:val="0"/>
        </w:rPr>
        <w:commentReference w:id="22"/>
      </w:r>
    </w:p>
    <w:p w14:paraId="79F92A64" w14:textId="07D5638D" w:rsidR="00210776" w:rsidRDefault="00EB09CB" w:rsidP="0052399E">
      <w:pPr>
        <w:ind w:firstLine="480"/>
        <w:rPr>
          <w:rFonts w:hint="eastAsia"/>
        </w:rPr>
      </w:pPr>
      <w:r>
        <w:rPr>
          <w:rFonts w:hint="eastAsia"/>
        </w:rPr>
        <w:t>临床决策支持系统处理的数据往往设计患者的病情相关的医疗数据，例如病情描述、病史信息、用药史等等。这些</w:t>
      </w:r>
      <w:r w:rsidRPr="00EB09CB">
        <w:rPr>
          <w:rFonts w:hint="eastAsia"/>
        </w:rPr>
        <w:t>医疗数据由于本身的复杂性，往往不是典型的关系型数据，数据类型繁杂且具有较多的层级结构</w:t>
      </w:r>
      <w:r>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3EB19801" w:rsidR="00015193" w:rsidRDefault="00015193" w:rsidP="0052399E">
      <w:pPr>
        <w:ind w:firstLine="480"/>
        <w:rPr>
          <w:rFonts w:hint="eastAsia"/>
        </w:rPr>
      </w:pPr>
      <w:r>
        <w:rPr>
          <w:rFonts w:hint="eastAsia"/>
        </w:rPr>
        <w:lastRenderedPageBreak/>
        <w:t>另一方面，</w:t>
      </w:r>
      <w:r w:rsidRPr="00015193">
        <w:rPr>
          <w:rFonts w:hint="eastAsia"/>
        </w:rPr>
        <w:t>由于决策支持系统的实施和评估本身存在一个决策模型构建、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也需要数据库的重新设计实施</w:t>
      </w:r>
      <w:r>
        <w:rPr>
          <w:rFonts w:hint="eastAsia"/>
        </w:rPr>
        <w:t>。</w:t>
      </w:r>
    </w:p>
    <w:p w14:paraId="66DC4918" w14:textId="3E405E6B" w:rsidR="00210776" w:rsidRDefault="00015193" w:rsidP="0052399E">
      <w:pPr>
        <w:ind w:firstLine="480"/>
        <w:rPr>
          <w:rFonts w:hint="eastAsia"/>
        </w:rPr>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数据库要宽松的多，或者完全不存在，</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14:paraId="7943B957" w14:textId="77777777" w:rsidR="0052399E" w:rsidRDefault="0052399E" w:rsidP="0052399E">
      <w:pPr>
        <w:ind w:firstLine="480"/>
      </w:pPr>
      <w:r w:rsidRPr="002E014E">
        <w:rPr>
          <w:rFonts w:hint="eastAsia"/>
        </w:rPr>
        <w:t>随着信息技术的发展，网</w:t>
      </w:r>
      <w:r>
        <w:rPr>
          <w:rFonts w:hint="eastAsia"/>
        </w:rPr>
        <w:t>络</w:t>
      </w:r>
      <w:r w:rsidRPr="002E014E">
        <w:rPr>
          <w:rFonts w:hint="eastAsia"/>
        </w:rPr>
        <w:t>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fldChar w:fldCharType="begin"/>
      </w:r>
      <w:r>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fldChar w:fldCharType="separate"/>
      </w:r>
      <w:r w:rsidRPr="00115EFC">
        <w:rPr>
          <w:noProof/>
          <w:vertAlign w:val="superscript"/>
        </w:rPr>
        <w:t>[</w:t>
      </w:r>
      <w:hyperlink w:anchor="_ENREF_18" w:tooltip="Stonebraker, 2010 #26" w:history="1">
        <w:r w:rsidR="00174A38" w:rsidRPr="00115EFC">
          <w:rPr>
            <w:noProof/>
            <w:vertAlign w:val="superscript"/>
          </w:rPr>
          <w:t>18</w:t>
        </w:r>
      </w:hyperlink>
      <w:r w:rsidRPr="00115EFC">
        <w:rPr>
          <w:noProof/>
          <w:vertAlign w:val="superscript"/>
        </w:rPr>
        <w:t>]</w:t>
      </w:r>
      <w:r>
        <w:fldChar w:fldCharType="end"/>
      </w:r>
      <w:r>
        <w:rPr>
          <w:rFonts w:hint="eastAsia"/>
        </w:rPr>
        <w:t>：</w:t>
      </w:r>
    </w:p>
    <w:p w14:paraId="362A4241" w14:textId="6874DC38" w:rsidR="0052399E" w:rsidRDefault="0052399E" w:rsidP="0052399E">
      <w:pPr>
        <w:ind w:firstLine="480"/>
      </w:pPr>
      <w:r>
        <w:rPr>
          <w:rFonts w:hint="eastAsia"/>
        </w:rPr>
        <w:t>（</w:t>
      </w:r>
      <w:r>
        <w:rPr>
          <w:rFonts w:hint="eastAsia"/>
        </w:rPr>
        <w:t>1</w:t>
      </w:r>
      <w:r>
        <w:rPr>
          <w:rFonts w:hint="eastAsia"/>
        </w:rPr>
        <w:t>）会建立一个松散的、易扩展的数据模型来进行数据建模，比如文档、列形式，而不像关系数据库会建立一个固定的关系模式。</w:t>
      </w:r>
    </w:p>
    <w:p w14:paraId="0E3C9700" w14:textId="77777777"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174A38" w:rsidRPr="00115EFC">
          <w:rPr>
            <w:noProof/>
            <w:vertAlign w:val="superscript"/>
          </w:rPr>
          <w:t>19</w:t>
        </w:r>
      </w:hyperlink>
      <w:r w:rsidRPr="00115EFC">
        <w:rPr>
          <w:noProof/>
          <w:vertAlign w:val="superscript"/>
        </w:rPr>
        <w:t>]</w:t>
      </w:r>
      <w:r>
        <w:fldChar w:fldCharType="end"/>
      </w:r>
      <w:r>
        <w:rPr>
          <w:rFonts w:hint="eastAsia"/>
        </w:rPr>
        <w:t>原则，在跨多个节点之间建立数据分布式模型，使系统具有较强的水平扩展特性。</w:t>
      </w:r>
      <w:r>
        <w:rPr>
          <w:rFonts w:hint="eastAsia"/>
        </w:rPr>
        <w:t xml:space="preserve"> </w:t>
      </w:r>
    </w:p>
    <w:p w14:paraId="4579973E" w14:textId="77777777"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52399E">
      <w:pPr>
        <w:ind w:firstLine="480"/>
      </w:pPr>
      <w:r>
        <w:rPr>
          <w:rFonts w:hint="eastAsia"/>
        </w:rPr>
        <w:lastRenderedPageBreak/>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77777777"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14:paraId="514AFBB5" w14:textId="77777777" w:rsidR="0052399E" w:rsidRDefault="0052399E" w:rsidP="0052399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proofErr w:type="spellStart"/>
      <w:r>
        <w:rPr>
          <w:rFonts w:hint="eastAsia"/>
        </w:rPr>
        <w:t>MongoDB</w:t>
      </w:r>
      <w:proofErr w:type="spellEnd"/>
      <w:r>
        <w:rPr>
          <w:rFonts w:hint="eastAsia"/>
        </w:rPr>
        <w:t>具有以下主要特性</w:t>
      </w:r>
      <w:r>
        <w:rPr>
          <w:rFonts w:hint="eastAsia"/>
        </w:rPr>
        <w:t xml:space="preserve">: </w:t>
      </w:r>
    </w:p>
    <w:p w14:paraId="44A72479" w14:textId="77777777" w:rsidR="0052399E" w:rsidRDefault="0052399E" w:rsidP="0052399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14:paraId="5B2F0801" w14:textId="417B509F" w:rsidR="0052399E" w:rsidRDefault="006042A6" w:rsidP="0052399E">
      <w:pPr>
        <w:ind w:firstLine="480"/>
      </w:pPr>
      <w:r>
        <w:rPr>
          <w:rFonts w:hint="eastAsia"/>
        </w:rPr>
        <w:t>表示的是一个文档中的存储数据。数据的逻辑结构如</w:t>
      </w:r>
      <w:r w:rsidR="0052399E">
        <w:rPr>
          <w:rFonts w:hint="eastAsia"/>
        </w:rPr>
        <w:t>图</w:t>
      </w:r>
      <w:r>
        <w:rPr>
          <w:rFonts w:hint="eastAsia"/>
        </w:rPr>
        <w:t>2-1</w:t>
      </w:r>
      <w:r>
        <w:rPr>
          <w:rFonts w:hint="eastAsia"/>
        </w:rPr>
        <w:t>，数据库的结构有三级</w:t>
      </w:r>
      <w:r w:rsidR="0052399E">
        <w:rPr>
          <w:rFonts w:hint="eastAsia"/>
        </w:rPr>
        <w:t>：</w:t>
      </w:r>
      <w:r>
        <w:rPr>
          <w:rFonts w:hint="eastAsia"/>
        </w:rPr>
        <w:t>database</w:t>
      </w:r>
      <w:r>
        <w:rPr>
          <w:rFonts w:hint="eastAsia"/>
        </w:rPr>
        <w:t>，</w:t>
      </w:r>
      <w:r>
        <w:rPr>
          <w:rFonts w:hint="eastAsia"/>
        </w:rPr>
        <w:t>collection</w:t>
      </w:r>
      <w:r>
        <w:rPr>
          <w:rFonts w:hint="eastAsia"/>
        </w:rPr>
        <w:t>，</w:t>
      </w:r>
      <w:r>
        <w:rPr>
          <w:rFonts w:hint="eastAsia"/>
        </w:rPr>
        <w:t xml:space="preserve"> document.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77777777" w:rsidR="0052399E" w:rsidRDefault="009508B6" w:rsidP="0052399E">
      <w:pPr>
        <w:keepNext/>
        <w:ind w:firstLine="480"/>
        <w:jc w:val="center"/>
      </w:pPr>
      <w:r>
        <w:pict w14:anchorId="03A24756">
          <v:shape id="_x0000_i1025" type="#_x0000_t75" style="width:138.55pt;height:133.15pt">
            <v:imagedata r:id="rId41" o:title=""/>
          </v:shape>
        </w:pict>
      </w:r>
    </w:p>
    <w:p w14:paraId="250A8B6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fldChar w:fldCharType="end"/>
      </w:r>
      <w:r>
        <w:rPr>
          <w:rFonts w:hint="eastAsia"/>
        </w:rPr>
        <w:t>MongoDB</w:t>
      </w:r>
      <w:r>
        <w:rPr>
          <w:rFonts w:hint="eastAsia"/>
        </w:rPr>
        <w:t>数据结构</w:t>
      </w:r>
    </w:p>
    <w:p w14:paraId="20935580" w14:textId="77777777" w:rsidR="0052399E" w:rsidRDefault="0052399E" w:rsidP="0052399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lastRenderedPageBreak/>
        <w:t>中并非如此。比如键值存储数据库只能按照一个维度</w:t>
      </w:r>
      <w:r>
        <w:rPr>
          <w:rFonts w:hint="eastAsia"/>
        </w:rPr>
        <w:t>-</w:t>
      </w:r>
      <w:r>
        <w:rPr>
          <w:rFonts w:hint="eastAsia"/>
        </w:rPr>
        <w:t>键来进行查询。</w:t>
      </w:r>
    </w:p>
    <w:p w14:paraId="4F43C9DE" w14:textId="77777777" w:rsidR="0052399E" w:rsidRDefault="0052399E" w:rsidP="0052399E">
      <w:pPr>
        <w:ind w:firstLine="480"/>
      </w:pPr>
      <w:r>
        <w:rPr>
          <w:rFonts w:hint="eastAsia"/>
        </w:rPr>
        <w:t>（</w:t>
      </w:r>
      <w:r>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14:paraId="76A43697" w14:textId="77777777" w:rsidR="0052399E" w:rsidRDefault="0052399E" w:rsidP="0052399E">
      <w:pPr>
        <w:ind w:firstLine="480"/>
      </w:pPr>
      <w:r>
        <w:rPr>
          <w:rFonts w:hint="eastAsia"/>
        </w:rPr>
        <w:t>（</w:t>
      </w:r>
      <w:r>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14:paraId="14CF431B" w14:textId="672E8EC8"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w:t>
      </w:r>
      <w:r>
        <w:rPr>
          <w:rFonts w:hint="eastAsia"/>
        </w:rPr>
        <w:lastRenderedPageBreak/>
        <w:t>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1ED6086C" w14:textId="24752ADF"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，从顶至下分为应用层、服务层、通信层、存储层</w:t>
      </w:r>
      <w:r w:rsidR="00770FD0">
        <w:rPr>
          <w:rFonts w:hint="eastAsia"/>
        </w:rPr>
        <w:t>四个层次。</w:t>
      </w:r>
    </w:p>
    <w:p w14:paraId="140DDB46" w14:textId="77777777" w:rsidR="0052399E" w:rsidRDefault="009508B6" w:rsidP="0052399E">
      <w:pPr>
        <w:keepNext/>
        <w:ind w:firstLine="480"/>
        <w:jc w:val="center"/>
      </w:pPr>
      <w:r>
        <w:pict w14:anchorId="4990D630">
          <v:shape id="_x0000_i1026" type="#_x0000_t75" style="width:264.25pt;height:150.8pt">
            <v:imagedata r:id="rId43" o:title=""/>
          </v:shape>
        </w:pi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3</w:t>
      </w:r>
      <w:r>
        <w:fldChar w:fldCharType="end"/>
      </w:r>
      <w:r>
        <w:rPr>
          <w:rFonts w:hint="eastAsia"/>
        </w:rPr>
        <w:t>MongoDB</w:t>
      </w:r>
      <w:r>
        <w:rPr>
          <w:rFonts w:hint="eastAsia"/>
        </w:rPr>
        <w:t>存储方案</w:t>
      </w:r>
    </w:p>
    <w:p w14:paraId="41E47D9C" w14:textId="77777777"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完成</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23" w:name="_Toc377104179"/>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bookmarkEnd w:id="23"/>
      <w:r w:rsidR="00947C2A">
        <w:rPr>
          <w:rFonts w:cs="Times New Roman" w:hint="eastAsia"/>
          <w:b w:val="0"/>
        </w:rPr>
        <w:t>技术</w:t>
      </w:r>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77777777"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w:t>
      </w:r>
      <w:r>
        <w:rPr>
          <w:rFonts w:hint="eastAsia"/>
        </w:rPr>
        <w:lastRenderedPageBreak/>
        <w:t>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commentRangeStart w:id="24"/>
      <w:r>
        <w:rPr>
          <w:rFonts w:hint="eastAsia"/>
          <w:b w:val="0"/>
        </w:rPr>
        <w:t>结构化医疗文档系统</w:t>
      </w:r>
      <w:r w:rsidRPr="00532E95">
        <w:rPr>
          <w:rFonts w:hint="eastAsia"/>
          <w:b w:val="0"/>
        </w:rPr>
        <w:t>概述</w:t>
      </w:r>
      <w:commentRangeEnd w:id="24"/>
      <w:r w:rsidR="00947C2A">
        <w:rPr>
          <w:rStyle w:val="af4"/>
          <w:b w:val="0"/>
          <w:bCs w:val="0"/>
        </w:rPr>
        <w:commentReference w:id="24"/>
      </w:r>
    </w:p>
    <w:p w14:paraId="65B5F399" w14:textId="28C9CA22" w:rsidR="0052399E" w:rsidRDefault="0052399E" w:rsidP="0052399E">
      <w:pPr>
        <w:ind w:firstLine="480"/>
      </w:pPr>
      <w:r>
        <w:rPr>
          <w:rFonts w:hint="eastAsia"/>
        </w:rPr>
        <w:t>随着信息技术在医疗领域的应用逐渐广泛，在诊疗过程中产生的诊疗数据往往以电子化医疗文档的形式存在于医疗信息系统中。根据临床需求，国内</w:t>
      </w:r>
      <w:commentRangeStart w:id="25"/>
      <w:r>
        <w:rPr>
          <w:rFonts w:hint="eastAsia"/>
        </w:rPr>
        <w:t>开发了一套</w:t>
      </w:r>
      <w:commentRangeEnd w:id="25"/>
      <w:r w:rsidR="00947C2A">
        <w:rPr>
          <w:rStyle w:val="af4"/>
        </w:rPr>
        <w:commentReference w:id="25"/>
      </w:r>
      <w:r>
        <w:rPr>
          <w:rFonts w:hint="eastAsia"/>
        </w:rPr>
        <w:t>“所见即所得”的结构化医疗文档系统，该系统基于医疗文档的表达方法建立可视化对象，并提供了医疗文档的编辑工具、医疗文档模板的设计工具。该系统的框架图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Pr>
          <w:rFonts w:hint="eastAsia"/>
        </w:rPr>
        <w:t>所示：</w:t>
      </w:r>
    </w:p>
    <w:p w14:paraId="104F3144" w14:textId="77777777" w:rsidR="0052399E" w:rsidRDefault="0052399E" w:rsidP="0052399E">
      <w:pPr>
        <w:keepNext/>
        <w:ind w:firstLine="480"/>
        <w:jc w:val="center"/>
      </w:pPr>
      <w:r>
        <w:rPr>
          <w:noProof/>
        </w:rPr>
        <w:drawing>
          <wp:inline distT="0" distB="0" distL="0" distR="0" wp14:anchorId="5475CBE6" wp14:editId="461C15F0">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14:paraId="4921BAC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4</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52399E">
        <w:rPr>
          <w:noProof/>
          <w:vertAlign w:val="superscript"/>
        </w:rPr>
        <w:t>[</w:t>
      </w:r>
      <w:hyperlink w:anchor="_ENREF_20" w:tooltip="殷琳, 2013 #28" w:history="1">
        <w:r w:rsidR="00174A38" w:rsidRPr="0052399E">
          <w:rPr>
            <w:noProof/>
            <w:vertAlign w:val="superscript"/>
          </w:rPr>
          <w:t>20</w:t>
        </w:r>
      </w:hyperlink>
      <w:r w:rsidRPr="0052399E">
        <w:rPr>
          <w:noProof/>
          <w:vertAlign w:val="superscript"/>
        </w:rPr>
        <w:t>]</w:t>
      </w:r>
      <w:r>
        <w:fldChar w:fldCharType="end"/>
      </w:r>
    </w:p>
    <w:p w14:paraId="2E06F2D5" w14:textId="77777777" w:rsidR="0052399E" w:rsidRDefault="0052399E" w:rsidP="0052399E">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lastRenderedPageBreak/>
        <w:t>数据交互过程设计</w:t>
      </w:r>
    </w:p>
    <w:p w14:paraId="6D53BB73" w14:textId="77777777" w:rsidR="0052399E" w:rsidRDefault="009508B6" w:rsidP="0052399E">
      <w:pPr>
        <w:keepNext/>
        <w:ind w:firstLine="480"/>
        <w:jc w:val="center"/>
      </w:pPr>
      <w:r>
        <w:rPr>
          <w:rFonts w:ascii="Calibri" w:eastAsia="宋体" w:hAnsi="Calibri"/>
        </w:rPr>
        <w:pict w14:anchorId="3E827ACB">
          <v:shape id="_x0000_i1027" type="#_x0000_t75" style="width:308.4pt;height:133.8pt">
            <v:imagedata r:id="rId45"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5</w:t>
      </w:r>
      <w:r>
        <w:fldChar w:fldCharType="end"/>
      </w:r>
      <w:r>
        <w:rPr>
          <w:rFonts w:hint="eastAsia"/>
        </w:rPr>
        <w:t>数据录入展示模块数据交互图</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77777777" w:rsidR="0052399E" w:rsidRDefault="0052399E" w:rsidP="0052399E">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77777777" w:rsidR="0022247B" w:rsidRPr="00CD709C" w:rsidRDefault="00B70EC2" w:rsidP="00E203F9">
      <w:pPr>
        <w:pStyle w:val="3"/>
        <w:numPr>
          <w:ilvl w:val="2"/>
          <w:numId w:val="30"/>
        </w:numPr>
        <w:ind w:left="567"/>
        <w:rPr>
          <w:rFonts w:cs="Times New Roman"/>
          <w:b w:val="0"/>
        </w:rPr>
      </w:pPr>
      <w:bookmarkStart w:id="26" w:name="_Toc37710418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bookmarkEnd w:id="26"/>
      <w:r w:rsidR="00947C2A">
        <w:rPr>
          <w:rFonts w:cs="Times New Roman" w:hint="eastAsia"/>
          <w:b w:val="0"/>
        </w:rPr>
        <w:t>技术</w:t>
      </w:r>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77777777"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14:paraId="6992B1F7" w14:textId="77777777"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w:t>
      </w:r>
      <w:r>
        <w:rPr>
          <w:rFonts w:hint="eastAsia"/>
        </w:rPr>
        <w:lastRenderedPageBreak/>
        <w:t>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77777777"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77777777" w:rsidR="002E014E" w:rsidRDefault="002E014E" w:rsidP="002E014E">
      <w:pPr>
        <w:ind w:firstLine="480"/>
      </w:pPr>
      <w:r>
        <w:rPr>
          <w:rFonts w:hint="eastAsia"/>
        </w:rPr>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14:paraId="18456558" w14:textId="77777777"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14:paraId="394D9545" w14:textId="77777777"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14:paraId="706449A9" w14:textId="77777777"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26AD12E" w14:textId="77777777" w:rsidR="00115EFC" w:rsidRDefault="002E014E" w:rsidP="00115EFC">
      <w:pPr>
        <w:keepNext/>
        <w:ind w:firstLine="480"/>
        <w:jc w:val="center"/>
      </w:pPr>
      <w:r>
        <w:rPr>
          <w:noProof/>
        </w:rPr>
        <w:lastRenderedPageBreak/>
        <w:drawing>
          <wp:inline distT="0" distB="0" distL="0" distR="0" wp14:anchorId="2EAD9916" wp14:editId="54D6A494">
            <wp:extent cx="2686050" cy="252894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2952" cy="2526024"/>
                    </a:xfrm>
                    <a:prstGeom prst="rect">
                      <a:avLst/>
                    </a:prstGeom>
                    <a:noFill/>
                  </pic:spPr>
                </pic:pic>
              </a:graphicData>
            </a:graphic>
          </wp:inline>
        </w:drawing>
      </w:r>
    </w:p>
    <w:p w14:paraId="66E7A40E" w14:textId="77777777"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6</w:t>
      </w:r>
      <w:r>
        <w:fldChar w:fldCharType="end"/>
      </w:r>
      <w:r>
        <w:rPr>
          <w:rFonts w:hint="eastAsia"/>
        </w:rPr>
        <w:t>SOA RPC</w:t>
      </w:r>
      <w:r>
        <w:rPr>
          <w:rFonts w:hint="eastAsia"/>
        </w:rPr>
        <w:t>的工作流程图</w:t>
      </w:r>
      <w:r w:rsidR="00174A38">
        <w:fldChar w:fldCharType="begin"/>
      </w:r>
      <w:r w:rsidR="00174A38">
        <w:instrText xml:space="preserve"> ADDIN EN.CITE &lt;EndNote&gt;&lt;Cite&gt;&lt;Author&gt;qjyong&lt;/Author&gt;&lt;RecNum&gt;34&lt;/RecNum&gt;&lt;DisplayText&gt;&lt;style face="superscript"&gt;[21]&lt;/style&gt;&lt;/DisplayText&gt;&lt;record&gt;&lt;rec-number&gt;34&lt;/rec-number&gt;&lt;foreign-keys&gt;&lt;key app="EN" db-id="5dzfeds9afa20pepxd95ep9jpa0easz5p5fz"&gt;34&lt;/key&gt;&lt;/foreign-keys&gt;&lt;ref-type name="Web Page"&gt;12&lt;/ref-type&gt;&lt;contributors&gt;&lt;authors&gt;&lt;author&gt;qjyong&lt;/author&gt;&lt;/authors&gt;&lt;/contributors&gt;&lt;titles&gt;&lt;/titles&gt;&lt;dates&gt;&lt;/dates&gt;&lt;urls&gt;&lt;related-urls&gt;&lt;url&gt;http://blog.csdn.net/qjyong/article/details/2148558&lt;/url&gt;&lt;/related-urls&gt;&lt;/urls&gt;&lt;custom1&gt;2014&lt;/custom1&gt;&lt;/record&gt;&lt;/Cite&gt;&lt;/EndNote&gt;</w:instrText>
      </w:r>
      <w:r w:rsidR="00174A38">
        <w:fldChar w:fldCharType="separate"/>
      </w:r>
      <w:r w:rsidR="00174A38" w:rsidRPr="00174A38">
        <w:rPr>
          <w:noProof/>
          <w:vertAlign w:val="superscript"/>
        </w:rPr>
        <w:t>[</w:t>
      </w:r>
      <w:hyperlink w:anchor="_ENREF_21" w:tooltip="qjyong,  #34" w:history="1">
        <w:r w:rsidR="00174A38" w:rsidRPr="00174A38">
          <w:rPr>
            <w:noProof/>
            <w:vertAlign w:val="superscript"/>
          </w:rPr>
          <w:t>21</w:t>
        </w:r>
      </w:hyperlink>
      <w:r w:rsidR="00174A38" w:rsidRPr="00174A38">
        <w:rPr>
          <w:noProof/>
          <w:vertAlign w:val="superscript"/>
        </w:rPr>
        <w:t>]</w:t>
      </w:r>
      <w:r w:rsidR="00174A38">
        <w:fldChar w:fldCharType="end"/>
      </w:r>
    </w:p>
    <w:p w14:paraId="5F8D9ED3" w14:textId="67478AF6" w:rsidR="00F93894" w:rsidRDefault="00F93894" w:rsidP="002E014E">
      <w:pPr>
        <w:ind w:firstLine="480"/>
      </w:pPr>
      <w:r>
        <w:rPr>
          <w:rFonts w:hint="eastAsia"/>
        </w:rPr>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服务中介者三个角色和发布、发现、绑定三个动作构建的。如图</w:t>
      </w:r>
      <w:r w:rsidR="00770FD0">
        <w:rPr>
          <w:rFonts w:hint="eastAsia"/>
        </w:rPr>
        <w:t>2-7</w:t>
      </w:r>
      <w:r>
        <w:rPr>
          <w:rFonts w:hint="eastAsia"/>
        </w:rPr>
        <w:t>所示</w:t>
      </w:r>
      <w:r>
        <w:rPr>
          <w:rFonts w:hint="eastAsia"/>
        </w:rPr>
        <w:t>:</w:t>
      </w:r>
    </w:p>
    <w:p w14:paraId="5712FA83" w14:textId="77777777" w:rsidR="00045800" w:rsidRDefault="002E014E" w:rsidP="00045800">
      <w:pPr>
        <w:keepNext/>
        <w:ind w:firstLine="480"/>
        <w:jc w:val="center"/>
      </w:pPr>
      <w:r>
        <w:rPr>
          <w:noProof/>
        </w:rPr>
        <w:drawing>
          <wp:inline distT="0" distB="0" distL="0" distR="0" wp14:anchorId="49749576" wp14:editId="1896A596">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7</w:t>
      </w:r>
      <w:r>
        <w:fldChar w:fldCharType="end"/>
      </w:r>
      <w:r>
        <w:rPr>
          <w:rFonts w:hint="eastAsia"/>
        </w:rPr>
        <w:t>Web</w:t>
      </w:r>
      <w:r>
        <w:rPr>
          <w:rFonts w:hint="eastAsia"/>
        </w:rPr>
        <w:t>服务体系结构</w:t>
      </w:r>
    </w:p>
    <w:p w14:paraId="32C8F6EA" w14:textId="77777777"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14:paraId="62B52FE5" w14:textId="323127E0" w:rsidR="00F93894" w:rsidRPr="00151920" w:rsidRDefault="00F93894" w:rsidP="00EB577B">
      <w:pPr>
        <w:pStyle w:val="4"/>
        <w:numPr>
          <w:ilvl w:val="3"/>
          <w:numId w:val="30"/>
        </w:numPr>
        <w:ind w:left="0" w:firstLine="482"/>
        <w:rPr>
          <w:b w:val="0"/>
        </w:rPr>
      </w:pPr>
      <w:commentRangeStart w:id="27"/>
      <w:r w:rsidRPr="00151920">
        <w:rPr>
          <w:rFonts w:hint="eastAsia"/>
          <w:b w:val="0"/>
        </w:rPr>
        <w:t>模块内部流程设计</w:t>
      </w:r>
      <w:commentRangeEnd w:id="27"/>
      <w:r w:rsidR="009B2B5A">
        <w:rPr>
          <w:rStyle w:val="af4"/>
          <w:b w:val="0"/>
          <w:bCs w:val="0"/>
        </w:rPr>
        <w:commentReference w:id="27"/>
      </w:r>
      <w:r w:rsidR="001C05DA">
        <w:rPr>
          <w:rFonts w:hint="eastAsia"/>
          <w:b w:val="0"/>
        </w:rPr>
        <w:t>基于</w:t>
      </w:r>
      <w:r w:rsidR="001C05DA">
        <w:rPr>
          <w:rFonts w:hint="eastAsia"/>
          <w:b w:val="0"/>
        </w:rPr>
        <w:t xml:space="preserve"> </w:t>
      </w:r>
      <w:proofErr w:type="spellStart"/>
      <w:r w:rsidR="00B348D8">
        <w:rPr>
          <w:rFonts w:hint="eastAsia"/>
          <w:b w:val="0"/>
        </w:rPr>
        <w:t>WebService</w:t>
      </w:r>
      <w:proofErr w:type="spellEnd"/>
      <w:r w:rsidR="001C05DA">
        <w:rPr>
          <w:rFonts w:hint="eastAsia"/>
          <w:b w:val="0"/>
        </w:rPr>
        <w:t>的推理引擎</w:t>
      </w:r>
      <w:r w:rsidR="00B348D8">
        <w:rPr>
          <w:rFonts w:hint="eastAsia"/>
          <w:b w:val="0"/>
        </w:rPr>
        <w:t>模块设计</w:t>
      </w:r>
    </w:p>
    <w:p w14:paraId="5BFB4991" w14:textId="01E021CC" w:rsidR="00F93894" w:rsidRDefault="00F93894" w:rsidP="00F93894">
      <w:pPr>
        <w:ind w:firstLine="480"/>
      </w:pPr>
      <w:r>
        <w:rPr>
          <w:rFonts w:hint="eastAsia"/>
        </w:rPr>
        <w:t>为了满足系统的可扩展性需求，需要将推理实现的细节封装在推理模块内部，</w:t>
      </w:r>
      <w:r w:rsidR="00770FD0">
        <w:rPr>
          <w:rFonts w:hint="eastAsia"/>
        </w:rPr>
        <w:lastRenderedPageBreak/>
        <w:t>因此设计了如图</w:t>
      </w:r>
      <w:r w:rsidR="00770FD0">
        <w:rPr>
          <w:rFonts w:hint="eastAsia"/>
        </w:rPr>
        <w:t>2-8</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24236A9" w14:textId="77777777" w:rsidR="00045800" w:rsidRDefault="009508B6" w:rsidP="00045800">
      <w:pPr>
        <w:keepNext/>
        <w:ind w:firstLine="480"/>
      </w:pPr>
      <w:r>
        <w:rPr>
          <w:rFonts w:ascii="Calibri" w:eastAsia="宋体" w:hAnsi="Calibri"/>
        </w:rPr>
        <w:pict w14:anchorId="665B3D89">
          <v:shape id="_x0000_i1028" type="#_x0000_t75" style="width:349.8pt;height:159.6pt">
            <v:imagedata r:id="rId48" o:title=""/>
          </v:shape>
        </w:pict>
      </w:r>
    </w:p>
    <w:p w14:paraId="5137DC51" w14:textId="77777777"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8</w:t>
      </w:r>
      <w:r>
        <w:fldChar w:fldCharType="end"/>
      </w:r>
      <w:r>
        <w:rPr>
          <w:rFonts w:hint="eastAsia"/>
        </w:rPr>
        <w:t>推理模块内部流程图</w:t>
      </w:r>
    </w:p>
    <w:p w14:paraId="670BF0FB" w14:textId="77777777" w:rsidR="00F93894" w:rsidRDefault="00F93894" w:rsidP="00F93894">
      <w:pPr>
        <w:ind w:firstLine="480"/>
      </w:pPr>
      <w:r>
        <w:rPr>
          <w:rFonts w:hint="eastAsia"/>
        </w:rPr>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77777777"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14:paraId="45768201" w14:textId="77777777"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57808B01" w:rsidR="00AE0A01" w:rsidRDefault="00AE0A01" w:rsidP="00AE0A01">
      <w:pPr>
        <w:ind w:firstLine="480"/>
      </w:pPr>
      <w:r>
        <w:rPr>
          <w:rFonts w:hint="eastAsia"/>
        </w:rPr>
        <w:t>一个</w:t>
      </w:r>
      <w:proofErr w:type="spellStart"/>
      <w:r>
        <w:rPr>
          <w:rFonts w:hint="eastAsia"/>
        </w:rPr>
        <w:t>Web</w:t>
      </w:r>
      <w:r w:rsidR="000E2473">
        <w:rPr>
          <w:rFonts w:hint="eastAsia"/>
        </w:rPr>
        <w:t>Service</w:t>
      </w:r>
      <w:proofErr w:type="spellEnd"/>
      <w:r w:rsidR="00B348D8">
        <w:rPr>
          <w:rFonts w:hint="eastAsia"/>
        </w:rPr>
        <w:t>的周期主要包括服务的构建和</w:t>
      </w:r>
      <w:r>
        <w:rPr>
          <w:rFonts w:hint="eastAsia"/>
        </w:rPr>
        <w:t>部署、服务的运行以及服务的维护</w:t>
      </w:r>
      <w:r w:rsidR="00B348D8">
        <w:rPr>
          <w:rFonts w:hint="eastAsia"/>
        </w:rPr>
        <w:t>三</w:t>
      </w:r>
      <w:r>
        <w:rPr>
          <w:rFonts w:hint="eastAsia"/>
        </w:rPr>
        <w:t>个阶段。</w:t>
      </w:r>
      <w:r w:rsidR="000E2473">
        <w:rPr>
          <w:rFonts w:hint="eastAsia"/>
        </w:rPr>
        <w:t>基于</w:t>
      </w:r>
      <w:proofErr w:type="spellStart"/>
      <w:r w:rsidR="000E2473">
        <w:rPr>
          <w:rFonts w:hint="eastAsia"/>
        </w:rPr>
        <w:t>WebService</w:t>
      </w:r>
      <w:proofErr w:type="spellEnd"/>
      <w:r w:rsidR="000E2473">
        <w:rPr>
          <w:rFonts w:hint="eastAsia"/>
        </w:rPr>
        <w:t>的</w:t>
      </w:r>
      <w:r>
        <w:rPr>
          <w:rFonts w:hint="eastAsia"/>
        </w:rPr>
        <w:t>推理引擎的创建过程其实与其他任何类型的应用程序的创建过程并没有什么区别，都是经历从应用程序的设计、代码的编写与部署到应用程序的最终使用的一个周期。</w:t>
      </w:r>
    </w:p>
    <w:p w14:paraId="10C1B2FF" w14:textId="0E2BCC27" w:rsidR="00AE0A01" w:rsidRDefault="00AE0A01" w:rsidP="00B348D8">
      <w:pPr>
        <w:ind w:firstLine="480"/>
      </w:pPr>
      <w:r>
        <w:rPr>
          <w:rFonts w:hint="eastAsia"/>
        </w:rPr>
        <w:t>1)</w:t>
      </w:r>
      <w:r>
        <w:rPr>
          <w:rFonts w:hint="eastAsia"/>
        </w:rPr>
        <w:t>服务的构建</w:t>
      </w:r>
      <w:r w:rsidR="00B348D8">
        <w:rPr>
          <w:rFonts w:hint="eastAsia"/>
        </w:rPr>
        <w:t>与部署</w:t>
      </w:r>
      <w:r>
        <w:rPr>
          <w:rFonts w:hint="eastAsia"/>
        </w:rPr>
        <w:t>。服务的构建包括服务的开发和服务的测试、服务接口描述的定义。可以通过根据新的推理需求创建新的推理引擎服务或者可以根据其他的推理引擎服务和应用程序组合成新的推理引擎服务。服务的部署主要是在推</w:t>
      </w:r>
      <w:r>
        <w:rPr>
          <w:rFonts w:hint="eastAsia"/>
        </w:rPr>
        <w:lastRenderedPageBreak/>
        <w:t>理引擎服务实现完后，服务提供者向服务注册中心发布服务接口，并将服务的可执行文件部署在执行环境中。</w:t>
      </w:r>
    </w:p>
    <w:p w14:paraId="71FCAD83" w14:textId="5BA5B50F" w:rsidR="00AE0A01" w:rsidRDefault="00B348D8" w:rsidP="00AE0A01">
      <w:pPr>
        <w:ind w:firstLine="480"/>
      </w:pPr>
      <w:r>
        <w:rPr>
          <w:rFonts w:hint="eastAsia"/>
        </w:rPr>
        <w:t>2</w:t>
      </w:r>
      <w:r w:rsidR="00AE0A01">
        <w:rPr>
          <w:rFonts w:hint="eastAsia"/>
        </w:rPr>
        <w:t>)</w:t>
      </w:r>
      <w:r w:rsidR="00AE0A01">
        <w:rPr>
          <w:rFonts w:hint="eastAsia"/>
        </w:rPr>
        <w:t>服务的运行。在运行阶段，由于服务已经被部署，服务请求者就可以查找服务、调用服务。系统通过动态调用的方式，根据推理的方法的需求，获取相应的推理服务。</w:t>
      </w:r>
    </w:p>
    <w:p w14:paraId="0599625F" w14:textId="080B2C42" w:rsidR="006F0B6C" w:rsidRDefault="00B348D8" w:rsidP="00AE0A01">
      <w:pPr>
        <w:ind w:firstLine="480"/>
      </w:pPr>
      <w:r>
        <w:rPr>
          <w:rFonts w:hint="eastAsia"/>
        </w:rPr>
        <w:t>3</w:t>
      </w:r>
      <w:r w:rsidR="00AE0A01">
        <w:rPr>
          <w:rFonts w:hint="eastAsia"/>
        </w:rPr>
        <w:t>)</w:t>
      </w:r>
      <w:r w:rsidR="00AE0A01">
        <w:rPr>
          <w:rFonts w:hint="eastAsia"/>
        </w:rPr>
        <w:t>服务的维护。维护阶段包括管理和更新推理引擎服务应用程序，主要是对于推理方法或者知识库的改进和更新。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28" w:name="_Toc377104181"/>
      <w:r>
        <w:rPr>
          <w:rFonts w:cs="Times New Roman" w:hint="eastAsia"/>
        </w:rPr>
        <w:t>系统框架设计</w:t>
      </w:r>
      <w:bookmarkEnd w:id="28"/>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77777777"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29" w:name="_Toc377104182"/>
      <w:r w:rsidRPr="00CD709C">
        <w:rPr>
          <w:rFonts w:cs="Times New Roman" w:hint="eastAsia"/>
          <w:b w:val="0"/>
        </w:rPr>
        <w:t>云计算简介</w:t>
      </w:r>
      <w:bookmarkStart w:id="30" w:name="_GoBack"/>
      <w:bookmarkEnd w:id="29"/>
      <w:bookmarkEnd w:id="30"/>
    </w:p>
    <w:p w14:paraId="4C634957" w14:textId="77777777"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14:paraId="18015ACF" w14:textId="77777777" w:rsidR="0032682F" w:rsidRDefault="000B3670" w:rsidP="0032682F">
      <w:pPr>
        <w:keepNext/>
        <w:ind w:firstLine="480"/>
        <w:jc w:val="center"/>
      </w:pPr>
      <w:r>
        <w:rPr>
          <w:noProof/>
        </w:rPr>
        <w:lastRenderedPageBreak/>
        <w:drawing>
          <wp:inline distT="0" distB="0" distL="0" distR="0" wp14:anchorId="5554AD00" wp14:editId="2C7DB8FC">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14:paraId="070586A1" w14:textId="77777777"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9</w:t>
      </w:r>
      <w:r>
        <w:fldChar w:fldCharType="end"/>
      </w:r>
      <w:r>
        <w:rPr>
          <w:rFonts w:hint="eastAsia"/>
        </w:rPr>
        <w:t>云计算演化过程</w:t>
      </w:r>
    </w:p>
    <w:p w14:paraId="7A0A7047" w14:textId="77777777"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14:paraId="7D8250EB" w14:textId="77777777" w:rsidR="00AE0A01" w:rsidRDefault="00AE0A01" w:rsidP="00AE0A01">
      <w:pPr>
        <w:ind w:firstLine="480"/>
      </w:pPr>
      <w:r>
        <w:rPr>
          <w:rFonts w:hint="eastAsia"/>
        </w:rPr>
        <w:t>云计算所具备的特征如下：</w:t>
      </w:r>
    </w:p>
    <w:p w14:paraId="0B6754C4" w14:textId="77777777" w:rsidR="00AE0A01" w:rsidRDefault="001229B1" w:rsidP="00AE0A01">
      <w:pPr>
        <w:ind w:firstLine="480"/>
      </w:pPr>
      <w:r>
        <w:rPr>
          <w:rFonts w:hint="eastAsia"/>
        </w:rPr>
        <w:t>1</w:t>
      </w:r>
      <w:r w:rsidR="00AE0A01">
        <w:rPr>
          <w:rFonts w:hint="eastAsia"/>
        </w:rPr>
        <w:t>)</w:t>
      </w:r>
      <w:r w:rsidR="00AE0A01">
        <w:rPr>
          <w:rFonts w:hint="eastAsia"/>
        </w:rPr>
        <w:t>易于动态扩展</w:t>
      </w:r>
    </w:p>
    <w:p w14:paraId="162B8D64" w14:textId="77777777" w:rsidR="00AE0A01" w:rsidRDefault="00841CC3" w:rsidP="00AE0A01">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操作系统、软件平台等各不相同的各种计算设备，因此，在需要时</w:t>
      </w:r>
      <w:r w:rsidR="00AE0A01">
        <w:rPr>
          <w:rFonts w:hint="eastAsia"/>
        </w:rPr>
        <w:t>可以得到方便和快速的扩展</w:t>
      </w:r>
      <w:r w:rsidR="00A04F37" w:rsidRPr="00A04F37">
        <w:rPr>
          <w:rFonts w:hint="eastAsia"/>
        </w:rPr>
        <w:t>平台的计算和存储能力</w:t>
      </w:r>
      <w:r w:rsidR="00AE0A01">
        <w:rPr>
          <w:rFonts w:hint="eastAsia"/>
        </w:rPr>
        <w:t>。</w:t>
      </w:r>
      <w:r w:rsidR="00A04F37">
        <w:rPr>
          <w:rFonts w:hint="eastAsia"/>
        </w:rPr>
        <w:t>传统计算平台需要几天甚至几周的</w:t>
      </w:r>
      <w:r w:rsidR="00AE0A01">
        <w:rPr>
          <w:rFonts w:hint="eastAsia"/>
        </w:rPr>
        <w:t>时间</w:t>
      </w:r>
      <w:r w:rsidR="00A04F37">
        <w:rPr>
          <w:rFonts w:hint="eastAsia"/>
        </w:rPr>
        <w:t>进行系统升级</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77777777" w:rsidR="00AE0A01" w:rsidRDefault="001229B1" w:rsidP="00AE0A01">
      <w:pPr>
        <w:ind w:firstLine="480"/>
      </w:pPr>
      <w:r>
        <w:rPr>
          <w:rFonts w:hint="eastAsia"/>
        </w:rPr>
        <w:t>2</w:t>
      </w:r>
      <w:r w:rsidR="00AE0A01">
        <w:rPr>
          <w:rFonts w:hint="eastAsia"/>
        </w:rPr>
        <w:t>)</w:t>
      </w:r>
      <w:r w:rsidR="00AE0A01">
        <w:rPr>
          <w:rFonts w:hint="eastAsia"/>
        </w:rPr>
        <w:t>虚拟化与服务</w:t>
      </w:r>
    </w:p>
    <w:p w14:paraId="5403070C" w14:textId="77777777"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Pr="00F5245C">
        <w:rPr>
          <w:rFonts w:hint="eastAsia"/>
        </w:rPr>
        <w:t>无论一个云计算平台实际整合了多少计算设备，</w:t>
      </w:r>
      <w:r w:rsidR="00AE0A01">
        <w:rPr>
          <w:rFonts w:hint="eastAsia"/>
        </w:rPr>
        <w:t>其就是一个单一实体</w:t>
      </w:r>
      <w:r w:rsidR="00B051E6">
        <w:rPr>
          <w:rFonts w:hint="eastAsia"/>
        </w:rPr>
        <w:t>。由于应用了虚拟化技术，云计算平台</w:t>
      </w:r>
      <w:r w:rsidR="00AE0A01">
        <w:rPr>
          <w:rFonts w:hint="eastAsia"/>
        </w:rPr>
        <w:t>可以将多个计算任务放在同一台功能强大的设备</w:t>
      </w:r>
      <w:r w:rsidR="00AE0A01">
        <w:rPr>
          <w:rFonts w:hint="eastAsia"/>
        </w:rPr>
        <w:t>(</w:t>
      </w:r>
      <w:r w:rsidR="00AE0A01">
        <w:rPr>
          <w:rFonts w:hint="eastAsia"/>
        </w:rPr>
        <w:t>如大型工作站</w:t>
      </w:r>
      <w:r w:rsidR="00AE0A01">
        <w:rPr>
          <w:rFonts w:hint="eastAsia"/>
        </w:rPr>
        <w:t>)</w:t>
      </w:r>
      <w:r w:rsidR="00B051E6">
        <w:rPr>
          <w:rFonts w:hint="eastAsia"/>
        </w:rPr>
        <w:t>上运行，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动态分配计算资源和构造系统平台。</w:t>
      </w:r>
      <w:r w:rsidR="00DE5216">
        <w:rPr>
          <w:rFonts w:hint="eastAsia"/>
        </w:rPr>
        <w:t>而且</w:t>
      </w:r>
      <w:r w:rsidR="00AE0A01">
        <w:rPr>
          <w:rFonts w:hint="eastAsia"/>
        </w:rPr>
        <w:t>，若干设备的故障不影响云计算平台整体运行，也不会中断向用户提供服务。</w:t>
      </w:r>
    </w:p>
    <w:p w14:paraId="133243DC" w14:textId="77777777" w:rsidR="00AE0A01" w:rsidRDefault="00AE0A01" w:rsidP="00AE0A01">
      <w:pPr>
        <w:ind w:firstLine="480"/>
      </w:pPr>
      <w:r>
        <w:rPr>
          <w:rFonts w:hint="eastAsia"/>
        </w:rPr>
        <w:lastRenderedPageBreak/>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77777777"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174A38">
        <w:instrText xml:space="preserve"> ADDIN EN.CITE &lt;EndNote&gt;&lt;Cite&gt;&lt;Author&gt;Mell&lt;/Author&gt;&lt;Year&gt;2009&lt;/Year&gt;&lt;RecNum&gt;29&lt;/RecNum&gt;&lt;DisplayText&gt;&lt;style face="superscript"&gt;[22]&lt;/style&gt;&lt;/DisplayText&gt;&lt;record&gt;&lt;rec-number&gt;29&lt;/rec-number&gt;&lt;foreign-keys&gt;&lt;key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174A38" w:rsidRPr="00174A38">
        <w:rPr>
          <w:noProof/>
          <w:vertAlign w:val="superscript"/>
        </w:rPr>
        <w:t>[</w:t>
      </w:r>
      <w:hyperlink w:anchor="_ENREF_22" w:tooltip="Mell, 2009 #29" w:history="1">
        <w:r w:rsidR="00174A38" w:rsidRPr="00174A38">
          <w:rPr>
            <w:noProof/>
            <w:vertAlign w:val="superscript"/>
          </w:rPr>
          <w:t>22</w:t>
        </w:r>
      </w:hyperlink>
      <w:r w:rsidR="00174A38" w:rsidRPr="00174A38">
        <w:rPr>
          <w:noProof/>
          <w:vertAlign w:val="superscript"/>
        </w:rPr>
        <w:t>]</w:t>
      </w:r>
      <w:r w:rsidR="00FD020D">
        <w:fldChar w:fldCharType="end"/>
      </w:r>
      <w:r>
        <w:rPr>
          <w:rFonts w:hint="eastAsia"/>
        </w:rPr>
        <w:t>：</w:t>
      </w:r>
    </w:p>
    <w:p w14:paraId="6D19D3B1" w14:textId="77777777"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14:paraId="12DB0C17" w14:textId="77777777" w:rsidR="00AE0A01" w:rsidRDefault="00AE0A01" w:rsidP="00532E95">
      <w:pPr>
        <w:ind w:firstLine="480"/>
      </w:pPr>
      <w:r>
        <w:rPr>
          <w:rFonts w:hint="eastAsia"/>
        </w:rPr>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14:paraId="786B7949" w14:textId="77777777"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存储空间、已部署的应用程序及网络组件（如防火墙、负载平衡器等）</w:t>
      </w:r>
      <w:r>
        <w:rPr>
          <w:rFonts w:hint="eastAsia"/>
        </w:rPr>
        <w:t>。</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31" w:name="_Toc377104183"/>
      <w:r w:rsidRPr="00CD709C">
        <w:rPr>
          <w:rFonts w:cs="Times New Roman" w:hint="eastAsia"/>
          <w:b w:val="0"/>
        </w:rPr>
        <w:lastRenderedPageBreak/>
        <w:t>架构模式选取</w:t>
      </w:r>
      <w:bookmarkEnd w:id="31"/>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77777777"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14:paraId="283B3471" w14:textId="77777777"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77777777"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77777777"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14:paraId="766EB822" w14:textId="77777777" w:rsidR="00AE0A01" w:rsidRDefault="00AE0A01" w:rsidP="00AE0A01">
      <w:pPr>
        <w:ind w:firstLine="480"/>
      </w:pPr>
      <w:r>
        <w:rPr>
          <w:rFonts w:hint="eastAsia"/>
        </w:rPr>
        <w:lastRenderedPageBreak/>
        <w:t>2</w:t>
      </w:r>
      <w:r>
        <w:rPr>
          <w:rFonts w:hint="eastAsia"/>
        </w:rPr>
        <w:t>．</w:t>
      </w:r>
      <w:r>
        <w:rPr>
          <w:rFonts w:hint="eastAsia"/>
        </w:rPr>
        <w:t>View</w:t>
      </w:r>
    </w:p>
    <w:p w14:paraId="109ADE6D" w14:textId="77777777"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7777777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14:paraId="724F7731" w14:textId="77777777" w:rsidR="001459EE" w:rsidRDefault="00AE0A01" w:rsidP="001459EE">
      <w:pPr>
        <w:keepNext/>
        <w:ind w:firstLine="480"/>
      </w:pPr>
      <w:r>
        <w:t xml:space="preserve"> </w:t>
      </w:r>
      <w:r w:rsidR="009508B6">
        <w:rPr>
          <w:rFonts w:ascii="Calibri" w:eastAsia="宋体" w:hAnsi="Calibri"/>
        </w:rPr>
        <w:pict w14:anchorId="6E2E692C">
          <v:shape id="_x0000_i1029" type="#_x0000_t75" style="width:357.3pt;height:122.95pt">
            <v:imagedata r:id="rId50" o:title=""/>
          </v:shape>
        </w:pict>
      </w:r>
    </w:p>
    <w:p w14:paraId="6D9C8D88"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10</w:t>
      </w:r>
      <w:r>
        <w:fldChar w:fldCharType="end"/>
      </w:r>
      <w:r>
        <w:rPr>
          <w:rFonts w:hint="eastAsia"/>
        </w:rPr>
        <w:t>MVC</w:t>
      </w:r>
      <w:r>
        <w:rPr>
          <w:rFonts w:hint="eastAsia"/>
        </w:rPr>
        <w:t>模式</w:t>
      </w:r>
    </w:p>
    <w:p w14:paraId="29EE88A1" w14:textId="3CF5459C"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r w:rsidR="00770FD0">
        <w:rPr>
          <w:rFonts w:hint="eastAsia"/>
        </w:rPr>
        <w:t>（图</w:t>
      </w:r>
      <w:r w:rsidR="00770FD0">
        <w:rPr>
          <w:rFonts w:hint="eastAsia"/>
        </w:rPr>
        <w:t>2-10</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5AEA4F39"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2-11</w:t>
      </w:r>
      <w:r>
        <w:rPr>
          <w:rFonts w:hint="eastAsia"/>
        </w:rPr>
        <w:t>所示。</w:t>
      </w:r>
    </w:p>
    <w:p w14:paraId="25EF59E0" w14:textId="77777777" w:rsidR="001459EE" w:rsidRDefault="000B3670" w:rsidP="001459EE">
      <w:pPr>
        <w:keepNext/>
        <w:ind w:firstLine="480"/>
        <w:jc w:val="center"/>
      </w:pPr>
      <w:r>
        <w:rPr>
          <w:noProof/>
        </w:rPr>
        <w:lastRenderedPageBreak/>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11</w:t>
      </w:r>
      <w:r>
        <w:fldChar w:fldCharType="end"/>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32" w:name="_Toc377104184"/>
      <w:r w:rsidRPr="00AE0A01">
        <w:rPr>
          <w:rFonts w:cs="Times New Roman" w:hint="eastAsia"/>
        </w:rPr>
        <w:t>系统框架实现</w:t>
      </w:r>
      <w:bookmarkEnd w:id="32"/>
    </w:p>
    <w:p w14:paraId="18036936" w14:textId="77777777" w:rsidR="00AE0A01" w:rsidRPr="00CD709C" w:rsidRDefault="00AE0A01" w:rsidP="003B0C52">
      <w:pPr>
        <w:pStyle w:val="3"/>
        <w:numPr>
          <w:ilvl w:val="2"/>
          <w:numId w:val="30"/>
        </w:numPr>
        <w:ind w:left="567"/>
        <w:rPr>
          <w:rFonts w:cs="Times New Roman"/>
          <w:b w:val="0"/>
        </w:rPr>
      </w:pPr>
      <w:bookmarkStart w:id="33" w:name="_Toc377104185"/>
      <w:r w:rsidRPr="00CD709C">
        <w:rPr>
          <w:rFonts w:cs="Times New Roman" w:hint="eastAsia"/>
          <w:b w:val="0"/>
        </w:rPr>
        <w:t>控制层</w:t>
      </w:r>
      <w:bookmarkEnd w:id="33"/>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lastRenderedPageBreak/>
        <w:t>（</w:t>
      </w:r>
      <w:r>
        <w:rPr>
          <w:rFonts w:hint="eastAsia"/>
        </w:rPr>
        <w:t>1</w:t>
      </w:r>
      <w:r>
        <w:rPr>
          <w:rFonts w:hint="eastAsia"/>
        </w:rPr>
        <w:t>）新入病人的问诊流程</w:t>
      </w:r>
    </w:p>
    <w:p w14:paraId="449CDD01" w14:textId="77777777" w:rsidR="001459EE" w:rsidRDefault="00AE0A01" w:rsidP="001459EE">
      <w:pPr>
        <w:keepNext/>
        <w:ind w:firstLine="480"/>
      </w:pPr>
      <w:r>
        <w:t xml:space="preserve"> </w:t>
      </w:r>
      <w:r w:rsidR="000B3670">
        <w:rPr>
          <w:noProof/>
        </w:rPr>
        <w:drawing>
          <wp:inline distT="0" distB="0" distL="0" distR="0" wp14:anchorId="13CFAD5B" wp14:editId="213A426B">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14:paraId="50D739D7"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12</w:t>
      </w:r>
      <w:r>
        <w:fldChar w:fldCharType="end"/>
      </w:r>
      <w:r>
        <w:rPr>
          <w:rFonts w:hint="eastAsia"/>
        </w:rPr>
        <w:t>新入病人问诊流程图</w:t>
      </w:r>
    </w:p>
    <w:p w14:paraId="6BD2DC12" w14:textId="77777777"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14:paraId="13519F1E" w14:textId="77777777" w:rsidR="00AE0A01" w:rsidRDefault="00AE0A01" w:rsidP="00AE0A01">
      <w:pPr>
        <w:ind w:firstLine="480"/>
      </w:pPr>
      <w:r>
        <w:rPr>
          <w:rFonts w:hint="eastAsia"/>
        </w:rPr>
        <w:t>（</w:t>
      </w:r>
      <w:r>
        <w:rPr>
          <w:rFonts w:hint="eastAsia"/>
        </w:rPr>
        <w:t>2</w:t>
      </w:r>
      <w:r>
        <w:rPr>
          <w:rFonts w:hint="eastAsia"/>
        </w:rPr>
        <w:t>）已就诊过的病人信息查询</w:t>
      </w:r>
    </w:p>
    <w:p w14:paraId="3D52100D" w14:textId="77777777"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312CBDA" wp14:editId="132340E4">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14:paraId="103E878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13</w:t>
      </w:r>
      <w:r>
        <w:fldChar w:fldCharType="end"/>
      </w:r>
      <w:r>
        <w:rPr>
          <w:rFonts w:hint="eastAsia"/>
        </w:rPr>
        <w:t>已有病人的就诊流程图</w:t>
      </w:r>
    </w:p>
    <w:p w14:paraId="49E15653" w14:textId="77777777"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3DA2C170" w14:textId="77777777"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4A7D245F" wp14:editId="3DE93D88">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14:paraId="27E3A99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14</w:t>
      </w:r>
      <w:r>
        <w:fldChar w:fldCharType="end"/>
      </w:r>
      <w:r>
        <w:rPr>
          <w:rFonts w:hint="eastAsia"/>
        </w:rPr>
        <w:t>继续就诊流程图</w:t>
      </w:r>
    </w:p>
    <w:p w14:paraId="63ED359B" w14:textId="77777777"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34" w:name="_Toc377104186"/>
      <w:r w:rsidRPr="00CD709C">
        <w:rPr>
          <w:rFonts w:cs="Times New Roman" w:hint="eastAsia"/>
          <w:b w:val="0"/>
        </w:rPr>
        <w:lastRenderedPageBreak/>
        <w:t>视图层</w:t>
      </w:r>
      <w:bookmarkEnd w:id="34"/>
    </w:p>
    <w:p w14:paraId="752EA5D3" w14:textId="77777777"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77777777" w:rsidR="00AE0A01" w:rsidRDefault="00AE0A01" w:rsidP="00AE0A01">
      <w:pPr>
        <w:ind w:firstLine="480"/>
      </w:pPr>
      <w:r>
        <w:rPr>
          <w:rFonts w:hint="eastAsia"/>
        </w:rPr>
        <w:t>系统初始登录页面，提供权限验证功能，如图</w:t>
      </w:r>
    </w:p>
    <w:p w14:paraId="3DD575CB" w14:textId="77777777" w:rsidR="001459EE" w:rsidRDefault="000B3670" w:rsidP="001459EE">
      <w:pPr>
        <w:keepNext/>
        <w:ind w:firstLine="480"/>
        <w:jc w:val="center"/>
      </w:pPr>
      <w:r>
        <w:rPr>
          <w:noProof/>
        </w:rPr>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15</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7777777" w:rsidR="00AE0A01" w:rsidRDefault="00AE0A01" w:rsidP="00AE0A01">
      <w:pPr>
        <w:ind w:firstLine="480"/>
      </w:pPr>
      <w:r>
        <w:rPr>
          <w:rFonts w:hint="eastAsia"/>
        </w:rPr>
        <w:t>新录病人信息或者查询已就诊病人信息，如图</w:t>
      </w:r>
    </w:p>
    <w:p w14:paraId="11144537" w14:textId="77777777" w:rsidR="001459EE" w:rsidRDefault="000B3670" w:rsidP="001459EE">
      <w:pPr>
        <w:keepNext/>
        <w:ind w:firstLine="480"/>
        <w:jc w:val="center"/>
      </w:pPr>
      <w:r>
        <w:rPr>
          <w:noProof/>
        </w:rPr>
        <w:lastRenderedPageBreak/>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16</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77777777" w:rsidR="00AE0A01" w:rsidRDefault="00AE0A01" w:rsidP="00AE0A01">
      <w:pPr>
        <w:ind w:firstLine="480"/>
      </w:pPr>
      <w:r>
        <w:rPr>
          <w:rFonts w:hint="eastAsia"/>
        </w:rPr>
        <w:t>根据问诊日期显示病人历次就诊记录信息，如图</w:t>
      </w:r>
    </w:p>
    <w:p w14:paraId="32E2138E" w14:textId="77777777" w:rsidR="001459EE" w:rsidRDefault="000B3670" w:rsidP="001459EE">
      <w:pPr>
        <w:keepNext/>
        <w:ind w:firstLine="480"/>
        <w:jc w:val="center"/>
      </w:pPr>
      <w:r w:rsidRPr="005007BF">
        <w:rPr>
          <w:rFonts w:ascii="Calibri" w:eastAsia="宋体" w:hAnsi="Calibri"/>
          <w:noProof/>
        </w:rPr>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17</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77777777" w:rsidR="00AE0A01" w:rsidRDefault="00AE0A01" w:rsidP="00AE0A01">
      <w:pPr>
        <w:ind w:firstLine="480"/>
      </w:pPr>
      <w:r>
        <w:rPr>
          <w:rFonts w:hint="eastAsia"/>
        </w:rPr>
        <w:t>提供问诊向导的功能，结合可视化组件可达到问诊流程可配置的效果，如图</w:t>
      </w:r>
    </w:p>
    <w:p w14:paraId="4693018B"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18</w:t>
      </w:r>
      <w:r>
        <w:fldChar w:fldCharType="end"/>
      </w:r>
      <w:r>
        <w:rPr>
          <w:rFonts w:hint="eastAsia"/>
        </w:rPr>
        <w:t>问诊视图模板</w:t>
      </w:r>
    </w:p>
    <w:p w14:paraId="289479EC" w14:textId="77777777"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35" w:name="_Toc377104187"/>
      <w:r w:rsidRPr="00CD709C">
        <w:rPr>
          <w:rFonts w:cs="Times New Roman" w:hint="eastAsia"/>
          <w:b w:val="0"/>
        </w:rPr>
        <w:t>模型层</w:t>
      </w:r>
      <w:bookmarkEnd w:id="35"/>
    </w:p>
    <w:p w14:paraId="61409D09" w14:textId="77777777"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77777777"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77777777"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19</w:t>
      </w:r>
      <w:r>
        <w:fldChar w:fldCharType="end"/>
      </w:r>
      <w:r>
        <w:rPr>
          <w:rFonts w:hint="eastAsia"/>
        </w:rPr>
        <w:t>MongoDB</w:t>
      </w:r>
      <w:r>
        <w:rPr>
          <w:rFonts w:hint="eastAsia"/>
        </w:rPr>
        <w:t>集群框架图</w:t>
      </w:r>
      <w:r>
        <w:fldChar w:fldCharType="begin"/>
      </w:r>
      <w:r w:rsidR="00174A38">
        <w:instrText xml:space="preserve"> ADDIN EN.CITE &lt;EndNote&gt;&lt;Cite&gt;&lt;Author&gt;10gen&lt;/Author&gt;&lt;RecNum&gt;30&lt;/RecNum&gt;&lt;DisplayText&gt;&lt;style face="superscript"&gt;[23]&lt;/style&gt;&lt;/DisplayText&gt;&lt;record&gt;&lt;rec-number&gt;30&lt;/rec-number&gt;&lt;foreign-keys&gt;&lt;key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174A38">
        <w:rPr>
          <w:rFonts w:hint="eastAsia"/>
        </w:rPr>
        <w:instrText>100%"&gt;</w:instrText>
      </w:r>
      <w:r w:rsidR="00174A38">
        <w:rPr>
          <w:rFonts w:hint="eastAsia"/>
        </w:rPr>
        <w:instrText>官方网站</w:instrText>
      </w:r>
      <w:r w:rsidR="00174A38">
        <w:rPr>
          <w:rFonts w:hint="eastAsia"/>
        </w:rPr>
        <w:instrText>&lt;/style&gt;&lt;/title&gt;&lt;/titles&gt;&lt;dates&gt;&lt;/dates&gt;&lt;urls&gt;&lt;related-urls&gt;&lt;url&gt;http://www.mongodb.org/&lt;/url&gt;&lt;/related-urls&gt;&lt;/urls&gt;&lt;/record&gt;&lt;/Cite&gt;&lt;/EndNote&gt;</w:instrText>
      </w:r>
      <w:r>
        <w:fldChar w:fldCharType="separate"/>
      </w:r>
      <w:r w:rsidR="00174A38" w:rsidRPr="00174A38">
        <w:rPr>
          <w:noProof/>
          <w:vertAlign w:val="superscript"/>
        </w:rPr>
        <w:t>[</w:t>
      </w:r>
      <w:hyperlink w:anchor="_ENREF_23" w:tooltip="10gen,  #30" w:history="1">
        <w:r w:rsidR="00174A38" w:rsidRPr="00174A38">
          <w:rPr>
            <w:noProof/>
            <w:vertAlign w:val="superscript"/>
          </w:rPr>
          <w:t>23</w:t>
        </w:r>
      </w:hyperlink>
      <w:r w:rsidR="00174A38" w:rsidRPr="00174A38">
        <w:rPr>
          <w:noProof/>
          <w:vertAlign w:val="superscript"/>
        </w:rPr>
        <w:t>]</w:t>
      </w:r>
      <w:r>
        <w:fldChar w:fldCharType="end"/>
      </w:r>
    </w:p>
    <w:p w14:paraId="0D17793B" w14:textId="77777777"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77777777"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77777777"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14:paraId="4858AD3B" w14:textId="77777777"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14:paraId="0CFA9690" w14:textId="77777777" w:rsidR="00F0413C" w:rsidRDefault="009508B6" w:rsidP="00F0413C">
      <w:pPr>
        <w:keepNext/>
        <w:ind w:firstLine="480"/>
        <w:jc w:val="center"/>
      </w:pPr>
      <w:r>
        <w:pict w14:anchorId="63BF7926">
          <v:shape id="_x0000_i1030" type="#_x0000_t75" style="width:249.3pt;height:240.45pt">
            <v:imagedata r:id="rId60" o:title=""/>
          </v:shape>
        </w:pict>
      </w:r>
    </w:p>
    <w:p w14:paraId="046EDBE5" w14:textId="77777777"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20</w:t>
      </w:r>
      <w:r>
        <w:fldChar w:fldCharType="end"/>
      </w:r>
      <w:r>
        <w:rPr>
          <w:rFonts w:hint="eastAsia"/>
        </w:rPr>
        <w:t>MongoDB</w:t>
      </w:r>
      <w:r>
        <w:rPr>
          <w:rFonts w:hint="eastAsia"/>
        </w:rPr>
        <w:t>集群物理部署图</w:t>
      </w:r>
    </w:p>
    <w:p w14:paraId="2BF6A1E8" w14:textId="77777777" w:rsidR="00AE0A01" w:rsidRDefault="00AE0A01" w:rsidP="00AE0A01">
      <w:pPr>
        <w:ind w:firstLine="480"/>
      </w:pPr>
      <w:r>
        <w:rPr>
          <w:rFonts w:hint="eastAsia"/>
        </w:rPr>
        <w:lastRenderedPageBreak/>
        <w:t>（</w:t>
      </w:r>
      <w:r>
        <w:rPr>
          <w:rFonts w:hint="eastAsia"/>
        </w:rPr>
        <w:t>2</w:t>
      </w:r>
      <w:r>
        <w:rPr>
          <w:rFonts w:hint="eastAsia"/>
        </w:rPr>
        <w:t>）数据操作类实现</w:t>
      </w:r>
    </w:p>
    <w:p w14:paraId="2FAE0039" w14:textId="77777777"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7777777"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77777777"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14:paraId="784C8269" w14:textId="77777777"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77777777" w:rsidR="00AE0A01" w:rsidRDefault="00AE0A01" w:rsidP="00AE0A01">
      <w:pPr>
        <w:ind w:firstLine="480"/>
      </w:pPr>
      <w:r>
        <w:rPr>
          <w:rFonts w:hint="eastAsia"/>
        </w:rPr>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FE2764">
        <w:tc>
          <w:tcPr>
            <w:tcW w:w="2840" w:type="dxa"/>
          </w:tcPr>
          <w:p w14:paraId="7E53BEFD" w14:textId="77777777" w:rsidR="000B3670" w:rsidRPr="000B3670" w:rsidRDefault="000B3670" w:rsidP="00B378D6">
            <w:pPr>
              <w:ind w:firstLineChars="0" w:firstLine="0"/>
            </w:pPr>
            <w:r w:rsidRPr="000B3670">
              <w:rPr>
                <w:rFonts w:hint="eastAsia"/>
              </w:rPr>
              <w:t>函数名称</w:t>
            </w:r>
          </w:p>
        </w:tc>
        <w:tc>
          <w:tcPr>
            <w:tcW w:w="2841" w:type="dxa"/>
          </w:tcPr>
          <w:p w14:paraId="6DD2DEE0" w14:textId="77777777" w:rsidR="000B3670" w:rsidRPr="000B3670" w:rsidRDefault="000B3670" w:rsidP="00B378D6">
            <w:pPr>
              <w:ind w:firstLineChars="0" w:firstLine="0"/>
            </w:pPr>
            <w:r w:rsidRPr="000B3670">
              <w:rPr>
                <w:rFonts w:hint="eastAsia"/>
              </w:rPr>
              <w:t>参数类型</w:t>
            </w:r>
          </w:p>
        </w:tc>
        <w:tc>
          <w:tcPr>
            <w:tcW w:w="2841" w:type="dxa"/>
          </w:tcPr>
          <w:p w14:paraId="4DBD3807" w14:textId="77777777" w:rsidR="000B3670" w:rsidRPr="000B3670" w:rsidRDefault="000B3670" w:rsidP="00B378D6">
            <w:pPr>
              <w:ind w:firstLineChars="0" w:firstLine="0"/>
            </w:pPr>
            <w:r w:rsidRPr="000B3670">
              <w:rPr>
                <w:rFonts w:hint="eastAsia"/>
              </w:rPr>
              <w:t>主要功能</w:t>
            </w:r>
          </w:p>
        </w:tc>
      </w:tr>
      <w:tr w:rsidR="000B3670" w:rsidRPr="000B3670" w14:paraId="5DF798E8" w14:textId="77777777" w:rsidTr="000B3670">
        <w:tc>
          <w:tcPr>
            <w:tcW w:w="2840" w:type="dxa"/>
          </w:tcPr>
          <w:p w14:paraId="0282CF4C" w14:textId="77777777"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14:paraId="6F573C98" w14:textId="77777777" w:rsidR="000B3670" w:rsidRPr="000B3670" w:rsidRDefault="000B3670" w:rsidP="00B378D6">
            <w:pPr>
              <w:ind w:firstLineChars="0" w:firstLine="0"/>
            </w:pPr>
            <w:r w:rsidRPr="000B3670">
              <w:rPr>
                <w:rFonts w:hint="eastAsia"/>
              </w:rPr>
              <w:t>无</w:t>
            </w:r>
          </w:p>
        </w:tc>
        <w:tc>
          <w:tcPr>
            <w:tcW w:w="2841" w:type="dxa"/>
          </w:tcPr>
          <w:p w14:paraId="00BC96F3" w14:textId="77777777" w:rsidR="000B3670" w:rsidRPr="000B3670" w:rsidRDefault="000B3670" w:rsidP="00B378D6">
            <w:pPr>
              <w:ind w:firstLineChars="0" w:firstLine="0"/>
            </w:pPr>
            <w:r w:rsidRPr="000B3670">
              <w:rPr>
                <w:rFonts w:hint="eastAsia"/>
              </w:rPr>
              <w:t>初始化所有连接</w:t>
            </w:r>
          </w:p>
        </w:tc>
      </w:tr>
      <w:tr w:rsidR="000B3670" w:rsidRPr="000B3670" w14:paraId="53FA6F83" w14:textId="77777777" w:rsidTr="000B3670">
        <w:tc>
          <w:tcPr>
            <w:tcW w:w="2840" w:type="dxa"/>
          </w:tcPr>
          <w:p w14:paraId="7EB1D1B2" w14:textId="77777777"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14:paraId="06C6A808" w14:textId="77777777" w:rsidR="000B3670" w:rsidRPr="000B3670" w:rsidRDefault="000B3670" w:rsidP="00B378D6">
            <w:pPr>
              <w:ind w:firstLineChars="0" w:firstLine="0"/>
            </w:pPr>
            <w:r w:rsidRPr="000B3670">
              <w:rPr>
                <w:rFonts w:hint="eastAsia"/>
              </w:rPr>
              <w:t>无</w:t>
            </w:r>
          </w:p>
        </w:tc>
        <w:tc>
          <w:tcPr>
            <w:tcW w:w="2841" w:type="dxa"/>
          </w:tcPr>
          <w:p w14:paraId="0E28F2E2" w14:textId="77777777" w:rsidR="000B3670" w:rsidRPr="000B3670" w:rsidRDefault="000B3670" w:rsidP="00B378D6">
            <w:pPr>
              <w:ind w:firstLineChars="0" w:firstLine="0"/>
            </w:pPr>
            <w:r w:rsidRPr="000B3670">
              <w:rPr>
                <w:rFonts w:hint="eastAsia"/>
              </w:rPr>
              <w:t>关闭所有连接</w:t>
            </w:r>
          </w:p>
        </w:tc>
      </w:tr>
      <w:tr w:rsidR="000B3670" w:rsidRPr="000B3670" w14:paraId="68E44C31" w14:textId="77777777" w:rsidTr="000B3670">
        <w:tc>
          <w:tcPr>
            <w:tcW w:w="2840" w:type="dxa"/>
          </w:tcPr>
          <w:p w14:paraId="4994E342" w14:textId="77777777"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14:paraId="6FDF3FAD" w14:textId="77777777"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14:paraId="629AD4D8" w14:textId="77777777"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14:paraId="2D7FAE6C" w14:textId="77777777" w:rsidTr="000B3670">
        <w:tc>
          <w:tcPr>
            <w:tcW w:w="2840" w:type="dxa"/>
          </w:tcPr>
          <w:p w14:paraId="194BD8F5" w14:textId="77777777"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14:paraId="0DCEEABA" w14:textId="77777777"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14:paraId="560F8C21" w14:textId="77777777"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w:t>
      </w:r>
      <w:r>
        <w:rPr>
          <w:rFonts w:hint="eastAsia"/>
        </w:rPr>
        <w:lastRenderedPageBreak/>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45ECB98A" w14:textId="77777777" w:rsidTr="000B3670">
        <w:tc>
          <w:tcPr>
            <w:tcW w:w="2840" w:type="dxa"/>
          </w:tcPr>
          <w:p w14:paraId="5AC0B495" w14:textId="77777777" w:rsidR="000B3670" w:rsidRPr="000B3670" w:rsidRDefault="000B3670" w:rsidP="00B378D6">
            <w:pPr>
              <w:ind w:firstLineChars="0" w:firstLine="0"/>
            </w:pPr>
            <w:r w:rsidRPr="000B3670">
              <w:rPr>
                <w:rFonts w:hint="eastAsia"/>
              </w:rPr>
              <w:t>函数名称</w:t>
            </w:r>
          </w:p>
        </w:tc>
        <w:tc>
          <w:tcPr>
            <w:tcW w:w="2841" w:type="dxa"/>
          </w:tcPr>
          <w:p w14:paraId="2DDCA740" w14:textId="77777777" w:rsidR="000B3670" w:rsidRPr="000B3670" w:rsidRDefault="000B3670" w:rsidP="00B378D6">
            <w:pPr>
              <w:ind w:firstLineChars="0" w:firstLine="0"/>
            </w:pPr>
            <w:r w:rsidRPr="000B3670">
              <w:rPr>
                <w:rFonts w:hint="eastAsia"/>
              </w:rPr>
              <w:t>参数类型</w:t>
            </w:r>
          </w:p>
        </w:tc>
        <w:tc>
          <w:tcPr>
            <w:tcW w:w="2841" w:type="dxa"/>
          </w:tcPr>
          <w:p w14:paraId="0509040A" w14:textId="77777777" w:rsidR="000B3670" w:rsidRPr="000B3670" w:rsidRDefault="000B3670" w:rsidP="00B378D6">
            <w:pPr>
              <w:ind w:firstLineChars="0" w:firstLine="0"/>
            </w:pPr>
            <w:r w:rsidRPr="000B3670">
              <w:rPr>
                <w:rFonts w:hint="eastAsia"/>
              </w:rPr>
              <w:t>主要功能</w:t>
            </w:r>
          </w:p>
        </w:tc>
      </w:tr>
      <w:tr w:rsidR="000B3670" w:rsidRPr="000B3670" w14:paraId="5DD3F554" w14:textId="77777777" w:rsidTr="000B3670">
        <w:tc>
          <w:tcPr>
            <w:tcW w:w="2840" w:type="dxa"/>
          </w:tcPr>
          <w:p w14:paraId="2596CF08" w14:textId="77777777" w:rsidR="000B3670" w:rsidRPr="000B3670" w:rsidRDefault="000B3670" w:rsidP="00B378D6">
            <w:pPr>
              <w:ind w:firstLineChars="0" w:firstLine="0"/>
            </w:pPr>
            <w:proofErr w:type="spellStart"/>
            <w:r w:rsidRPr="000B3670">
              <w:t>CreatePat</w:t>
            </w:r>
            <w:proofErr w:type="spellEnd"/>
          </w:p>
        </w:tc>
        <w:tc>
          <w:tcPr>
            <w:tcW w:w="2841" w:type="dxa"/>
          </w:tcPr>
          <w:p w14:paraId="25912EF7" w14:textId="77777777"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4DC37107" w14:textId="77777777" w:rsidR="000B3670" w:rsidRPr="000B3670" w:rsidRDefault="00A52A20" w:rsidP="00B378D6">
            <w:pPr>
              <w:ind w:firstLineChars="0" w:firstLine="0"/>
            </w:pPr>
            <w:r>
              <w:rPr>
                <w:rFonts w:hint="eastAsia"/>
              </w:rPr>
              <w:t>添加新患者信息</w:t>
            </w:r>
          </w:p>
        </w:tc>
      </w:tr>
      <w:tr w:rsidR="000B3670" w:rsidRPr="000B3670" w14:paraId="7AE04F4C" w14:textId="77777777" w:rsidTr="000B3670">
        <w:tc>
          <w:tcPr>
            <w:tcW w:w="2840" w:type="dxa"/>
          </w:tcPr>
          <w:p w14:paraId="277784EA" w14:textId="77777777"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14:paraId="2F32BFFA" w14:textId="77777777"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14:paraId="48FBB1C9" w14:textId="77777777" w:rsidR="000B3670" w:rsidRPr="000B3670" w:rsidRDefault="00A52A20" w:rsidP="00B378D6">
            <w:pPr>
              <w:ind w:firstLineChars="0" w:firstLine="0"/>
            </w:pPr>
            <w:r>
              <w:rPr>
                <w:rFonts w:hint="eastAsia"/>
              </w:rPr>
              <w:t>查询患者信息</w:t>
            </w:r>
          </w:p>
        </w:tc>
      </w:tr>
      <w:tr w:rsidR="000B3670" w:rsidRPr="000B3670" w14:paraId="3A32DBCD" w14:textId="77777777" w:rsidTr="000B3670">
        <w:tc>
          <w:tcPr>
            <w:tcW w:w="2840" w:type="dxa"/>
          </w:tcPr>
          <w:p w14:paraId="0A4F0A4D" w14:textId="77777777" w:rsidR="000B3670" w:rsidRPr="000B3670" w:rsidRDefault="000B3670" w:rsidP="00B378D6">
            <w:pPr>
              <w:ind w:firstLineChars="0" w:firstLine="0"/>
            </w:pPr>
            <w:proofErr w:type="spellStart"/>
            <w:r w:rsidRPr="000B3670">
              <w:t>GetSortedPats</w:t>
            </w:r>
            <w:proofErr w:type="spellEnd"/>
          </w:p>
        </w:tc>
        <w:tc>
          <w:tcPr>
            <w:tcW w:w="2841" w:type="dxa"/>
          </w:tcPr>
          <w:p w14:paraId="154AF0D6" w14:textId="77777777"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14:paraId="7705F271" w14:textId="77777777" w:rsidR="000B3670" w:rsidRPr="000B3670" w:rsidRDefault="00A52A20" w:rsidP="00B378D6">
            <w:pPr>
              <w:ind w:firstLineChars="0" w:firstLine="0"/>
            </w:pPr>
            <w:r>
              <w:rPr>
                <w:rFonts w:hint="eastAsia"/>
              </w:rPr>
              <w:t>将患者信息根据最后一次就诊信息的时间进行排序</w:t>
            </w:r>
          </w:p>
        </w:tc>
      </w:tr>
    </w:tbl>
    <w:p w14:paraId="4C271FF6" w14:textId="77777777"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0B3670">
        <w:tc>
          <w:tcPr>
            <w:tcW w:w="2840" w:type="dxa"/>
          </w:tcPr>
          <w:p w14:paraId="2DE252A8" w14:textId="77777777" w:rsidR="000B3670" w:rsidRPr="000B3670" w:rsidRDefault="000B3670" w:rsidP="00B378D6">
            <w:pPr>
              <w:ind w:firstLineChars="0" w:firstLine="0"/>
            </w:pPr>
            <w:r w:rsidRPr="000B3670">
              <w:rPr>
                <w:rFonts w:hint="eastAsia"/>
              </w:rPr>
              <w:t>函数名称</w:t>
            </w:r>
          </w:p>
        </w:tc>
        <w:tc>
          <w:tcPr>
            <w:tcW w:w="2841" w:type="dxa"/>
          </w:tcPr>
          <w:p w14:paraId="5E89BE83" w14:textId="77777777" w:rsidR="000B3670" w:rsidRPr="000B3670" w:rsidRDefault="000B3670" w:rsidP="00B378D6">
            <w:pPr>
              <w:ind w:firstLineChars="0" w:firstLine="0"/>
            </w:pPr>
            <w:r w:rsidRPr="000B3670">
              <w:rPr>
                <w:rFonts w:hint="eastAsia"/>
              </w:rPr>
              <w:t>参数类型</w:t>
            </w:r>
          </w:p>
        </w:tc>
        <w:tc>
          <w:tcPr>
            <w:tcW w:w="2841" w:type="dxa"/>
          </w:tcPr>
          <w:p w14:paraId="655E8C5E" w14:textId="77777777" w:rsidR="000B3670" w:rsidRPr="000B3670" w:rsidRDefault="000B3670" w:rsidP="00B378D6">
            <w:pPr>
              <w:ind w:firstLineChars="0" w:firstLine="0"/>
            </w:pPr>
            <w:r w:rsidRPr="000B3670">
              <w:rPr>
                <w:rFonts w:hint="eastAsia"/>
              </w:rPr>
              <w:t>主要功能</w:t>
            </w:r>
          </w:p>
        </w:tc>
      </w:tr>
      <w:tr w:rsidR="000B3670" w:rsidRPr="000B3670" w14:paraId="3C432212" w14:textId="77777777" w:rsidTr="000B3670">
        <w:tc>
          <w:tcPr>
            <w:tcW w:w="2840" w:type="dxa"/>
          </w:tcPr>
          <w:p w14:paraId="4DD0C647" w14:textId="77777777" w:rsidR="000B3670" w:rsidRPr="000B3670" w:rsidRDefault="000B3670" w:rsidP="00B378D6">
            <w:pPr>
              <w:ind w:firstLineChars="0" w:firstLine="0"/>
            </w:pPr>
            <w:proofErr w:type="spellStart"/>
            <w:r w:rsidRPr="000B3670">
              <w:t>CreateVisit</w:t>
            </w:r>
            <w:proofErr w:type="spellEnd"/>
          </w:p>
        </w:tc>
        <w:tc>
          <w:tcPr>
            <w:tcW w:w="2841" w:type="dxa"/>
          </w:tcPr>
          <w:p w14:paraId="5D53706D" w14:textId="77777777"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650CEF3F" w14:textId="77777777" w:rsidR="000B3670" w:rsidRPr="000B3670" w:rsidRDefault="00A54607" w:rsidP="00B378D6">
            <w:pPr>
              <w:ind w:firstLineChars="0" w:firstLine="0"/>
            </w:pPr>
            <w:r>
              <w:rPr>
                <w:rFonts w:hint="eastAsia"/>
              </w:rPr>
              <w:t>添加新问诊记录</w:t>
            </w:r>
          </w:p>
        </w:tc>
      </w:tr>
      <w:tr w:rsidR="000B3670" w:rsidRPr="000B3670" w14:paraId="58C914E5" w14:textId="77777777" w:rsidTr="000B3670">
        <w:tc>
          <w:tcPr>
            <w:tcW w:w="2840" w:type="dxa"/>
          </w:tcPr>
          <w:p w14:paraId="767EF2BD" w14:textId="77777777" w:rsidR="000B3670" w:rsidRPr="000B3670" w:rsidRDefault="000B3670" w:rsidP="00B378D6">
            <w:pPr>
              <w:ind w:firstLineChars="0" w:firstLine="0"/>
            </w:pPr>
            <w:proofErr w:type="spellStart"/>
            <w:r w:rsidRPr="000B3670">
              <w:t>QueryVisitHistory</w:t>
            </w:r>
            <w:proofErr w:type="spellEnd"/>
          </w:p>
        </w:tc>
        <w:tc>
          <w:tcPr>
            <w:tcW w:w="2841" w:type="dxa"/>
          </w:tcPr>
          <w:p w14:paraId="7F333391"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6A4E4C11" w14:textId="77777777" w:rsidR="000B3670" w:rsidRPr="000B3670" w:rsidRDefault="00F05B02" w:rsidP="00B378D6">
            <w:pPr>
              <w:ind w:firstLineChars="0" w:firstLine="0"/>
            </w:pPr>
            <w:r>
              <w:rPr>
                <w:rFonts w:hint="eastAsia"/>
              </w:rPr>
              <w:t>根据病人信息查询历次就诊记录</w:t>
            </w:r>
          </w:p>
        </w:tc>
      </w:tr>
      <w:tr w:rsidR="000B3670" w:rsidRPr="000B3670" w14:paraId="251290F4" w14:textId="77777777" w:rsidTr="000B3670">
        <w:tc>
          <w:tcPr>
            <w:tcW w:w="2840" w:type="dxa"/>
          </w:tcPr>
          <w:p w14:paraId="35338489" w14:textId="77777777" w:rsidR="000B3670" w:rsidRPr="000B3670" w:rsidRDefault="000B3670" w:rsidP="00B378D6">
            <w:pPr>
              <w:ind w:firstLineChars="0" w:firstLine="0"/>
            </w:pPr>
            <w:proofErr w:type="spellStart"/>
            <w:r w:rsidRPr="000B3670">
              <w:t>ShowVisitContent</w:t>
            </w:r>
            <w:proofErr w:type="spellEnd"/>
          </w:p>
        </w:tc>
        <w:tc>
          <w:tcPr>
            <w:tcW w:w="2841" w:type="dxa"/>
          </w:tcPr>
          <w:p w14:paraId="14705277"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341858C7" w14:textId="77777777"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14:paraId="08FE9DFF" w14:textId="77777777" w:rsidTr="000B3670">
        <w:tc>
          <w:tcPr>
            <w:tcW w:w="2840" w:type="dxa"/>
          </w:tcPr>
          <w:p w14:paraId="544F9F21" w14:textId="77777777" w:rsidR="000B3670" w:rsidRPr="000B3670" w:rsidRDefault="000B3670" w:rsidP="00B378D6">
            <w:pPr>
              <w:ind w:firstLineChars="0" w:firstLine="0"/>
            </w:pPr>
            <w:proofErr w:type="spellStart"/>
            <w:r w:rsidRPr="000B3670">
              <w:t>UpdateVisit</w:t>
            </w:r>
            <w:proofErr w:type="spellEnd"/>
          </w:p>
        </w:tc>
        <w:tc>
          <w:tcPr>
            <w:tcW w:w="2841" w:type="dxa"/>
          </w:tcPr>
          <w:p w14:paraId="0D98A190" w14:textId="77777777"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337ACC5B" w14:textId="77777777" w:rsidR="000B3670" w:rsidRPr="000B3670" w:rsidRDefault="00F05B02" w:rsidP="00B378D6">
            <w:pPr>
              <w:ind w:firstLineChars="0" w:firstLine="0"/>
            </w:pPr>
            <w:r>
              <w:rPr>
                <w:rFonts w:hint="eastAsia"/>
              </w:rPr>
              <w:t>更新就诊记录</w:t>
            </w:r>
          </w:p>
        </w:tc>
      </w:tr>
      <w:tr w:rsidR="000B3670" w:rsidRPr="000B3670" w14:paraId="4A2CE190" w14:textId="77777777" w:rsidTr="000B3670">
        <w:tc>
          <w:tcPr>
            <w:tcW w:w="2840" w:type="dxa"/>
          </w:tcPr>
          <w:p w14:paraId="2AFFF86F" w14:textId="77777777" w:rsidR="000B3670" w:rsidRPr="000B3670" w:rsidRDefault="000B3670" w:rsidP="00B378D6">
            <w:pPr>
              <w:ind w:firstLineChars="0" w:firstLine="0"/>
            </w:pPr>
            <w:proofErr w:type="spellStart"/>
            <w:r w:rsidRPr="000B3670">
              <w:t>DeleteVisit</w:t>
            </w:r>
            <w:proofErr w:type="spellEnd"/>
          </w:p>
        </w:tc>
        <w:tc>
          <w:tcPr>
            <w:tcW w:w="2841" w:type="dxa"/>
          </w:tcPr>
          <w:p w14:paraId="38EA8807"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187135E2" w14:textId="77777777" w:rsidR="000B3670" w:rsidRPr="000B3670" w:rsidRDefault="00F05B02" w:rsidP="00B378D6">
            <w:pPr>
              <w:ind w:firstLineChars="0" w:firstLine="0"/>
            </w:pPr>
            <w:r>
              <w:rPr>
                <w:rFonts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0B3670">
        <w:tc>
          <w:tcPr>
            <w:tcW w:w="2840" w:type="dxa"/>
          </w:tcPr>
          <w:p w14:paraId="612BA10B" w14:textId="77777777" w:rsidR="000B3670" w:rsidRPr="000B3670" w:rsidRDefault="000B3670" w:rsidP="00B378D6">
            <w:pPr>
              <w:ind w:firstLineChars="0" w:firstLine="0"/>
            </w:pPr>
            <w:r w:rsidRPr="000B3670">
              <w:rPr>
                <w:rFonts w:hint="eastAsia"/>
              </w:rPr>
              <w:t>函数名称</w:t>
            </w:r>
          </w:p>
        </w:tc>
        <w:tc>
          <w:tcPr>
            <w:tcW w:w="2841" w:type="dxa"/>
          </w:tcPr>
          <w:p w14:paraId="61CE0753" w14:textId="77777777" w:rsidR="000B3670" w:rsidRPr="000B3670" w:rsidRDefault="000B3670" w:rsidP="00B378D6">
            <w:pPr>
              <w:ind w:firstLineChars="0" w:firstLine="0"/>
            </w:pPr>
            <w:r w:rsidRPr="000B3670">
              <w:rPr>
                <w:rFonts w:hint="eastAsia"/>
              </w:rPr>
              <w:t>参数类型</w:t>
            </w:r>
          </w:p>
        </w:tc>
        <w:tc>
          <w:tcPr>
            <w:tcW w:w="2841" w:type="dxa"/>
          </w:tcPr>
          <w:p w14:paraId="37FBDD4F" w14:textId="77777777" w:rsidR="000B3670" w:rsidRPr="000B3670" w:rsidRDefault="000B3670" w:rsidP="00B378D6">
            <w:pPr>
              <w:ind w:firstLineChars="0" w:firstLine="0"/>
            </w:pPr>
            <w:r w:rsidRPr="000B3670">
              <w:rPr>
                <w:rFonts w:hint="eastAsia"/>
              </w:rPr>
              <w:t>主要功能</w:t>
            </w:r>
          </w:p>
        </w:tc>
      </w:tr>
      <w:tr w:rsidR="000B3670" w:rsidRPr="000B3670" w14:paraId="48E5AEC5" w14:textId="77777777" w:rsidTr="000B3670">
        <w:tc>
          <w:tcPr>
            <w:tcW w:w="2840" w:type="dxa"/>
          </w:tcPr>
          <w:p w14:paraId="66D8382A" w14:textId="77777777" w:rsidR="000B3670" w:rsidRPr="000B3670" w:rsidRDefault="000B3670" w:rsidP="00B378D6">
            <w:pPr>
              <w:ind w:firstLineChars="0" w:firstLine="0"/>
            </w:pPr>
            <w:proofErr w:type="spellStart"/>
            <w:r w:rsidRPr="000B3670">
              <w:t>CreateMedicalHistory</w:t>
            </w:r>
            <w:proofErr w:type="spellEnd"/>
          </w:p>
        </w:tc>
        <w:tc>
          <w:tcPr>
            <w:tcW w:w="2841" w:type="dxa"/>
          </w:tcPr>
          <w:p w14:paraId="0FEF9B12" w14:textId="77777777"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0B3670" w:rsidRDefault="000B3670" w:rsidP="00B378D6">
            <w:pPr>
              <w:ind w:firstLineChars="0" w:firstLine="0"/>
            </w:pPr>
            <w:proofErr w:type="spellStart"/>
            <w:r w:rsidRPr="000B3670">
              <w:t>QueryMedicalHistory</w:t>
            </w:r>
            <w:proofErr w:type="spellEnd"/>
          </w:p>
        </w:tc>
        <w:tc>
          <w:tcPr>
            <w:tcW w:w="2841" w:type="dxa"/>
          </w:tcPr>
          <w:p w14:paraId="6121E293" w14:textId="77777777"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0B3670" w:rsidRDefault="000B3670" w:rsidP="00B378D6">
            <w:pPr>
              <w:ind w:firstLineChars="0" w:firstLine="0"/>
            </w:pPr>
            <w:proofErr w:type="spellStart"/>
            <w:r w:rsidRPr="000B3670">
              <w:t>UpdateMedicalhistory</w:t>
            </w:r>
            <w:proofErr w:type="spellEnd"/>
          </w:p>
        </w:tc>
        <w:tc>
          <w:tcPr>
            <w:tcW w:w="2841" w:type="dxa"/>
          </w:tcPr>
          <w:p w14:paraId="63799AED" w14:textId="77777777"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77777777" w:rsidR="00AE0A01" w:rsidRDefault="00AE0A01" w:rsidP="00045308">
      <w:pPr>
        <w:ind w:firstLineChars="0" w:firstLine="420"/>
      </w:pPr>
      <w:r>
        <w:rPr>
          <w:rFonts w:hint="eastAsia"/>
        </w:rPr>
        <w:lastRenderedPageBreak/>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77777777"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14:paraId="775537CA" w14:textId="77777777" w:rsidTr="00B378D6">
        <w:trPr>
          <w:jc w:val="center"/>
        </w:trPr>
        <w:tc>
          <w:tcPr>
            <w:tcW w:w="2682" w:type="dxa"/>
          </w:tcPr>
          <w:p w14:paraId="0F5D8E2A"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14:paraId="13238A3F"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14:paraId="557B5413"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77777777"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14:paraId="09A4C4F6" w14:textId="77777777"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w:t>
      </w:r>
      <w:r>
        <w:rPr>
          <w:rFonts w:hint="eastAsia"/>
        </w:rPr>
        <w:lastRenderedPageBreak/>
        <w:t>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B378D6">
        <w:trPr>
          <w:jc w:val="center"/>
        </w:trPr>
        <w:tc>
          <w:tcPr>
            <w:tcW w:w="2682" w:type="dxa"/>
          </w:tcPr>
          <w:p w14:paraId="490556A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14:paraId="6CD96C1A"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14:paraId="6C1506D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36" w:name="_Toc377104188"/>
      <w:r w:rsidRPr="00AE0A01">
        <w:rPr>
          <w:rFonts w:cs="Times New Roman" w:hint="eastAsia"/>
        </w:rPr>
        <w:t>结果与讨论</w:t>
      </w:r>
      <w:bookmarkEnd w:id="36"/>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77777777"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77777777"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21</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FB0F55">
          <w:headerReference w:type="default" r:id="rId62"/>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37" w:name="_Toc377104189"/>
      <w:commentRangeStart w:id="38"/>
      <w:r w:rsidRPr="0024280C">
        <w:rPr>
          <w:rFonts w:hint="eastAsia"/>
        </w:rPr>
        <w:lastRenderedPageBreak/>
        <w:t>头痛诊断决策支持系统实现</w:t>
      </w:r>
      <w:bookmarkEnd w:id="37"/>
      <w:commentRangeEnd w:id="38"/>
      <w:r w:rsidR="009B2B5A">
        <w:rPr>
          <w:rStyle w:val="af4"/>
          <w:b w:val="0"/>
          <w:bCs w:val="0"/>
          <w:kern w:val="2"/>
        </w:rPr>
        <w:commentReference w:id="38"/>
      </w:r>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39" w:name="_Toc377104190"/>
      <w:r>
        <w:rPr>
          <w:rFonts w:cs="Times New Roman" w:hint="eastAsia"/>
        </w:rPr>
        <w:t>系统背景</w:t>
      </w:r>
      <w:r w:rsidR="004F0892" w:rsidRPr="00370433">
        <w:rPr>
          <w:rFonts w:cs="Times New Roman"/>
        </w:rPr>
        <w:t>概述</w:t>
      </w:r>
      <w:bookmarkEnd w:id="39"/>
    </w:p>
    <w:p w14:paraId="6A91C370" w14:textId="77777777"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74A38">
        <w:instrText xml:space="preserve"> ADDIN EN.CITE &lt;EndNote&gt;&lt;Cite&gt;&lt;Author&gt;Yu&lt;/Author&gt;&lt;Year&gt;2012&lt;/Year&gt;&lt;RecNum&gt;19&lt;/RecNum&gt;&lt;DisplayText&gt;&lt;style face="superscript"&gt;[24]&lt;/style&gt;&lt;/DisplayText&gt;&lt;record&gt;&lt;rec-number&gt;19&lt;/rec-number&gt;&lt;foreign-keys&gt;&lt;key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74A38">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74A38">
        <w:rPr>
          <w:rFonts w:hint="eastAsia"/>
        </w:rPr>
        <w:instrText>‐</w:instrText>
      </w:r>
      <w:r w:rsidR="00174A38">
        <w:rPr>
          <w:rFonts w:hint="eastAsia"/>
        </w:rPr>
        <w:instrText>Based Door</w:instrText>
      </w:r>
      <w:r w:rsidR="00174A38">
        <w:rPr>
          <w:rFonts w:hint="eastAsia"/>
        </w:rPr>
        <w:instrText>‐</w:instrText>
      </w:r>
      <w:r w:rsidR="00174A38">
        <w:rPr>
          <w:rFonts w:hint="eastAsia"/>
        </w:rPr>
        <w:instrText>to</w:instrText>
      </w:r>
      <w:r w:rsidR="00174A38">
        <w:rPr>
          <w:rFonts w:hint="eastAsia"/>
        </w:rPr>
        <w:instrText>‐</w:instrText>
      </w:r>
      <w:r w:rsidR="00174A38">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74A38">
        <w:instrText>/EndNote&gt;</w:instrText>
      </w:r>
      <w:r w:rsidR="00B81D32">
        <w:fldChar w:fldCharType="separate"/>
      </w:r>
      <w:r w:rsidR="00174A38" w:rsidRPr="00174A38">
        <w:rPr>
          <w:noProof/>
          <w:vertAlign w:val="superscript"/>
        </w:rPr>
        <w:t>[</w:t>
      </w:r>
      <w:hyperlink w:anchor="_ENREF_24" w:tooltip="Yu, 2012 #19" w:history="1">
        <w:r w:rsidR="00174A38" w:rsidRPr="00174A38">
          <w:rPr>
            <w:noProof/>
            <w:vertAlign w:val="superscript"/>
          </w:rPr>
          <w:t>24</w:t>
        </w:r>
      </w:hyperlink>
      <w:r w:rsidR="00174A38" w:rsidRPr="00174A38">
        <w:rPr>
          <w:noProof/>
          <w:vertAlign w:val="superscript"/>
        </w:rPr>
        <w:t>]</w:t>
      </w:r>
      <w:r w:rsidR="00B81D32">
        <w:fldChar w:fldCharType="end"/>
      </w:r>
      <w:r>
        <w:rPr>
          <w:rFonts w:hint="eastAsia"/>
        </w:rPr>
        <w:t>。这些头痛具有致残性，影响工作，学习和日常活动，降低生活质量，并给人们带来了沉重的负担。</w:t>
      </w:r>
    </w:p>
    <w:p w14:paraId="75037E52" w14:textId="77777777"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74A38">
        <w:instrText xml:space="preserve"> ADDIN EN.CITE &lt;EndNote&gt;&lt;Cite&gt;&lt;Author&gt;Wang&lt;/Author&gt;&lt;Year&gt;2011&lt;/Year&gt;&lt;RecNum&gt;18&lt;/RecNum&gt;&lt;DisplayText&gt;&lt;style face="superscript"&gt;[25]&lt;/style&gt;&lt;/DisplayText&gt;&lt;record&gt;&lt;rec-number&gt;18&lt;/rec-number&gt;&lt;foreign-keys&gt;&lt;key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74A38" w:rsidRPr="00174A38">
        <w:rPr>
          <w:noProof/>
          <w:vertAlign w:val="superscript"/>
        </w:rPr>
        <w:t>[</w:t>
      </w:r>
      <w:hyperlink w:anchor="_ENREF_25" w:tooltip="Wang, 2011 #18" w:history="1">
        <w:r w:rsidR="00174A38" w:rsidRPr="00174A38">
          <w:rPr>
            <w:noProof/>
            <w:vertAlign w:val="superscript"/>
          </w:rPr>
          <w:t>25</w:t>
        </w:r>
      </w:hyperlink>
      <w:r w:rsidR="00174A38" w:rsidRPr="00174A38">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14:paraId="2211F971" w14:textId="77777777"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40" w:name="_Toc377104191"/>
      <w:r w:rsidRPr="0024280C">
        <w:rPr>
          <w:rFonts w:cs="Times New Roman" w:hint="eastAsia"/>
        </w:rPr>
        <w:t>基于框架的系统开发流程</w:t>
      </w:r>
      <w:bookmarkEnd w:id="40"/>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41" w:name="_Toc377104192"/>
      <w:r w:rsidRPr="00624269">
        <w:rPr>
          <w:rFonts w:cs="Times New Roman" w:hint="eastAsia"/>
          <w:b w:val="0"/>
        </w:rPr>
        <w:t>推理引擎选择</w:t>
      </w:r>
      <w:bookmarkEnd w:id="41"/>
    </w:p>
    <w:p w14:paraId="2F328250" w14:textId="77777777"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74A38">
        <w:instrText xml:space="preserve"> ADDIN EN.CITE &lt;EndNote&gt;&lt;Cite&gt;&lt;Author&gt;Olesen&lt;/Author&gt;&lt;Year&gt;2004&lt;/Year&gt;&lt;RecNum&gt;20&lt;/RecNum&gt;&lt;DisplayText&gt;&lt;style face="superscript"&gt;[26]&lt;/style&gt;&lt;/DisplayText&gt;&lt;record&gt;&lt;rec-number&gt;20&lt;/rec-number&gt;&lt;foreign-keys&gt;&lt;key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74A38" w:rsidRPr="00174A38">
        <w:rPr>
          <w:noProof/>
          <w:vertAlign w:val="superscript"/>
        </w:rPr>
        <w:t>[</w:t>
      </w:r>
      <w:hyperlink w:anchor="_ENREF_26" w:tooltip="Olesen, 2004 #20" w:history="1">
        <w:r w:rsidR="00174A38" w:rsidRPr="00174A38">
          <w:rPr>
            <w:noProof/>
            <w:vertAlign w:val="superscript"/>
          </w:rPr>
          <w:t>26</w:t>
        </w:r>
      </w:hyperlink>
      <w:r w:rsidR="00174A38" w:rsidRPr="00174A38">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14:paraId="3FBDF567" w14:textId="77777777" w:rsidR="00A21BD8" w:rsidRDefault="00D74EA0" w:rsidP="00D74EA0">
      <w:pPr>
        <w:ind w:firstLine="480"/>
      </w:pPr>
      <w:r>
        <w:rPr>
          <w:rFonts w:hint="eastAsia"/>
        </w:rPr>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sidR="00B81D32">
        <w:fldChar w:fldCharType="begin"/>
      </w:r>
      <w:r w:rsidR="00174A38">
        <w:instrText xml:space="preserve"> ADDIN EN.CITE &lt;EndNote&gt;&lt;Cite&gt;&lt;Author&gt;Tu&lt;/Author&gt;&lt;Year&gt;2007&lt;/Year&gt;&lt;RecNum&gt;21&lt;/RecNum&gt;&lt;DisplayText&gt;&lt;style face="superscript"&gt;[27]&lt;/style&gt;&lt;/DisplayText&gt;&lt;record&gt;&lt;rec-number&gt;21&lt;/rec-number&gt;&lt;foreign-keys&gt;&lt;key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74A38" w:rsidRPr="00174A38">
        <w:rPr>
          <w:noProof/>
          <w:vertAlign w:val="superscript"/>
        </w:rPr>
        <w:t>[</w:t>
      </w:r>
      <w:hyperlink w:anchor="_ENREF_27" w:tooltip="Tu, 2007 #21" w:history="1">
        <w:r w:rsidR="00174A38" w:rsidRPr="00174A38">
          <w:rPr>
            <w:noProof/>
            <w:vertAlign w:val="superscript"/>
          </w:rPr>
          <w:t>27</w:t>
        </w:r>
      </w:hyperlink>
      <w:r w:rsidR="00174A38" w:rsidRPr="00174A38">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74A38">
        <w:instrText xml:space="preserve"> ADDIN EN.CITE &lt;EndNote&gt;&lt;Cite&gt;&lt;Author&gt;Shankar&lt;/Author&gt;&lt;Year&gt;2002&lt;/Year&gt;&lt;RecNum&gt;23&lt;/RecNum&gt;&lt;DisplayText&gt;&lt;style face="superscript"&gt;[28]&lt;/style&gt;&lt;/DisplayText&gt;&lt;record&gt;&lt;rec-number&gt;23&lt;/rec-number&gt;&lt;foreign-keys&gt;&lt;key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74A38" w:rsidRPr="00174A38">
        <w:rPr>
          <w:noProof/>
          <w:vertAlign w:val="superscript"/>
        </w:rPr>
        <w:t>[</w:t>
      </w:r>
      <w:hyperlink w:anchor="_ENREF_28" w:tooltip="Shankar, 2002 #23" w:history="1">
        <w:r w:rsidR="00174A38" w:rsidRPr="00174A38">
          <w:rPr>
            <w:noProof/>
            <w:vertAlign w:val="superscript"/>
          </w:rPr>
          <w:t>28</w:t>
        </w:r>
      </w:hyperlink>
      <w:r w:rsidR="00174A38" w:rsidRPr="00174A38">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建立的医学知识模型虽能被计算机表达，但还</w:t>
      </w:r>
      <w:r w:rsidR="004F68E9">
        <w:rPr>
          <w:rFonts w:hint="eastAsia"/>
        </w:rPr>
        <w:t>无法为</w:t>
      </w:r>
      <w:r>
        <w:rPr>
          <w:rFonts w:hint="eastAsia"/>
        </w:rPr>
        <w:t>计算机理解与推理。因此，采用文献</w:t>
      </w:r>
      <w:r w:rsidR="00B81D32">
        <w:fldChar w:fldCharType="begin"/>
      </w:r>
      <w:r w:rsidR="00174A38">
        <w:instrText xml:space="preserve"> ADDIN EN.CITE &lt;EndNote&gt;&lt;Cite&gt;&lt;Author&gt;Wu&lt;/Author&gt;&lt;Year&gt;2008&lt;/Year&gt;&lt;RecNum&gt;22&lt;/RecNum&gt;&lt;DisplayText&gt;&lt;style face="superscript"&gt;[29]&lt;/style&gt;&lt;/DisplayText&gt;&lt;record&gt;&lt;rec-number&gt;22&lt;/rec-number&gt;&lt;foreign-keys&gt;&lt;key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74A38" w:rsidRPr="00174A38">
        <w:rPr>
          <w:noProof/>
          <w:vertAlign w:val="superscript"/>
        </w:rPr>
        <w:t>[</w:t>
      </w:r>
      <w:hyperlink w:anchor="_ENREF_29" w:tooltip="Wu, 2008 #22" w:history="1">
        <w:r w:rsidR="00174A38" w:rsidRPr="00174A38">
          <w:rPr>
            <w:noProof/>
            <w:vertAlign w:val="superscript"/>
          </w:rPr>
          <w:t>29</w:t>
        </w:r>
      </w:hyperlink>
      <w:r w:rsidR="00174A38" w:rsidRPr="00174A38">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42" w:name="_Toc377104193"/>
      <w:r w:rsidRPr="00624269">
        <w:rPr>
          <w:rFonts w:hint="eastAsia"/>
          <w:b w:val="0"/>
        </w:rPr>
        <w:t>数据模型设计</w:t>
      </w:r>
      <w:bookmarkEnd w:id="42"/>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DC7D4F">
        <w:tc>
          <w:tcPr>
            <w:tcW w:w="2934" w:type="dxa"/>
          </w:tcPr>
          <w:p w14:paraId="1A160DD9" w14:textId="77777777" w:rsidR="00D74EA0" w:rsidRPr="00DC7D4F" w:rsidRDefault="0066460E" w:rsidP="00730270">
            <w:pPr>
              <w:pStyle w:val="a5"/>
              <w:ind w:firstLineChars="0" w:firstLine="0"/>
            </w:pPr>
            <w:r>
              <w:rPr>
                <w:rFonts w:hint="eastAsia"/>
              </w:rPr>
              <w:t>字段</w:t>
            </w:r>
          </w:p>
        </w:tc>
        <w:tc>
          <w:tcPr>
            <w:tcW w:w="2794" w:type="dxa"/>
          </w:tcPr>
          <w:p w14:paraId="5B1E0B9B" w14:textId="77777777" w:rsidR="00D74EA0" w:rsidRPr="00DC7D4F" w:rsidRDefault="00D74EA0" w:rsidP="00730270">
            <w:pPr>
              <w:pStyle w:val="a5"/>
              <w:ind w:firstLineChars="0" w:firstLine="0"/>
            </w:pPr>
            <w:r w:rsidRPr="00DC7D4F">
              <w:rPr>
                <w:rFonts w:hint="eastAsia"/>
              </w:rPr>
              <w:t>数据类型</w:t>
            </w:r>
          </w:p>
        </w:tc>
        <w:tc>
          <w:tcPr>
            <w:tcW w:w="2794" w:type="dxa"/>
          </w:tcPr>
          <w:p w14:paraId="2AB027FB" w14:textId="77777777" w:rsidR="00D74EA0" w:rsidRPr="00DC7D4F" w:rsidRDefault="00D74EA0" w:rsidP="00730270">
            <w:pPr>
              <w:pStyle w:val="a5"/>
              <w:ind w:firstLineChars="0" w:firstLine="0"/>
            </w:pPr>
            <w:r w:rsidRPr="00DC7D4F">
              <w:rPr>
                <w:rFonts w:hint="eastAsia"/>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66460E">
        <w:tc>
          <w:tcPr>
            <w:tcW w:w="2840" w:type="dxa"/>
          </w:tcPr>
          <w:p w14:paraId="1D0E4FC6" w14:textId="77777777" w:rsidR="0066460E" w:rsidRDefault="0066460E" w:rsidP="00D74EA0">
            <w:pPr>
              <w:pStyle w:val="a5"/>
              <w:ind w:firstLineChars="0" w:firstLine="0"/>
            </w:pPr>
            <w:r>
              <w:rPr>
                <w:rFonts w:hint="eastAsia"/>
              </w:rPr>
              <w:t>字段</w:t>
            </w:r>
          </w:p>
        </w:tc>
        <w:tc>
          <w:tcPr>
            <w:tcW w:w="2841" w:type="dxa"/>
          </w:tcPr>
          <w:p w14:paraId="49170ECF" w14:textId="77777777" w:rsidR="0066460E" w:rsidRDefault="0066460E" w:rsidP="00D74EA0">
            <w:pPr>
              <w:pStyle w:val="a5"/>
              <w:ind w:firstLineChars="0" w:firstLine="0"/>
            </w:pPr>
            <w:r>
              <w:rPr>
                <w:rFonts w:hint="eastAsia"/>
              </w:rPr>
              <w:t>数据类型</w:t>
            </w:r>
          </w:p>
        </w:tc>
        <w:tc>
          <w:tcPr>
            <w:tcW w:w="2841" w:type="dxa"/>
          </w:tcPr>
          <w:p w14:paraId="149FF7AA" w14:textId="77777777" w:rsidR="0066460E" w:rsidRDefault="0066460E" w:rsidP="00D74EA0">
            <w:pPr>
              <w:pStyle w:val="a5"/>
              <w:ind w:firstLineChars="0" w:firstLine="0"/>
            </w:pPr>
            <w:r>
              <w:rPr>
                <w:rFonts w:hint="eastAsia"/>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77777777" w:rsidR="006E3ED8" w:rsidRDefault="006E3ED8" w:rsidP="00D74EA0">
            <w:pPr>
              <w:pStyle w:val="a5"/>
              <w:ind w:firstLineChars="0" w:firstLine="0"/>
            </w:pPr>
            <w:r>
              <w:rPr>
                <w:rFonts w:hint="eastAsia"/>
              </w:rPr>
              <w:t>是否初次发作就持续头痛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14:paraId="51FA3D7F" w14:textId="77777777"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14:paraId="06D72228" w14:textId="77777777"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BC02DF">
        <w:tc>
          <w:tcPr>
            <w:tcW w:w="2840" w:type="dxa"/>
          </w:tcPr>
          <w:p w14:paraId="695C53C4" w14:textId="77777777" w:rsidR="00096E9E" w:rsidRDefault="00096E9E" w:rsidP="00BC02DF">
            <w:pPr>
              <w:pStyle w:val="a5"/>
              <w:ind w:firstLineChars="0" w:firstLine="0"/>
            </w:pPr>
            <w:r>
              <w:rPr>
                <w:rFonts w:hint="eastAsia"/>
              </w:rPr>
              <w:t>字段</w:t>
            </w:r>
          </w:p>
        </w:tc>
        <w:tc>
          <w:tcPr>
            <w:tcW w:w="2841" w:type="dxa"/>
          </w:tcPr>
          <w:p w14:paraId="1606782C" w14:textId="77777777" w:rsidR="00096E9E" w:rsidRDefault="00096E9E" w:rsidP="00BC02DF">
            <w:pPr>
              <w:pStyle w:val="a5"/>
              <w:ind w:firstLineChars="0" w:firstLine="0"/>
            </w:pPr>
            <w:r>
              <w:rPr>
                <w:rFonts w:hint="eastAsia"/>
              </w:rPr>
              <w:t>数据类型</w:t>
            </w:r>
          </w:p>
        </w:tc>
        <w:tc>
          <w:tcPr>
            <w:tcW w:w="2841" w:type="dxa"/>
          </w:tcPr>
          <w:p w14:paraId="113CEE07" w14:textId="77777777" w:rsidR="00096E9E" w:rsidRDefault="00096E9E" w:rsidP="00BC02DF">
            <w:pPr>
              <w:pStyle w:val="a5"/>
              <w:ind w:firstLineChars="0" w:firstLine="0"/>
            </w:pPr>
            <w:r>
              <w:rPr>
                <w:rFonts w:hint="eastAsia"/>
              </w:rPr>
              <w:t>说明</w:t>
            </w:r>
          </w:p>
        </w:tc>
      </w:tr>
      <w:tr w:rsidR="00096E9E" w14:paraId="7A4C0B0D" w14:textId="77777777" w:rsidTr="00BC02DF">
        <w:tc>
          <w:tcPr>
            <w:tcW w:w="2840" w:type="dxa"/>
          </w:tcPr>
          <w:p w14:paraId="1263951C" w14:textId="77777777" w:rsidR="00096E9E" w:rsidRDefault="000E448E" w:rsidP="00BC02DF">
            <w:pPr>
              <w:pStyle w:val="a5"/>
              <w:ind w:firstLineChars="0" w:firstLine="0"/>
            </w:pPr>
            <w:proofErr w:type="spellStart"/>
            <w:r>
              <w:t>F</w:t>
            </w:r>
            <w:r>
              <w:rPr>
                <w:rFonts w:hint="eastAsia"/>
              </w:rPr>
              <w:t>amilyDisease</w:t>
            </w:r>
            <w:proofErr w:type="spellEnd"/>
          </w:p>
        </w:tc>
        <w:tc>
          <w:tcPr>
            <w:tcW w:w="2841" w:type="dxa"/>
          </w:tcPr>
          <w:p w14:paraId="115C0980" w14:textId="77777777" w:rsidR="00096E9E" w:rsidRDefault="000E448E" w:rsidP="00BC02DF">
            <w:pPr>
              <w:pStyle w:val="a5"/>
              <w:ind w:firstLineChars="0" w:firstLine="0"/>
            </w:pPr>
            <w:r>
              <w:rPr>
                <w:rFonts w:hint="eastAsia"/>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Default="000E448E" w:rsidP="00BC02DF">
            <w:pPr>
              <w:pStyle w:val="a5"/>
              <w:ind w:firstLineChars="0" w:firstLine="0"/>
            </w:pPr>
            <w:proofErr w:type="spellStart"/>
            <w:r>
              <w:rPr>
                <w:rFonts w:hint="eastAsia"/>
              </w:rPr>
              <w:t>PatDisease</w:t>
            </w:r>
            <w:proofErr w:type="spellEnd"/>
          </w:p>
        </w:tc>
        <w:tc>
          <w:tcPr>
            <w:tcW w:w="2841" w:type="dxa"/>
          </w:tcPr>
          <w:p w14:paraId="06C27E66" w14:textId="77777777" w:rsidR="00096E9E" w:rsidRDefault="000E448E" w:rsidP="00BC02DF">
            <w:pPr>
              <w:pStyle w:val="a5"/>
              <w:ind w:firstLineChars="0" w:firstLine="0"/>
            </w:pPr>
            <w:r>
              <w:rPr>
                <w:rFonts w:hint="eastAsia"/>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Default="000E448E" w:rsidP="00BC02DF">
            <w:pPr>
              <w:pStyle w:val="a5"/>
              <w:ind w:firstLineChars="0" w:firstLine="0"/>
            </w:pPr>
            <w:proofErr w:type="spellStart"/>
            <w:r>
              <w:rPr>
                <w:rFonts w:hint="eastAsia"/>
              </w:rPr>
              <w:t>PatPreviousDrug</w:t>
            </w:r>
            <w:proofErr w:type="spellEnd"/>
          </w:p>
        </w:tc>
        <w:tc>
          <w:tcPr>
            <w:tcW w:w="2841" w:type="dxa"/>
          </w:tcPr>
          <w:p w14:paraId="134BADC1" w14:textId="77777777" w:rsidR="000E448E" w:rsidRDefault="000E448E" w:rsidP="00BC02DF">
            <w:pPr>
              <w:pStyle w:val="a5"/>
              <w:ind w:firstLineChars="0" w:firstLine="0"/>
            </w:pPr>
            <w:r>
              <w:rPr>
                <w:rFonts w:hint="eastAsia"/>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Default="000E448E" w:rsidP="00BC02DF">
            <w:pPr>
              <w:pStyle w:val="a5"/>
              <w:ind w:firstLineChars="0" w:firstLine="0"/>
            </w:pPr>
            <w:proofErr w:type="spellStart"/>
            <w:r>
              <w:t>P</w:t>
            </w:r>
            <w:r>
              <w:rPr>
                <w:rFonts w:hint="eastAsia"/>
              </w:rPr>
              <w:t>atPreviousExam</w:t>
            </w:r>
            <w:proofErr w:type="spellEnd"/>
          </w:p>
        </w:tc>
        <w:tc>
          <w:tcPr>
            <w:tcW w:w="2841" w:type="dxa"/>
          </w:tcPr>
          <w:p w14:paraId="64011F90" w14:textId="77777777" w:rsidR="000E448E" w:rsidRDefault="000E448E" w:rsidP="00BC02DF">
            <w:pPr>
              <w:pStyle w:val="a5"/>
              <w:ind w:firstLineChars="0" w:firstLine="0"/>
            </w:pPr>
            <w:r>
              <w:rPr>
                <w:rFonts w:hint="eastAsia"/>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43" w:name="_Toc377104194"/>
      <w:r w:rsidRPr="00624269">
        <w:rPr>
          <w:rFonts w:hint="eastAsia"/>
          <w:b w:val="0"/>
        </w:rPr>
        <w:t>问诊界面配置</w:t>
      </w:r>
      <w:bookmarkEnd w:id="43"/>
    </w:p>
    <w:p w14:paraId="69DA8060" w14:textId="77777777" w:rsidR="00D74EA0" w:rsidRDefault="00D74EA0" w:rsidP="00D74EA0">
      <w:pPr>
        <w:ind w:firstLine="480"/>
      </w:pPr>
      <w:r>
        <w:rPr>
          <w:rFonts w:hint="eastAsia"/>
        </w:rPr>
        <w:t>问诊部分主要是依据头痛诊断专家的意见，</w:t>
      </w:r>
      <w:commentRangeStart w:id="44"/>
      <w:r>
        <w:rPr>
          <w:rFonts w:hint="eastAsia"/>
        </w:rPr>
        <w:t>建立以下流程</w:t>
      </w:r>
      <w:commentRangeEnd w:id="44"/>
      <w:r w:rsidR="009B2B5A">
        <w:rPr>
          <w:rStyle w:val="af4"/>
        </w:rPr>
        <w:commentReference w:id="44"/>
      </w:r>
      <w:r>
        <w:rPr>
          <w:rFonts w:hint="eastAsia"/>
        </w:rPr>
        <w:t>：</w:t>
      </w:r>
    </w:p>
    <w:p w14:paraId="7E7BDCC8" w14:textId="77777777"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w:t>
      </w:r>
      <w:r>
        <w:fldChar w:fldCharType="end"/>
      </w:r>
      <w:r>
        <w:rPr>
          <w:rFonts w:hint="eastAsia"/>
        </w:rPr>
        <w:t>继发性头痛筛查界面</w:t>
      </w:r>
    </w:p>
    <w:p w14:paraId="1C77B9C7" w14:textId="77777777"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4</w:t>
      </w:r>
      <w:r>
        <w:fldChar w:fldCharType="end"/>
      </w:r>
      <w:r>
        <w:rPr>
          <w:rFonts w:hint="eastAsia"/>
        </w:rPr>
        <w:t>头痛诱发因素问诊界面</w:t>
      </w:r>
    </w:p>
    <w:p w14:paraId="14CFAE0C" w14:textId="77777777"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5</w:t>
      </w:r>
      <w:r>
        <w:fldChar w:fldCharType="end"/>
      </w:r>
      <w:r>
        <w:rPr>
          <w:rFonts w:hint="eastAsia"/>
        </w:rPr>
        <w:t>辅助诊断界面</w:t>
      </w:r>
    </w:p>
    <w:p w14:paraId="10BF7E9C" w14:textId="77777777"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6</w:t>
      </w:r>
      <w:r>
        <w:fldChar w:fldCharType="end"/>
      </w:r>
      <w:r>
        <w:rPr>
          <w:rFonts w:hint="eastAsia"/>
        </w:rPr>
        <w:t>医嘱处方下达界面</w:t>
      </w:r>
    </w:p>
    <w:p w14:paraId="03666625" w14:textId="77777777"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45" w:name="_Toc377104195"/>
      <w:r w:rsidRPr="00624269">
        <w:rPr>
          <w:rFonts w:hint="eastAsia"/>
          <w:b w:val="0"/>
        </w:rPr>
        <w:t>数据交互层实现</w:t>
      </w:r>
      <w:bookmarkEnd w:id="45"/>
    </w:p>
    <w:p w14:paraId="2EBF9B7E" w14:textId="77777777"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7BAF003A" w:rsidR="004F0892" w:rsidRDefault="00D74EA0" w:rsidP="007A1BBE">
      <w:pPr>
        <w:pStyle w:val="2"/>
        <w:numPr>
          <w:ilvl w:val="1"/>
          <w:numId w:val="30"/>
        </w:numPr>
        <w:ind w:left="142" w:hanging="152"/>
        <w:rPr>
          <w:rFonts w:cs="Times New Roman"/>
        </w:rPr>
      </w:pPr>
      <w:bookmarkStart w:id="46" w:name="_Toc377104196"/>
      <w:r>
        <w:rPr>
          <w:rFonts w:cs="Times New Roman" w:hint="eastAsia"/>
        </w:rPr>
        <w:t>系统实现</w:t>
      </w:r>
      <w:bookmarkEnd w:id="46"/>
      <w:r w:rsidR="009B2B5A">
        <w:rPr>
          <w:rFonts w:cs="Times New Roman" w:hint="eastAsia"/>
        </w:rPr>
        <w:t>结果</w:t>
      </w:r>
    </w:p>
    <w:p w14:paraId="7AEB6E36" w14:textId="295852CA" w:rsidR="007A2940" w:rsidRPr="007A2940" w:rsidRDefault="00022AE2" w:rsidP="007A2940">
      <w:pPr>
        <w:ind w:firstLine="480"/>
      </w:pPr>
      <w:r>
        <w:rPr>
          <w:rFonts w:hint="eastAsia"/>
        </w:rPr>
        <w:t>在经过推理引擎选择、数据模型设计、问诊界面配置、数据交互实现之后，可以初步得到一个完整的临床决策支持系统。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commentRangeStart w:id="47"/>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commentRangeEnd w:id="47"/>
      <w:r w:rsidR="009B2B5A">
        <w:rPr>
          <w:rStyle w:val="af4"/>
        </w:rPr>
        <w:commentReference w:id="47"/>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15</w:t>
      </w:r>
      <w:r>
        <w:fldChar w:fldCharType="end"/>
      </w:r>
      <w:r>
        <w:rPr>
          <w:rFonts w:hint="eastAsia"/>
        </w:rPr>
        <w:t>系统报告预览界面</w:t>
      </w:r>
    </w:p>
    <w:p w14:paraId="34EFF744" w14:textId="77777777" w:rsidR="007A2940" w:rsidRPr="007A2940" w:rsidRDefault="007A2940" w:rsidP="007A2940">
      <w:pPr>
        <w:ind w:firstLine="480"/>
      </w:pPr>
    </w:p>
    <w:p w14:paraId="16ED46A0" w14:textId="77777777" w:rsidR="004F0892" w:rsidRPr="00370433" w:rsidRDefault="004F0892" w:rsidP="007A1BBE">
      <w:pPr>
        <w:pStyle w:val="2"/>
        <w:numPr>
          <w:ilvl w:val="1"/>
          <w:numId w:val="30"/>
        </w:numPr>
        <w:ind w:left="142" w:hanging="152"/>
        <w:rPr>
          <w:rFonts w:cs="Times New Roman"/>
        </w:rPr>
      </w:pPr>
      <w:bookmarkStart w:id="48" w:name="_Toc377104197"/>
      <w:commentRangeStart w:id="49"/>
      <w:r w:rsidRPr="00370433">
        <w:rPr>
          <w:rFonts w:cs="Times New Roman"/>
        </w:rPr>
        <w:t>本章小结</w:t>
      </w:r>
      <w:bookmarkEnd w:id="48"/>
      <w:commentRangeEnd w:id="49"/>
      <w:r w:rsidR="009B2B5A">
        <w:rPr>
          <w:rStyle w:val="af4"/>
          <w:rFonts w:cs="Times New Roman"/>
          <w:b w:val="0"/>
          <w:bCs w:val="0"/>
        </w:rPr>
        <w:commentReference w:id="49"/>
      </w:r>
    </w:p>
    <w:p w14:paraId="27BB18C2" w14:textId="77777777"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14:paraId="4FB187E6" w14:textId="77777777"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w:t>
      </w:r>
      <w:r>
        <w:rPr>
          <w:rFonts w:hint="eastAsia"/>
        </w:rPr>
        <w:lastRenderedPageBreak/>
        <w:t>据知识库和系统需求，基于基本信息类建立头痛的数据模型，并且用医疗文档模板编辑工具编辑问诊流程界面得到界面配置文件，最后编写数据交互模块</w:t>
      </w:r>
      <w:r w:rsidR="001D5604">
        <w:rPr>
          <w:rFonts w:hint="eastAsia"/>
        </w:rPr>
        <w:t>。</w:t>
      </w:r>
    </w:p>
    <w:p w14:paraId="68B76229" w14:textId="77777777" w:rsidR="001D5604" w:rsidRPr="001D5604" w:rsidRDefault="001D5604" w:rsidP="00AA4E76">
      <w:pPr>
        <w:ind w:firstLine="480"/>
        <w:sectPr w:rsidR="001D5604" w:rsidRPr="001D5604" w:rsidSect="00FB0F55">
          <w:headerReference w:type="default" r:id="rId78"/>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50" w:name="_Toc377104198"/>
      <w:r>
        <w:rPr>
          <w:rFonts w:hint="eastAsia"/>
        </w:rPr>
        <w:lastRenderedPageBreak/>
        <w:t>阿尔兹海默</w:t>
      </w:r>
      <w:r w:rsidR="00E53540" w:rsidRPr="00E53540">
        <w:rPr>
          <w:rFonts w:hint="eastAsia"/>
        </w:rPr>
        <w:t>症诊断决策支持系统实现</w:t>
      </w:r>
      <w:bookmarkEnd w:id="50"/>
    </w:p>
    <w:p w14:paraId="008B82C3" w14:textId="77777777" w:rsidR="00E53540" w:rsidRDefault="00E53540" w:rsidP="001461BA">
      <w:pPr>
        <w:pStyle w:val="2"/>
        <w:numPr>
          <w:ilvl w:val="1"/>
          <w:numId w:val="30"/>
        </w:numPr>
        <w:ind w:left="142" w:hanging="142"/>
        <w:rPr>
          <w:rFonts w:cs="Times New Roman"/>
        </w:rPr>
      </w:pPr>
      <w:bookmarkStart w:id="51" w:name="_Toc377104199"/>
      <w:r>
        <w:rPr>
          <w:rFonts w:cs="Times New Roman" w:hint="eastAsia"/>
        </w:rPr>
        <w:t>系统背景</w:t>
      </w:r>
      <w:r w:rsidRPr="00370433">
        <w:rPr>
          <w:rFonts w:cs="Times New Roman"/>
        </w:rPr>
        <w:t>概述</w:t>
      </w:r>
      <w:bookmarkEnd w:id="51"/>
    </w:p>
    <w:p w14:paraId="03241131" w14:textId="77777777"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74A38">
        <w:instrText xml:space="preserve"> ADDIN EN.CITE &lt;EndNote&gt;&lt;Cite&gt;&lt;Author&gt;Belinson&lt;/Author&gt;&lt;Year&gt;2009&lt;/Year&gt;&lt;RecNum&gt;24&lt;/RecNum&gt;&lt;DisplayText&gt;&lt;style face="superscript"&gt;[30]&lt;/style&gt;&lt;/DisplayText&gt;&lt;record&gt;&lt;rec-number&gt;24&lt;/rec-number&gt;&lt;foreign-keys&gt;&lt;key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74A38" w:rsidRPr="00174A38">
        <w:rPr>
          <w:noProof/>
          <w:vertAlign w:val="superscript"/>
        </w:rPr>
        <w:t>[</w:t>
      </w:r>
      <w:hyperlink w:anchor="_ENREF_30" w:tooltip="Belinson, 2009 #24" w:history="1">
        <w:r w:rsidR="00174A38" w:rsidRPr="00174A38">
          <w:rPr>
            <w:noProof/>
            <w:vertAlign w:val="superscript"/>
          </w:rPr>
          <w:t>30</w:t>
        </w:r>
      </w:hyperlink>
      <w:r w:rsidR="00174A38" w:rsidRPr="00174A38">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14:paraId="19B42792" w14:textId="77777777"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52" w:name="_Toc377104200"/>
      <w:r w:rsidRPr="0024280C">
        <w:rPr>
          <w:rFonts w:cs="Times New Roman" w:hint="eastAsia"/>
        </w:rPr>
        <w:t>基于框架的系统开发流程</w:t>
      </w:r>
      <w:bookmarkEnd w:id="52"/>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53" w:name="_Toc377104201"/>
      <w:r w:rsidRPr="00E17551">
        <w:rPr>
          <w:rFonts w:hint="eastAsia"/>
          <w:b w:val="0"/>
        </w:rPr>
        <w:t>推理引擎选择</w:t>
      </w:r>
      <w:bookmarkEnd w:id="53"/>
    </w:p>
    <w:p w14:paraId="157AF5B1" w14:textId="77777777"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74A38">
        <w:rPr>
          <w:rFonts w:hint="eastAsia"/>
        </w:rPr>
        <w:instrText xml:space="preserve"> ADDIN EN.CITE &lt;EndNote&gt;&lt;Cite&gt;&lt;Author&gt;</w:instrText>
      </w:r>
      <w:r w:rsidR="00174A38">
        <w:rPr>
          <w:rFonts w:hint="eastAsia"/>
        </w:rPr>
        <w:instrText>侯文婧</w:instrText>
      </w:r>
      <w:r w:rsidR="00174A38">
        <w:rPr>
          <w:rFonts w:hint="eastAsia"/>
        </w:rPr>
        <w:instrText>&lt;/Author&gt;&lt;Year&gt;2013&lt;/Year&gt;&lt;RecNum&gt;25&lt;/RecNum&gt;&lt;DisplayText&gt;&lt;style face="superscript"&gt;[31]&lt;/style&gt;&lt;/DisplayText&gt;&lt;record&gt;&lt;rec-number&gt;25&lt;/rec-number&gt;&lt;foreign-keys&gt;&lt;key app="EN" db-id="5dzfeds9afa20pepxd95ep9jpa0easz5p5fz"&gt;25&lt;/key&gt;&lt;/foreign-keys&gt;&lt;ref-type name="Journal Article"&gt;17&lt;/ref-type&gt;&lt;contributors&gt;&lt;authors&gt;&lt;author&gt;</w:instrText>
      </w:r>
      <w:r w:rsidR="00174A38">
        <w:rPr>
          <w:rFonts w:hint="eastAsia"/>
        </w:rPr>
        <w:instrText>侯文婧</w:instrText>
      </w:r>
      <w:r w:rsidR="00174A38">
        <w:rPr>
          <w:rFonts w:hint="eastAsia"/>
        </w:rPr>
        <w:instrText>&lt;/author&gt;&lt;/authors&gt;&lt;/contributors&gt;&lt;titles&gt;&lt;title&gt;</w:instrText>
      </w:r>
      <w:r w:rsidR="00174A38">
        <w:rPr>
          <w:rFonts w:hint="eastAsia"/>
        </w:rPr>
        <w:instrText>全科医生认知功能评估量表在老年人阿尔兹海默症诊断中的应用</w:instrText>
      </w:r>
      <w:r w:rsidR="00174A38">
        <w:rPr>
          <w:rFonts w:hint="eastAsia"/>
        </w:rPr>
        <w:instrText>&lt;/title&gt;&lt;secondary-title&gt;</w:instrText>
      </w:r>
      <w:r w:rsidR="00174A38">
        <w:rPr>
          <w:rFonts w:hint="eastAsia"/>
        </w:rPr>
        <w:instrText>中国科技信息</w:instrText>
      </w:r>
      <w:r w:rsidR="00174A38">
        <w:rPr>
          <w:rFonts w:hint="eastAsia"/>
        </w:rPr>
        <w:instrText>&lt;/secondary-title&gt;&lt;/titles&gt;&lt;pages&gt;158-15</w:instrText>
      </w:r>
      <w:r w:rsidR="00174A38">
        <w:instrText>8&lt;/pages&gt;&lt;number&gt;14&lt;/number&gt;&lt;dates&gt;&lt;year&gt;2013&lt;/year&gt;&lt;/dates&gt;&lt;urls&gt;&lt;/urls&gt;&lt;/record&gt;&lt;/Cite&gt;&lt;/EndNote&gt;</w:instrText>
      </w:r>
      <w:r w:rsidR="00F274A8">
        <w:fldChar w:fldCharType="separate"/>
      </w:r>
      <w:r w:rsidR="00174A38" w:rsidRPr="00174A38">
        <w:rPr>
          <w:noProof/>
          <w:vertAlign w:val="superscript"/>
        </w:rPr>
        <w:t>[</w:t>
      </w:r>
      <w:hyperlink w:anchor="_ENREF_31" w:tooltip="侯文婧, 2013 #25" w:history="1">
        <w:r w:rsidR="00174A38" w:rsidRPr="00174A38">
          <w:rPr>
            <w:noProof/>
            <w:vertAlign w:val="superscript"/>
          </w:rPr>
          <w:t>31</w:t>
        </w:r>
      </w:hyperlink>
      <w:r w:rsidR="00174A38" w:rsidRPr="00174A38">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54" w:name="_Toc377104202"/>
      <w:r w:rsidRPr="00E17551">
        <w:rPr>
          <w:rFonts w:hint="eastAsia"/>
          <w:b w:val="0"/>
        </w:rPr>
        <w:lastRenderedPageBreak/>
        <w:t>数据模型设计</w:t>
      </w:r>
      <w:bookmarkEnd w:id="54"/>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5828E8">
        <w:tc>
          <w:tcPr>
            <w:tcW w:w="2934" w:type="dxa"/>
          </w:tcPr>
          <w:p w14:paraId="6B97E5B5" w14:textId="77777777" w:rsidR="00E53540" w:rsidRPr="005828E8" w:rsidRDefault="00E53540" w:rsidP="00730270">
            <w:pPr>
              <w:pStyle w:val="a5"/>
              <w:ind w:firstLineChars="0" w:firstLine="0"/>
            </w:pPr>
            <w:r w:rsidRPr="005828E8">
              <w:rPr>
                <w:rFonts w:hint="eastAsia"/>
              </w:rPr>
              <w:t>名</w:t>
            </w:r>
          </w:p>
        </w:tc>
        <w:tc>
          <w:tcPr>
            <w:tcW w:w="2794" w:type="dxa"/>
          </w:tcPr>
          <w:p w14:paraId="3D5438D4" w14:textId="77777777" w:rsidR="00E53540" w:rsidRPr="005828E8" w:rsidRDefault="00E53540" w:rsidP="00730270">
            <w:pPr>
              <w:pStyle w:val="a5"/>
              <w:ind w:firstLineChars="0" w:firstLine="0"/>
            </w:pPr>
            <w:r w:rsidRPr="005828E8">
              <w:rPr>
                <w:rFonts w:hint="eastAsia"/>
              </w:rPr>
              <w:t>数据类型</w:t>
            </w:r>
          </w:p>
        </w:tc>
        <w:tc>
          <w:tcPr>
            <w:tcW w:w="2794" w:type="dxa"/>
          </w:tcPr>
          <w:p w14:paraId="63150264" w14:textId="77777777" w:rsidR="00E53540" w:rsidRPr="005828E8" w:rsidRDefault="00E53540" w:rsidP="00730270">
            <w:pPr>
              <w:pStyle w:val="a5"/>
              <w:ind w:firstLineChars="0" w:firstLine="0"/>
            </w:pPr>
            <w:r w:rsidRPr="005828E8">
              <w:rPr>
                <w:rFonts w:hint="eastAsia"/>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697E7412" w14:textId="77777777" w:rsidR="00E53540" w:rsidRDefault="00E53540" w:rsidP="00C26085">
      <w:pPr>
        <w:pStyle w:val="a5"/>
        <w:numPr>
          <w:ilvl w:val="0"/>
          <w:numId w:val="8"/>
        </w:numPr>
        <w:spacing w:line="240" w:lineRule="auto"/>
        <w:ind w:firstLineChars="0"/>
        <w:jc w:val="both"/>
      </w:pPr>
      <w:r>
        <w:rPr>
          <w:rFonts w:hint="eastAsia"/>
        </w:rPr>
        <w:t>问诊信息集合</w:t>
      </w:r>
    </w:p>
    <w:p w14:paraId="3337B985" w14:textId="77777777"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05F32">
        <w:tc>
          <w:tcPr>
            <w:tcW w:w="2840" w:type="dxa"/>
          </w:tcPr>
          <w:p w14:paraId="7BD4FB21" w14:textId="77777777" w:rsidR="00805F32" w:rsidRDefault="005828E8" w:rsidP="00E53540">
            <w:pPr>
              <w:pStyle w:val="a5"/>
              <w:ind w:firstLineChars="0" w:firstLine="0"/>
            </w:pPr>
            <w:r>
              <w:rPr>
                <w:rFonts w:hint="eastAsia"/>
              </w:rPr>
              <w:t>字段</w:t>
            </w:r>
          </w:p>
        </w:tc>
        <w:tc>
          <w:tcPr>
            <w:tcW w:w="2841" w:type="dxa"/>
          </w:tcPr>
          <w:p w14:paraId="34B31CB2" w14:textId="77777777" w:rsidR="00805F32" w:rsidRDefault="00EE6446" w:rsidP="00E53540">
            <w:pPr>
              <w:pStyle w:val="a5"/>
              <w:ind w:firstLineChars="0" w:firstLine="0"/>
            </w:pPr>
            <w:r>
              <w:rPr>
                <w:rFonts w:hint="eastAsia"/>
              </w:rPr>
              <w:t>数据类型</w:t>
            </w:r>
          </w:p>
        </w:tc>
        <w:tc>
          <w:tcPr>
            <w:tcW w:w="2841" w:type="dxa"/>
          </w:tcPr>
          <w:p w14:paraId="5660AE4E" w14:textId="77777777" w:rsidR="00805F32" w:rsidRDefault="00EE6446" w:rsidP="00E53540">
            <w:pPr>
              <w:pStyle w:val="a5"/>
              <w:ind w:firstLineChars="0" w:firstLine="0"/>
            </w:pPr>
            <w:r>
              <w:rPr>
                <w:rFonts w:hint="eastAsia"/>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77777777" w:rsidR="00805F32" w:rsidRDefault="00553AAE" w:rsidP="00E53540">
            <w:pPr>
              <w:pStyle w:val="a5"/>
              <w:ind w:firstLineChars="0" w:firstLine="0"/>
            </w:pPr>
            <w:r>
              <w:rPr>
                <w:rFonts w:hint="eastAsia"/>
              </w:rPr>
              <w:t>GDS</w:t>
            </w:r>
            <w:r>
              <w:rPr>
                <w:rFonts w:hint="eastAsia"/>
              </w:rPr>
              <w:t>量表的侧试结果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77777777"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5828E8">
        <w:tc>
          <w:tcPr>
            <w:tcW w:w="3237" w:type="dxa"/>
          </w:tcPr>
          <w:p w14:paraId="48B486BF" w14:textId="77777777" w:rsidR="00805F32" w:rsidRDefault="005828E8" w:rsidP="00805F32">
            <w:pPr>
              <w:ind w:firstLineChars="0" w:firstLine="0"/>
            </w:pPr>
            <w:r>
              <w:rPr>
                <w:rFonts w:hint="eastAsia"/>
              </w:rPr>
              <w:lastRenderedPageBreak/>
              <w:t>字段</w:t>
            </w:r>
          </w:p>
        </w:tc>
        <w:tc>
          <w:tcPr>
            <w:tcW w:w="2643" w:type="dxa"/>
          </w:tcPr>
          <w:p w14:paraId="50A23490" w14:textId="77777777" w:rsidR="00805F32" w:rsidRDefault="005828E8" w:rsidP="00805F32">
            <w:pPr>
              <w:ind w:firstLineChars="0" w:firstLine="0"/>
            </w:pPr>
            <w:r>
              <w:rPr>
                <w:rFonts w:hint="eastAsia"/>
              </w:rPr>
              <w:t>数据类型</w:t>
            </w:r>
          </w:p>
        </w:tc>
        <w:tc>
          <w:tcPr>
            <w:tcW w:w="2642" w:type="dxa"/>
          </w:tcPr>
          <w:p w14:paraId="79C756B8" w14:textId="77777777" w:rsidR="00805F32" w:rsidRDefault="005828E8" w:rsidP="00805F32">
            <w:pPr>
              <w:ind w:firstLineChars="0" w:firstLine="0"/>
            </w:pPr>
            <w:r>
              <w:rPr>
                <w:rFonts w:hint="eastAsia"/>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553AAE">
        <w:tc>
          <w:tcPr>
            <w:tcW w:w="2840" w:type="dxa"/>
          </w:tcPr>
          <w:p w14:paraId="16D0775E" w14:textId="77777777" w:rsidR="00553AAE" w:rsidRDefault="005828E8" w:rsidP="00553AAE">
            <w:pPr>
              <w:spacing w:line="240" w:lineRule="auto"/>
              <w:ind w:firstLineChars="0" w:firstLine="0"/>
              <w:jc w:val="both"/>
            </w:pPr>
            <w:r>
              <w:rPr>
                <w:rFonts w:hint="eastAsia"/>
              </w:rPr>
              <w:t>字段</w:t>
            </w:r>
          </w:p>
        </w:tc>
        <w:tc>
          <w:tcPr>
            <w:tcW w:w="2841" w:type="dxa"/>
          </w:tcPr>
          <w:p w14:paraId="56801602" w14:textId="77777777" w:rsidR="00553AAE" w:rsidRDefault="005828E8" w:rsidP="00553AAE">
            <w:pPr>
              <w:spacing w:line="240" w:lineRule="auto"/>
              <w:ind w:firstLineChars="0" w:firstLine="0"/>
              <w:jc w:val="both"/>
            </w:pPr>
            <w:r>
              <w:rPr>
                <w:rFonts w:hint="eastAsia"/>
              </w:rPr>
              <w:t>数据类型</w:t>
            </w:r>
          </w:p>
        </w:tc>
        <w:tc>
          <w:tcPr>
            <w:tcW w:w="2841" w:type="dxa"/>
          </w:tcPr>
          <w:p w14:paraId="0AD921CC" w14:textId="77777777" w:rsidR="00553AAE" w:rsidRDefault="005828E8" w:rsidP="00553AAE">
            <w:pPr>
              <w:spacing w:line="240" w:lineRule="auto"/>
              <w:ind w:firstLineChars="0" w:firstLine="0"/>
              <w:jc w:val="both"/>
            </w:pPr>
            <w:r>
              <w:rPr>
                <w:rFonts w:hint="eastAsia"/>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55" w:name="_Toc377104203"/>
      <w:r w:rsidRPr="00E17551">
        <w:rPr>
          <w:rFonts w:hint="eastAsia"/>
          <w:b w:val="0"/>
        </w:rPr>
        <w:t>问诊界面配置</w:t>
      </w:r>
      <w:bookmarkEnd w:id="55"/>
    </w:p>
    <w:p w14:paraId="0DCA6050" w14:textId="77777777" w:rsidR="00143897" w:rsidRDefault="00143897" w:rsidP="00143897">
      <w:pPr>
        <w:ind w:firstLine="480"/>
      </w:pPr>
      <w:r>
        <w:rPr>
          <w:rFonts w:hint="eastAsia"/>
        </w:rPr>
        <w:t>老年痴呆症的问诊过程是医生按照量表，一题一题的询问病人，并将结果记录下来。依据专家的意见，建立以下流程：</w:t>
      </w:r>
    </w:p>
    <w:p w14:paraId="27DD82FA" w14:textId="77777777"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3</w:t>
      </w:r>
      <w:r>
        <w:fldChar w:fldCharType="end"/>
      </w:r>
      <w:r>
        <w:rPr>
          <w:rFonts w:hint="eastAsia"/>
        </w:rPr>
        <w:t>辅助检查</w:t>
      </w:r>
    </w:p>
    <w:p w14:paraId="282F2F6D" w14:textId="77777777"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11</w:t>
      </w:r>
      <w:r>
        <w:fldChar w:fldCharType="end"/>
      </w:r>
      <w:r>
        <w:rPr>
          <w:rFonts w:hint="eastAsia"/>
        </w:rPr>
        <w:t>CDR</w:t>
      </w:r>
      <w:r>
        <w:rPr>
          <w:rFonts w:hint="eastAsia"/>
        </w:rPr>
        <w:t>量表第一页</w:t>
      </w:r>
    </w:p>
    <w:p w14:paraId="01CB7D46" w14:textId="77777777"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56" w:name="_Toc377104204"/>
      <w:r w:rsidRPr="00E17551">
        <w:rPr>
          <w:rFonts w:hint="eastAsia"/>
          <w:b w:val="0"/>
        </w:rPr>
        <w:t>数据交互层实现</w:t>
      </w:r>
      <w:bookmarkEnd w:id="56"/>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57" w:name="_Toc377104205"/>
      <w:r>
        <w:rPr>
          <w:rFonts w:cs="Times New Roman" w:hint="eastAsia"/>
        </w:rPr>
        <w:lastRenderedPageBreak/>
        <w:t>系统实现</w:t>
      </w:r>
      <w:bookmarkEnd w:id="57"/>
    </w:p>
    <w:p w14:paraId="4DE0667D" w14:textId="77777777" w:rsidR="00143897" w:rsidRDefault="00143897" w:rsidP="00143897">
      <w:pPr>
        <w:ind w:firstLine="480"/>
      </w:pPr>
      <w:r>
        <w:rPr>
          <w:rFonts w:hint="eastAsia"/>
        </w:rPr>
        <w:t>根据以上步骤系统的开发已完成，下面展示系统的功能</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777777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18</w:t>
      </w:r>
      <w:r>
        <w:fldChar w:fldCharType="end"/>
      </w:r>
      <w:r>
        <w:rPr>
          <w:rFonts w:hint="eastAsia"/>
        </w:rPr>
        <w:t>系统辅助诊断界面</w:t>
      </w:r>
    </w:p>
    <w:p w14:paraId="320E2D14" w14:textId="77777777" w:rsidR="00E53540" w:rsidRPr="00370433" w:rsidRDefault="00E53540" w:rsidP="007A1BBE">
      <w:pPr>
        <w:pStyle w:val="2"/>
        <w:numPr>
          <w:ilvl w:val="1"/>
          <w:numId w:val="30"/>
        </w:numPr>
        <w:ind w:left="142" w:hanging="152"/>
        <w:rPr>
          <w:rFonts w:cs="Times New Roman"/>
        </w:rPr>
      </w:pPr>
      <w:bookmarkStart w:id="58" w:name="_Toc377104206"/>
      <w:r w:rsidRPr="00370433">
        <w:rPr>
          <w:rFonts w:cs="Times New Roman"/>
        </w:rPr>
        <w:t>本章小结</w:t>
      </w:r>
      <w:bookmarkEnd w:id="58"/>
    </w:p>
    <w:p w14:paraId="64E42CA2" w14:textId="77777777" w:rsidR="0084705F" w:rsidRDefault="0084705F" w:rsidP="0084705F">
      <w:pPr>
        <w:ind w:firstLine="480"/>
      </w:pPr>
      <w:r>
        <w:rPr>
          <w:rFonts w:hint="eastAsia"/>
        </w:rPr>
        <w:t>本章基于面向社区的疾病诊断决策支持系统框架的开发流程，进行了老年痴呆症诊断决策支持系统的开发。</w:t>
      </w:r>
    </w:p>
    <w:p w14:paraId="209130EC" w14:textId="77777777"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FB0F55">
          <w:headerReference w:type="default" r:id="rId97"/>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59" w:name="_Toc377104207"/>
      <w:r w:rsidRPr="00370433">
        <w:lastRenderedPageBreak/>
        <w:t>总结与展望</w:t>
      </w:r>
      <w:bookmarkEnd w:id="59"/>
    </w:p>
    <w:p w14:paraId="43CCA9E1" w14:textId="77777777" w:rsidR="004F0892" w:rsidRDefault="004F0892" w:rsidP="00547507">
      <w:pPr>
        <w:pStyle w:val="2"/>
        <w:numPr>
          <w:ilvl w:val="1"/>
          <w:numId w:val="30"/>
        </w:numPr>
        <w:ind w:leftChars="-4" w:left="142" w:hangingChars="54" w:hanging="152"/>
        <w:rPr>
          <w:rFonts w:cs="Times New Roman"/>
        </w:rPr>
      </w:pPr>
      <w:bookmarkStart w:id="60" w:name="_Toc377104208"/>
      <w:r w:rsidRPr="00370433">
        <w:rPr>
          <w:rFonts w:cs="Times New Roman"/>
        </w:rPr>
        <w:t>总结</w:t>
      </w:r>
      <w:bookmarkEnd w:id="60"/>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77777777" w:rsidR="00BC02DF" w:rsidRDefault="00FC627E" w:rsidP="00BC02DF">
      <w:pPr>
        <w:ind w:firstLine="480"/>
      </w:pPr>
      <w:r>
        <w:rPr>
          <w:rFonts w:hint="eastAsia"/>
        </w:rPr>
        <w:t>基于此服务模式构建面向社区的临床决策支持系统需要解决</w:t>
      </w:r>
      <w:commentRangeStart w:id="61"/>
      <w:r>
        <w:rPr>
          <w:rFonts w:hint="eastAsia"/>
        </w:rPr>
        <w:t>三个关键问题：</w:t>
      </w:r>
      <w:commentRangeEnd w:id="61"/>
      <w:r w:rsidR="009B2B5A">
        <w:rPr>
          <w:rStyle w:val="af4"/>
        </w:rPr>
        <w:commentReference w:id="61"/>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77777777"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w:t>
      </w:r>
      <w:commentRangeStart w:id="62"/>
      <w:r w:rsidR="00486D08">
        <w:rPr>
          <w:rFonts w:hint="eastAsia"/>
        </w:rPr>
        <w:t>以下几点</w:t>
      </w:r>
      <w:r w:rsidR="00125A54">
        <w:rPr>
          <w:rFonts w:hint="eastAsia"/>
        </w:rPr>
        <w:t>：</w:t>
      </w:r>
      <w:commentRangeEnd w:id="62"/>
      <w:r w:rsidR="009B2B5A">
        <w:rPr>
          <w:rStyle w:val="af4"/>
        </w:rPr>
        <w:commentReference w:id="62"/>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rPr>
          <w:ins w:id="63" w:author="FGJ" w:date="2014-02-17T13:27:00Z"/>
        </w:rPr>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7777777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Pr>
          <w:rFonts w:hint="eastAsia"/>
        </w:rPr>
        <w:t>供上层程序调用。这样既屏蔽了推理的语言和平台的差异性，又提供了推理方法的统一管理。</w:t>
      </w:r>
    </w:p>
    <w:p w14:paraId="5964B18C" w14:textId="18736CBC" w:rsidR="00F42391" w:rsidRPr="00125A54" w:rsidRDefault="00F42391" w:rsidP="00F42391">
      <w:pPr>
        <w:ind w:left="420" w:firstLineChars="0" w:firstLine="0"/>
      </w:pPr>
    </w:p>
    <w:p w14:paraId="7363E05F" w14:textId="77777777"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64" w:name="_Toc377104209"/>
      <w:r w:rsidRPr="00370433">
        <w:rPr>
          <w:rFonts w:cs="Times New Roman"/>
        </w:rPr>
        <w:t>展望</w:t>
      </w:r>
      <w:bookmarkEnd w:id="64"/>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77777777"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commentRangeStart w:id="65"/>
      <w:r w:rsidRPr="001D1673">
        <w:rPr>
          <w:rFonts w:hint="eastAsia"/>
        </w:rPr>
        <w:t>图像检查信息在医疗数据中也很常见</w:t>
      </w:r>
      <w:commentRangeEnd w:id="65"/>
      <w:r w:rsidR="009B2B5A">
        <w:rPr>
          <w:rStyle w:val="af4"/>
          <w:rFonts w:cs="Times New Roman"/>
        </w:rPr>
        <w:commentReference w:id="65"/>
      </w:r>
      <w:r w:rsidRPr="001D1673">
        <w:rPr>
          <w:rFonts w:hint="eastAsia"/>
        </w:rPr>
        <w:t>，</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w:t>
      </w:r>
      <w:r w:rsidR="00EC7DEE">
        <w:rPr>
          <w:rFonts w:hint="eastAsia"/>
        </w:rPr>
        <w:lastRenderedPageBreak/>
        <w:t>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FB0F55">
          <w:headerReference w:type="default" r:id="rId98"/>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66" w:name="_Toc377104210"/>
      <w:r w:rsidRPr="00370433">
        <w:lastRenderedPageBreak/>
        <w:t>作者简介</w:t>
      </w:r>
      <w:bookmarkEnd w:id="66"/>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FB0F55">
          <w:headerReference w:type="default" r:id="rId99"/>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67" w:name="_Toc377104211"/>
      <w:r w:rsidRPr="00370433">
        <w:lastRenderedPageBreak/>
        <w:t>参考文献</w:t>
      </w:r>
      <w:bookmarkEnd w:id="67"/>
    </w:p>
    <w:p w14:paraId="401F789B" w14:textId="77777777" w:rsidR="00174A38" w:rsidRDefault="00730270" w:rsidP="00777BB5">
      <w:pPr>
        <w:spacing w:line="240" w:lineRule="auto"/>
        <w:ind w:left="240" w:hangingChars="100" w:hanging="240"/>
        <w:rPr>
          <w:noProof/>
        </w:rPr>
      </w:pPr>
      <w:r>
        <w:rPr>
          <w:noProof/>
        </w:rPr>
        <w:fldChar w:fldCharType="begin"/>
      </w:r>
      <w:r>
        <w:rPr>
          <w:noProof/>
        </w:rPr>
        <w:instrText xml:space="preserve"> ADDIN EN.REFLIST </w:instrText>
      </w:r>
      <w:r>
        <w:rPr>
          <w:noProof/>
        </w:rPr>
        <w:fldChar w:fldCharType="separate"/>
      </w:r>
      <w:bookmarkStart w:id="68" w:name="_ENREF_1"/>
      <w:r w:rsidR="00777BB5">
        <w:rPr>
          <w:rFonts w:hint="eastAsia"/>
          <w:noProof/>
        </w:rPr>
        <w:t>[1]</w:t>
      </w:r>
      <w:r w:rsidR="00174A38">
        <w:rPr>
          <w:rFonts w:hint="eastAsia"/>
          <w:noProof/>
        </w:rPr>
        <w:t>赵志威</w:t>
      </w:r>
      <w:r w:rsidR="00174A38">
        <w:rPr>
          <w:rFonts w:hint="eastAsia"/>
          <w:noProof/>
        </w:rPr>
        <w:t xml:space="preserve">. </w:t>
      </w:r>
      <w:r w:rsidR="00174A38">
        <w:rPr>
          <w:rFonts w:hint="eastAsia"/>
          <w:noProof/>
        </w:rPr>
        <w:t>我国社区医疗现状及推行首诊制的必要性</w:t>
      </w:r>
      <w:r w:rsidR="00174A38">
        <w:rPr>
          <w:rFonts w:hint="eastAsia"/>
          <w:noProof/>
        </w:rPr>
        <w:t xml:space="preserve"> [J]. </w:t>
      </w:r>
      <w:r w:rsidR="00174A38">
        <w:rPr>
          <w:rFonts w:hint="eastAsia"/>
          <w:noProof/>
        </w:rPr>
        <w:t>中国中医药咨讯</w:t>
      </w:r>
      <w:r w:rsidR="00174A38">
        <w:rPr>
          <w:rFonts w:hint="eastAsia"/>
          <w:noProof/>
        </w:rPr>
        <w:t xml:space="preserve">, 2010, 2(28): </w:t>
      </w:r>
      <w:bookmarkEnd w:id="68"/>
    </w:p>
    <w:p w14:paraId="1262AF86" w14:textId="77777777" w:rsidR="00174A38" w:rsidRDefault="00174A38" w:rsidP="00777BB5">
      <w:pPr>
        <w:spacing w:line="240" w:lineRule="auto"/>
        <w:ind w:left="240" w:hangingChars="100" w:hanging="240"/>
        <w:rPr>
          <w:noProof/>
        </w:rPr>
      </w:pPr>
      <w:bookmarkStart w:id="69" w:name="_ENREF_2"/>
      <w:r>
        <w:rPr>
          <w:rFonts w:hint="eastAsia"/>
          <w:noProof/>
        </w:rPr>
        <w:t>[2]</w:t>
      </w:r>
      <w:r>
        <w:rPr>
          <w:rFonts w:hint="eastAsia"/>
          <w:noProof/>
        </w:rPr>
        <w:t>黎友隆</w:t>
      </w:r>
      <w:r>
        <w:rPr>
          <w:rFonts w:hint="eastAsia"/>
          <w:noProof/>
        </w:rPr>
        <w:t xml:space="preserve">, </w:t>
      </w:r>
      <w:r>
        <w:rPr>
          <w:rFonts w:hint="eastAsia"/>
          <w:noProof/>
        </w:rPr>
        <w:t>林少东</w:t>
      </w:r>
      <w:r>
        <w:rPr>
          <w:rFonts w:hint="eastAsia"/>
          <w:noProof/>
        </w:rPr>
        <w:t xml:space="preserve">, </w:t>
      </w:r>
      <w:r>
        <w:rPr>
          <w:rFonts w:hint="eastAsia"/>
          <w:noProof/>
        </w:rPr>
        <w:t>罗雅霞</w:t>
      </w:r>
      <w:r>
        <w:rPr>
          <w:rFonts w:hint="eastAsia"/>
          <w:noProof/>
        </w:rPr>
        <w:t xml:space="preserve">. </w:t>
      </w:r>
      <w:r>
        <w:rPr>
          <w:rFonts w:hint="eastAsia"/>
          <w:noProof/>
        </w:rPr>
        <w:t>社区医疗服务的发展策略研究</w:t>
      </w:r>
      <w:r>
        <w:rPr>
          <w:rFonts w:hint="eastAsia"/>
          <w:noProof/>
        </w:rPr>
        <w:t xml:space="preserve"> [J]. </w:t>
      </w:r>
      <w:r>
        <w:rPr>
          <w:rFonts w:hint="eastAsia"/>
          <w:noProof/>
        </w:rPr>
        <w:t>经济研究导刊</w:t>
      </w:r>
      <w:r>
        <w:rPr>
          <w:rFonts w:hint="eastAsia"/>
          <w:noProof/>
        </w:rPr>
        <w:t>, 2013, 8): 164-8.</w:t>
      </w:r>
      <w:bookmarkEnd w:id="69"/>
    </w:p>
    <w:p w14:paraId="6EF459A8" w14:textId="77777777" w:rsidR="00174A38" w:rsidRDefault="00174A38" w:rsidP="00777BB5">
      <w:pPr>
        <w:spacing w:line="240" w:lineRule="auto"/>
        <w:ind w:left="240" w:hangingChars="100" w:hanging="240"/>
        <w:rPr>
          <w:noProof/>
        </w:rPr>
      </w:pPr>
      <w:bookmarkStart w:id="70" w:name="_ENREF_3"/>
      <w:r>
        <w:rPr>
          <w:rFonts w:hint="eastAsia"/>
          <w:noProof/>
        </w:rPr>
        <w:t>[3]</w:t>
      </w:r>
      <w:r>
        <w:rPr>
          <w:rFonts w:hint="eastAsia"/>
          <w:noProof/>
        </w:rPr>
        <w:tab/>
      </w:r>
      <w:r>
        <w:rPr>
          <w:rFonts w:hint="eastAsia"/>
          <w:noProof/>
        </w:rPr>
        <w:t>刘尚辉</w:t>
      </w:r>
      <w:r>
        <w:rPr>
          <w:rFonts w:hint="eastAsia"/>
          <w:noProof/>
        </w:rPr>
        <w:t xml:space="preserve">, </w:t>
      </w:r>
      <w:r>
        <w:rPr>
          <w:rFonts w:hint="eastAsia"/>
          <w:noProof/>
        </w:rPr>
        <w:t>曾文</w:t>
      </w:r>
      <w:r>
        <w:rPr>
          <w:rFonts w:hint="eastAsia"/>
          <w:noProof/>
        </w:rPr>
        <w:t xml:space="preserve">. </w:t>
      </w:r>
      <w:r>
        <w:rPr>
          <w:rFonts w:hint="eastAsia"/>
          <w:noProof/>
        </w:rPr>
        <w:t>建立城乡社区疾病规范化诊疗智能决策知识系统的构想及探讨</w:t>
      </w:r>
      <w:r>
        <w:rPr>
          <w:rFonts w:hint="eastAsia"/>
          <w:noProof/>
        </w:rPr>
        <w:t xml:space="preserve"> [J]. </w:t>
      </w:r>
      <w:r>
        <w:rPr>
          <w:rFonts w:hint="eastAsia"/>
          <w:noProof/>
        </w:rPr>
        <w:t>中国全科医学</w:t>
      </w:r>
      <w:r>
        <w:rPr>
          <w:rFonts w:hint="eastAsia"/>
          <w:noProof/>
        </w:rPr>
        <w:t xml:space="preserve">, 2011, 14(22): </w:t>
      </w:r>
      <w:bookmarkEnd w:id="70"/>
    </w:p>
    <w:p w14:paraId="2F2061CA" w14:textId="77777777" w:rsidR="00174A38" w:rsidRDefault="00174A38" w:rsidP="00777BB5">
      <w:pPr>
        <w:spacing w:line="240" w:lineRule="auto"/>
        <w:ind w:left="240" w:hangingChars="100" w:hanging="240"/>
        <w:rPr>
          <w:noProof/>
        </w:rPr>
      </w:pPr>
      <w:bookmarkStart w:id="71" w:name="_ENREF_4"/>
      <w:r>
        <w:rPr>
          <w:rFonts w:hint="eastAsia"/>
          <w:noProof/>
        </w:rPr>
        <w:t>[4]</w:t>
      </w:r>
      <w:r>
        <w:rPr>
          <w:rFonts w:hint="eastAsia"/>
          <w:noProof/>
        </w:rPr>
        <w:tab/>
      </w:r>
      <w:r>
        <w:rPr>
          <w:rFonts w:hint="eastAsia"/>
          <w:noProof/>
        </w:rPr>
        <w:t>刘佳</w:t>
      </w:r>
      <w:r>
        <w:rPr>
          <w:rFonts w:hint="eastAsia"/>
          <w:noProof/>
        </w:rPr>
        <w:t xml:space="preserve">, </w:t>
      </w:r>
      <w:r>
        <w:rPr>
          <w:rFonts w:hint="eastAsia"/>
          <w:noProof/>
        </w:rPr>
        <w:t>冯泽永</w:t>
      </w:r>
      <w:r>
        <w:rPr>
          <w:rFonts w:hint="eastAsia"/>
          <w:noProof/>
        </w:rPr>
        <w:t xml:space="preserve">. </w:t>
      </w:r>
      <w:r>
        <w:rPr>
          <w:rFonts w:hint="eastAsia"/>
          <w:noProof/>
        </w:rPr>
        <w:t>社区首诊制的实施困境分析及对策研究</w:t>
      </w:r>
      <w:r>
        <w:rPr>
          <w:rFonts w:hint="eastAsia"/>
          <w:noProof/>
        </w:rPr>
        <w:t xml:space="preserve"> [J]. </w:t>
      </w:r>
      <w:r>
        <w:rPr>
          <w:rFonts w:hint="eastAsia"/>
          <w:noProof/>
        </w:rPr>
        <w:t>中国全科医学</w:t>
      </w:r>
      <w:r>
        <w:rPr>
          <w:rFonts w:hint="eastAsia"/>
          <w:noProof/>
        </w:rPr>
        <w:t>, 2012, 7(006.</w:t>
      </w:r>
      <w:bookmarkEnd w:id="71"/>
    </w:p>
    <w:p w14:paraId="0854619F" w14:textId="77777777" w:rsidR="00174A38" w:rsidRDefault="00174A38" w:rsidP="00777BB5">
      <w:pPr>
        <w:spacing w:line="240" w:lineRule="auto"/>
        <w:ind w:left="240" w:hangingChars="100" w:hanging="240"/>
        <w:rPr>
          <w:noProof/>
        </w:rPr>
      </w:pPr>
      <w:bookmarkStart w:id="72" w:name="_ENREF_5"/>
      <w:r>
        <w:rPr>
          <w:rFonts w:hint="eastAsia"/>
          <w:noProof/>
        </w:rPr>
        <w:t>[5]</w:t>
      </w:r>
      <w:r>
        <w:rPr>
          <w:rFonts w:hint="eastAsia"/>
          <w:noProof/>
        </w:rPr>
        <w:tab/>
      </w:r>
      <w:r>
        <w:rPr>
          <w:rFonts w:hint="eastAsia"/>
          <w:noProof/>
        </w:rPr>
        <w:t>赖光强</w:t>
      </w:r>
      <w:r>
        <w:rPr>
          <w:rFonts w:hint="eastAsia"/>
          <w:noProof/>
        </w:rPr>
        <w:t xml:space="preserve">, </w:t>
      </w:r>
      <w:r>
        <w:rPr>
          <w:rFonts w:hint="eastAsia"/>
          <w:noProof/>
        </w:rPr>
        <w:t>王跃平</w:t>
      </w:r>
      <w:r>
        <w:rPr>
          <w:rFonts w:hint="eastAsia"/>
          <w:noProof/>
        </w:rPr>
        <w:t xml:space="preserve">, </w:t>
      </w:r>
      <w:r>
        <w:rPr>
          <w:rFonts w:hint="eastAsia"/>
          <w:noProof/>
        </w:rPr>
        <w:t>陈建</w:t>
      </w:r>
      <w:r>
        <w:rPr>
          <w:rFonts w:hint="eastAsia"/>
          <w:noProof/>
        </w:rPr>
        <w:t xml:space="preserve">, et al. </w:t>
      </w:r>
      <w:r>
        <w:rPr>
          <w:rFonts w:hint="eastAsia"/>
          <w:noProof/>
        </w:rPr>
        <w:t>深圳新型社区首诊制实施效果分析与思考</w:t>
      </w:r>
      <w:r>
        <w:rPr>
          <w:rFonts w:hint="eastAsia"/>
          <w:noProof/>
        </w:rPr>
        <w:t xml:space="preserve"> [J]. </w:t>
      </w:r>
      <w:r>
        <w:rPr>
          <w:rFonts w:hint="eastAsia"/>
          <w:noProof/>
        </w:rPr>
        <w:t>中国全科医学</w:t>
      </w:r>
      <w:r>
        <w:rPr>
          <w:rFonts w:hint="eastAsia"/>
          <w:noProof/>
        </w:rPr>
        <w:t>, 2009, 12(2): 202-3.</w:t>
      </w:r>
      <w:bookmarkEnd w:id="72"/>
    </w:p>
    <w:p w14:paraId="2831BF12" w14:textId="77777777" w:rsidR="00174A38" w:rsidRDefault="00174A38" w:rsidP="00777BB5">
      <w:pPr>
        <w:spacing w:line="240" w:lineRule="auto"/>
        <w:ind w:left="240" w:hangingChars="100" w:hanging="240"/>
        <w:rPr>
          <w:noProof/>
        </w:rPr>
      </w:pPr>
      <w:bookmarkStart w:id="73" w:name="_ENREF_6"/>
      <w:r>
        <w:rPr>
          <w:rFonts w:hint="eastAsia"/>
          <w:noProof/>
        </w:rPr>
        <w:t>[6]</w:t>
      </w:r>
      <w:r>
        <w:rPr>
          <w:rFonts w:hint="eastAsia"/>
          <w:noProof/>
        </w:rPr>
        <w:tab/>
      </w:r>
      <w:r>
        <w:rPr>
          <w:rFonts w:hint="eastAsia"/>
          <w:noProof/>
        </w:rPr>
        <w:t>田翠环</w:t>
      </w:r>
      <w:r>
        <w:rPr>
          <w:rFonts w:hint="eastAsia"/>
          <w:noProof/>
        </w:rPr>
        <w:t xml:space="preserve">, </w:t>
      </w:r>
      <w:r>
        <w:rPr>
          <w:rFonts w:hint="eastAsia"/>
          <w:noProof/>
        </w:rPr>
        <w:t>胡燕生</w:t>
      </w:r>
      <w:r>
        <w:rPr>
          <w:rFonts w:hint="eastAsia"/>
          <w:noProof/>
        </w:rPr>
        <w:t xml:space="preserve">. </w:t>
      </w:r>
      <w:r>
        <w:rPr>
          <w:rFonts w:hint="eastAsia"/>
          <w:noProof/>
        </w:rPr>
        <w:t>电子病案信息与社区医疗共享</w:t>
      </w:r>
      <w:r>
        <w:rPr>
          <w:rFonts w:hint="eastAsia"/>
          <w:noProof/>
        </w:rPr>
        <w:t xml:space="preserve"> [J]. </w:t>
      </w:r>
      <w:r>
        <w:rPr>
          <w:rFonts w:hint="eastAsia"/>
          <w:noProof/>
        </w:rPr>
        <w:t>中国病案</w:t>
      </w:r>
      <w:r>
        <w:rPr>
          <w:rFonts w:hint="eastAsia"/>
          <w:noProof/>
        </w:rPr>
        <w:t>, 2011, 12(6): 48-.</w:t>
      </w:r>
      <w:bookmarkEnd w:id="73"/>
    </w:p>
    <w:p w14:paraId="177BD2C2" w14:textId="77777777" w:rsidR="00174A38" w:rsidRDefault="00174A38" w:rsidP="00777BB5">
      <w:pPr>
        <w:spacing w:line="240" w:lineRule="auto"/>
        <w:ind w:left="240" w:hangingChars="100" w:hanging="240"/>
        <w:rPr>
          <w:noProof/>
        </w:rPr>
      </w:pPr>
      <w:bookmarkStart w:id="74" w:name="_ENREF_7"/>
      <w:r>
        <w:rPr>
          <w:rFonts w:hint="eastAsia"/>
          <w:noProof/>
        </w:rPr>
        <w:t>[7]</w:t>
      </w:r>
      <w:r>
        <w:rPr>
          <w:rFonts w:hint="eastAsia"/>
          <w:noProof/>
        </w:rPr>
        <w:tab/>
      </w:r>
      <w:r>
        <w:rPr>
          <w:rFonts w:hint="eastAsia"/>
          <w:noProof/>
        </w:rPr>
        <w:t>祝丽玲</w:t>
      </w:r>
      <w:r>
        <w:rPr>
          <w:rFonts w:hint="eastAsia"/>
          <w:noProof/>
        </w:rPr>
        <w:t xml:space="preserve">, </w:t>
      </w:r>
      <w:r>
        <w:rPr>
          <w:rFonts w:hint="eastAsia"/>
          <w:noProof/>
        </w:rPr>
        <w:t>张艺潆</w:t>
      </w:r>
      <w:r>
        <w:rPr>
          <w:rFonts w:hint="eastAsia"/>
          <w:noProof/>
        </w:rPr>
        <w:t xml:space="preserve">, </w:t>
      </w:r>
      <w:r>
        <w:rPr>
          <w:rFonts w:hint="eastAsia"/>
          <w:noProof/>
        </w:rPr>
        <w:t>王佐卿</w:t>
      </w:r>
      <w:r>
        <w:rPr>
          <w:rFonts w:hint="eastAsia"/>
          <w:noProof/>
        </w:rPr>
        <w:t xml:space="preserve">, et al. </w:t>
      </w:r>
      <w:r>
        <w:rPr>
          <w:rFonts w:hint="eastAsia"/>
          <w:noProof/>
        </w:rPr>
        <w:t>国外全科医学教育模式对我国的启示</w:t>
      </w:r>
      <w:r>
        <w:rPr>
          <w:rFonts w:hint="eastAsia"/>
          <w:noProof/>
        </w:rPr>
        <w:t xml:space="preserve"> [J] [J]. </w:t>
      </w:r>
      <w:r>
        <w:rPr>
          <w:rFonts w:hint="eastAsia"/>
          <w:noProof/>
        </w:rPr>
        <w:t>中国医院管理</w:t>
      </w:r>
      <w:r>
        <w:rPr>
          <w:rFonts w:hint="eastAsia"/>
          <w:noProof/>
        </w:rPr>
        <w:t>, 2012, 32(3): 69-70.</w:t>
      </w:r>
      <w:bookmarkEnd w:id="74"/>
    </w:p>
    <w:p w14:paraId="04511F51" w14:textId="77777777" w:rsidR="00174A38" w:rsidRDefault="00174A38" w:rsidP="00777BB5">
      <w:pPr>
        <w:spacing w:line="240" w:lineRule="auto"/>
        <w:ind w:left="240" w:hangingChars="100" w:hanging="240"/>
        <w:rPr>
          <w:noProof/>
        </w:rPr>
      </w:pPr>
      <w:bookmarkStart w:id="75" w:name="_ENREF_8"/>
      <w:r>
        <w:rPr>
          <w:rFonts w:hint="eastAsia"/>
          <w:noProof/>
        </w:rPr>
        <w:t>[8]</w:t>
      </w:r>
      <w:r>
        <w:rPr>
          <w:rFonts w:hint="eastAsia"/>
          <w:noProof/>
        </w:rPr>
        <w:tab/>
      </w:r>
      <w:r>
        <w:rPr>
          <w:rFonts w:hint="eastAsia"/>
          <w:noProof/>
        </w:rPr>
        <w:t>关昕</w:t>
      </w:r>
      <w:r>
        <w:rPr>
          <w:rFonts w:hint="eastAsia"/>
          <w:noProof/>
        </w:rPr>
        <w:t xml:space="preserve">. </w:t>
      </w:r>
      <w:r>
        <w:rPr>
          <w:rFonts w:hint="eastAsia"/>
          <w:noProof/>
        </w:rPr>
        <w:t>国外医疗机构间转诊模式及借鉴</w:t>
      </w:r>
      <w:r>
        <w:rPr>
          <w:rFonts w:hint="eastAsia"/>
          <w:noProof/>
        </w:rPr>
        <w:t xml:space="preserve"> [J]. </w:t>
      </w:r>
      <w:r>
        <w:rPr>
          <w:rFonts w:hint="eastAsia"/>
          <w:noProof/>
        </w:rPr>
        <w:t>国外医学</w:t>
      </w:r>
      <w:r>
        <w:rPr>
          <w:rFonts w:hint="eastAsia"/>
          <w:noProof/>
        </w:rPr>
        <w:t xml:space="preserve">, 2009, </w:t>
      </w:r>
      <w:bookmarkEnd w:id="75"/>
    </w:p>
    <w:p w14:paraId="372B1ACD" w14:textId="77777777" w:rsidR="00174A38" w:rsidRDefault="00174A38" w:rsidP="00777BB5">
      <w:pPr>
        <w:spacing w:line="240" w:lineRule="auto"/>
        <w:ind w:left="240" w:hangingChars="100" w:hanging="240"/>
        <w:rPr>
          <w:noProof/>
        </w:rPr>
      </w:pPr>
      <w:bookmarkStart w:id="76" w:name="_ENREF_9"/>
      <w:r>
        <w:rPr>
          <w:rFonts w:hint="eastAsia"/>
          <w:noProof/>
        </w:rPr>
        <w:t>[9]</w:t>
      </w:r>
      <w:r>
        <w:rPr>
          <w:rFonts w:hint="eastAsia"/>
          <w:noProof/>
        </w:rPr>
        <w:tab/>
      </w:r>
      <w:r>
        <w:rPr>
          <w:rFonts w:hint="eastAsia"/>
          <w:noProof/>
        </w:rPr>
        <w:t>胡丹</w:t>
      </w:r>
      <w:r>
        <w:rPr>
          <w:rFonts w:hint="eastAsia"/>
          <w:noProof/>
        </w:rPr>
        <w:t xml:space="preserve">. </w:t>
      </w:r>
      <w:r>
        <w:rPr>
          <w:rFonts w:hint="eastAsia"/>
          <w:noProof/>
        </w:rPr>
        <w:t>中外全科医学教育模式的比较与分析</w:t>
      </w:r>
      <w:r>
        <w:rPr>
          <w:rFonts w:hint="eastAsia"/>
          <w:noProof/>
        </w:rPr>
        <w:t xml:space="preserve"> [J]. </w:t>
      </w:r>
      <w:r>
        <w:rPr>
          <w:rFonts w:hint="eastAsia"/>
          <w:noProof/>
        </w:rPr>
        <w:t>九江学院学报</w:t>
      </w:r>
      <w:r>
        <w:rPr>
          <w:rFonts w:hint="eastAsia"/>
          <w:noProof/>
        </w:rPr>
        <w:t xml:space="preserve"> (</w:t>
      </w:r>
      <w:r>
        <w:rPr>
          <w:rFonts w:hint="eastAsia"/>
          <w:noProof/>
        </w:rPr>
        <w:t>自然科学版</w:t>
      </w:r>
      <w:r>
        <w:rPr>
          <w:rFonts w:hint="eastAsia"/>
          <w:noProof/>
        </w:rPr>
        <w:t>), 2011, 1(91-4.</w:t>
      </w:r>
      <w:bookmarkEnd w:id="76"/>
    </w:p>
    <w:p w14:paraId="0BB0030B" w14:textId="77777777" w:rsidR="00174A38" w:rsidRDefault="00174A38" w:rsidP="00777BB5">
      <w:pPr>
        <w:spacing w:line="240" w:lineRule="auto"/>
        <w:ind w:left="240" w:hangingChars="100" w:hanging="240"/>
        <w:rPr>
          <w:noProof/>
        </w:rPr>
      </w:pPr>
      <w:bookmarkStart w:id="77"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77"/>
    </w:p>
    <w:p w14:paraId="7A7164EE" w14:textId="77777777" w:rsidR="00174A38" w:rsidRDefault="00174A38" w:rsidP="00777BB5">
      <w:pPr>
        <w:spacing w:line="240" w:lineRule="auto"/>
        <w:ind w:left="240" w:hangingChars="100" w:hanging="240"/>
        <w:rPr>
          <w:noProof/>
        </w:rPr>
      </w:pPr>
      <w:bookmarkStart w:id="78"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78"/>
    </w:p>
    <w:p w14:paraId="6B39F78B" w14:textId="77777777" w:rsidR="00174A38" w:rsidRDefault="00174A38" w:rsidP="00777BB5">
      <w:pPr>
        <w:spacing w:line="240" w:lineRule="auto"/>
        <w:ind w:left="240" w:hangingChars="100" w:hanging="240"/>
        <w:rPr>
          <w:noProof/>
        </w:rPr>
      </w:pPr>
      <w:bookmarkStart w:id="79"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79"/>
    </w:p>
    <w:p w14:paraId="29DA7DB8" w14:textId="77777777" w:rsidR="00174A38" w:rsidRDefault="00174A38" w:rsidP="00777BB5">
      <w:pPr>
        <w:spacing w:line="240" w:lineRule="auto"/>
        <w:ind w:left="240" w:hangingChars="100" w:hanging="240"/>
        <w:rPr>
          <w:noProof/>
        </w:rPr>
      </w:pPr>
      <w:bookmarkStart w:id="80"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80"/>
    </w:p>
    <w:p w14:paraId="3E15B6D0" w14:textId="77777777" w:rsidR="00174A38" w:rsidRDefault="00174A38" w:rsidP="00777BB5">
      <w:pPr>
        <w:spacing w:line="240" w:lineRule="auto"/>
        <w:ind w:left="240" w:hangingChars="100" w:hanging="240"/>
        <w:rPr>
          <w:noProof/>
        </w:rPr>
      </w:pPr>
      <w:bookmarkStart w:id="81" w:name="_ENREF_14"/>
      <w:r>
        <w:rPr>
          <w:noProof/>
        </w:rPr>
        <w:t>[14]</w:t>
      </w:r>
      <w:r>
        <w:rPr>
          <w:noProof/>
        </w:rPr>
        <w:tab/>
        <w:t>MCCOY A B, MELTON G B, WRIGHT A, et al. Clinical Decision Support for Colon and Rectal Surgery: An Overview [J]. Clinics in Colon and Rectal Surgery, 2013, 26(01): 023-30.</w:t>
      </w:r>
      <w:bookmarkEnd w:id="81"/>
    </w:p>
    <w:p w14:paraId="62132187" w14:textId="77777777" w:rsidR="00174A38" w:rsidRDefault="00174A38" w:rsidP="00777BB5">
      <w:pPr>
        <w:spacing w:line="240" w:lineRule="auto"/>
        <w:ind w:left="240" w:hangingChars="100" w:hanging="240"/>
        <w:rPr>
          <w:noProof/>
        </w:rPr>
      </w:pPr>
      <w:bookmarkStart w:id="82"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82"/>
    </w:p>
    <w:p w14:paraId="12FA1B53" w14:textId="77777777" w:rsidR="00174A38" w:rsidRDefault="00174A38" w:rsidP="00777BB5">
      <w:pPr>
        <w:spacing w:line="240" w:lineRule="auto"/>
        <w:ind w:left="240" w:hangingChars="100" w:hanging="240"/>
        <w:rPr>
          <w:noProof/>
        </w:rPr>
      </w:pPr>
      <w:bookmarkStart w:id="83"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83"/>
    </w:p>
    <w:p w14:paraId="1FF70C7B" w14:textId="77777777" w:rsidR="00174A38" w:rsidRDefault="00174A38" w:rsidP="00777BB5">
      <w:pPr>
        <w:spacing w:line="240" w:lineRule="auto"/>
        <w:ind w:left="240" w:hangingChars="100" w:hanging="240"/>
        <w:rPr>
          <w:noProof/>
        </w:rPr>
      </w:pPr>
      <w:bookmarkStart w:id="84" w:name="_ENREF_17"/>
      <w:r>
        <w:rPr>
          <w:noProof/>
        </w:rPr>
        <w:t>[17]</w:t>
      </w:r>
      <w:r>
        <w:rPr>
          <w:noProof/>
        </w:rPr>
        <w:tab/>
        <w:t>OSHEROFF J A, TEICH J M, MIDDLETON B, et al. A roadmap for national action on clinical decision support [J]. Journal of the American medical informatics association, 2007, 14(2): 141-5.</w:t>
      </w:r>
      <w:bookmarkEnd w:id="84"/>
    </w:p>
    <w:p w14:paraId="63A68F8A" w14:textId="77777777" w:rsidR="00174A38" w:rsidRDefault="00174A38" w:rsidP="00777BB5">
      <w:pPr>
        <w:spacing w:line="240" w:lineRule="auto"/>
        <w:ind w:left="240" w:hangingChars="100" w:hanging="240"/>
        <w:rPr>
          <w:noProof/>
        </w:rPr>
      </w:pPr>
      <w:bookmarkStart w:id="85" w:name="_ENREF_18"/>
      <w:r>
        <w:rPr>
          <w:noProof/>
        </w:rPr>
        <w:t>[18]</w:t>
      </w:r>
      <w:r>
        <w:rPr>
          <w:noProof/>
        </w:rPr>
        <w:tab/>
        <w:t>STONEBRAKER M. SQL databases v. NoSQL databases [J]. Communications of the ACM, 2010, 53(4): 10-1.</w:t>
      </w:r>
      <w:bookmarkEnd w:id="85"/>
    </w:p>
    <w:p w14:paraId="07DD9E91" w14:textId="77777777" w:rsidR="00174A38" w:rsidRDefault="00174A38" w:rsidP="00777BB5">
      <w:pPr>
        <w:spacing w:line="240" w:lineRule="auto"/>
        <w:ind w:left="240" w:hangingChars="100" w:hanging="240"/>
        <w:rPr>
          <w:noProof/>
        </w:rPr>
      </w:pPr>
      <w:bookmarkStart w:id="86" w:name="_ENREF_19"/>
      <w:r>
        <w:rPr>
          <w:noProof/>
        </w:rPr>
        <w:t>[19]</w:t>
      </w:r>
      <w:r>
        <w:rPr>
          <w:noProof/>
        </w:rPr>
        <w:tab/>
        <w:t>PRITCHETT D. Base: An acid alternative [J]. Queue, 2008, 6(3): 48-55.</w:t>
      </w:r>
      <w:bookmarkEnd w:id="86"/>
    </w:p>
    <w:p w14:paraId="5C18D6B3" w14:textId="77777777" w:rsidR="00174A38" w:rsidRDefault="00174A38" w:rsidP="00777BB5">
      <w:pPr>
        <w:spacing w:line="240" w:lineRule="auto"/>
        <w:ind w:left="240" w:hangingChars="100" w:hanging="240"/>
        <w:rPr>
          <w:noProof/>
        </w:rPr>
      </w:pPr>
      <w:bookmarkStart w:id="87"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87"/>
    </w:p>
    <w:p w14:paraId="3FF16971" w14:textId="77777777" w:rsidR="00174A38" w:rsidRDefault="00174A38" w:rsidP="00777BB5">
      <w:pPr>
        <w:spacing w:line="240" w:lineRule="auto"/>
        <w:ind w:left="240" w:hangingChars="100" w:hanging="240"/>
        <w:rPr>
          <w:noProof/>
        </w:rPr>
      </w:pPr>
      <w:bookmarkStart w:id="88" w:name="_ENREF_21"/>
      <w:r>
        <w:rPr>
          <w:noProof/>
        </w:rPr>
        <w:t>[21]</w:t>
      </w:r>
      <w:r>
        <w:rPr>
          <w:noProof/>
        </w:rPr>
        <w:tab/>
        <w:t>QJYONG.</w:t>
      </w:r>
      <w:bookmarkEnd w:id="88"/>
    </w:p>
    <w:p w14:paraId="2B66FAC7" w14:textId="77777777" w:rsidR="00174A38" w:rsidRDefault="00174A38" w:rsidP="00777BB5">
      <w:pPr>
        <w:spacing w:line="240" w:lineRule="auto"/>
        <w:ind w:left="240" w:hangingChars="100" w:hanging="240"/>
        <w:rPr>
          <w:noProof/>
        </w:rPr>
      </w:pPr>
      <w:bookmarkStart w:id="89" w:name="_ENREF_22"/>
      <w:r>
        <w:rPr>
          <w:noProof/>
        </w:rPr>
        <w:t>[22]</w:t>
      </w:r>
      <w:r>
        <w:rPr>
          <w:noProof/>
        </w:rPr>
        <w:tab/>
        <w:t>MELL P, GRANCE T. The NIST definition of cloud computing. National Institute of Standards and Technology [J]. Information Technology Laboratory, Version, 2009, 15(10.07): 2009.</w:t>
      </w:r>
      <w:bookmarkEnd w:id="89"/>
    </w:p>
    <w:p w14:paraId="28AF7F42" w14:textId="77777777" w:rsidR="00174A38" w:rsidRDefault="00174A38" w:rsidP="00777BB5">
      <w:pPr>
        <w:spacing w:line="240" w:lineRule="auto"/>
        <w:ind w:left="240" w:hangingChars="100" w:hanging="240"/>
        <w:rPr>
          <w:noProof/>
        </w:rPr>
      </w:pPr>
      <w:bookmarkStart w:id="90" w:name="_ENREF_23"/>
      <w:r>
        <w:rPr>
          <w:rFonts w:hint="eastAsia"/>
          <w:noProof/>
        </w:rPr>
        <w:t>[23]</w:t>
      </w:r>
      <w:r>
        <w:rPr>
          <w:rFonts w:hint="eastAsia"/>
          <w:noProof/>
        </w:rPr>
        <w:tab/>
        <w:t>10GEN. MongoDB</w:t>
      </w:r>
      <w:r>
        <w:rPr>
          <w:rFonts w:hint="eastAsia"/>
          <w:noProof/>
        </w:rPr>
        <w:t>官方网站</w:t>
      </w:r>
      <w:r>
        <w:rPr>
          <w:rFonts w:hint="eastAsia"/>
          <w:noProof/>
        </w:rPr>
        <w:t xml:space="preserve"> [M].</w:t>
      </w:r>
      <w:bookmarkEnd w:id="90"/>
    </w:p>
    <w:p w14:paraId="6FB1CE15" w14:textId="77777777" w:rsidR="00174A38" w:rsidRDefault="00174A38" w:rsidP="00777BB5">
      <w:pPr>
        <w:spacing w:line="240" w:lineRule="auto"/>
        <w:ind w:left="240" w:hangingChars="100" w:hanging="240"/>
        <w:rPr>
          <w:noProof/>
        </w:rPr>
      </w:pPr>
      <w:bookmarkStart w:id="91" w:name="_ENREF_24"/>
      <w:r>
        <w:rPr>
          <w:noProof/>
        </w:rPr>
        <w:t>[24]</w:t>
      </w:r>
      <w:r>
        <w:rPr>
          <w:noProof/>
        </w:rPr>
        <w:tab/>
        <w:t>YU</w:t>
      </w:r>
      <w:r>
        <w:rPr>
          <w:rFonts w:hint="eastAsia"/>
          <w:noProof/>
        </w:rPr>
        <w:t xml:space="preserve"> S, LIU R, ZHAO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91"/>
    </w:p>
    <w:p w14:paraId="133BE3EF" w14:textId="77777777" w:rsidR="00174A38" w:rsidRDefault="00174A38" w:rsidP="00777BB5">
      <w:pPr>
        <w:spacing w:line="240" w:lineRule="auto"/>
        <w:ind w:left="240" w:hangingChars="100" w:hanging="240"/>
        <w:rPr>
          <w:noProof/>
        </w:rPr>
      </w:pPr>
      <w:bookmarkStart w:id="92" w:name="_ENREF_25"/>
      <w:r>
        <w:rPr>
          <w:noProof/>
        </w:rPr>
        <w:t>[25]</w:t>
      </w:r>
      <w:r>
        <w:rPr>
          <w:noProof/>
        </w:rPr>
        <w:tab/>
        <w:t>WANG Y, ZHOU J, FAN X, et al. Classification and clinical features of headache patients: an outpatient clinic study from China [J]. The journal of headache and pain, 2011, 12(5): 561-7.</w:t>
      </w:r>
      <w:bookmarkEnd w:id="92"/>
    </w:p>
    <w:p w14:paraId="7BA3F54D" w14:textId="77777777" w:rsidR="00174A38" w:rsidRDefault="00174A38" w:rsidP="00777BB5">
      <w:pPr>
        <w:spacing w:line="240" w:lineRule="auto"/>
        <w:ind w:left="240" w:hangingChars="100" w:hanging="240"/>
        <w:rPr>
          <w:noProof/>
        </w:rPr>
      </w:pPr>
      <w:bookmarkStart w:id="93" w:name="_ENREF_26"/>
      <w:r>
        <w:rPr>
          <w:noProof/>
        </w:rPr>
        <w:t>[26]</w:t>
      </w:r>
      <w:r>
        <w:rPr>
          <w:noProof/>
        </w:rPr>
        <w:tab/>
        <w:t>OLESEN J, STEINER T. The International classification of headache disorders, 2nd edn (ICDH-II) [J]. Journal of Neurology, Neurosurgery &amp; Psychiatry, 2004, 75(6): 808-11.</w:t>
      </w:r>
      <w:bookmarkEnd w:id="93"/>
    </w:p>
    <w:p w14:paraId="5C0694FD" w14:textId="77777777" w:rsidR="00174A38" w:rsidRDefault="00174A38" w:rsidP="00777BB5">
      <w:pPr>
        <w:spacing w:line="240" w:lineRule="auto"/>
        <w:ind w:left="240" w:hangingChars="100" w:hanging="240"/>
        <w:rPr>
          <w:noProof/>
        </w:rPr>
      </w:pPr>
      <w:bookmarkStart w:id="94" w:name="_ENREF_27"/>
      <w:r>
        <w:rPr>
          <w:noProof/>
        </w:rPr>
        <w:t>[27]</w:t>
      </w:r>
      <w:r>
        <w:rPr>
          <w:noProof/>
        </w:rPr>
        <w:tab/>
        <w:t>TU S W, CAMPBELL J R, GLASGOW J, et al. The SAGE Guideline Model: achievements and overview [J]. Journal of the American medical informatics association, 2007, 14(5): 589-98.</w:t>
      </w:r>
      <w:bookmarkEnd w:id="94"/>
    </w:p>
    <w:p w14:paraId="038E9E3B" w14:textId="77777777" w:rsidR="00174A38" w:rsidRDefault="00174A38" w:rsidP="00777BB5">
      <w:pPr>
        <w:spacing w:line="240" w:lineRule="auto"/>
        <w:ind w:left="240" w:hangingChars="100" w:hanging="240"/>
        <w:rPr>
          <w:noProof/>
        </w:rPr>
      </w:pPr>
      <w:bookmarkStart w:id="95" w:name="_ENREF_28"/>
      <w:r>
        <w:rPr>
          <w:noProof/>
        </w:rPr>
        <w:t>[28]</w:t>
      </w:r>
      <w:r>
        <w:rPr>
          <w:noProof/>
        </w:rPr>
        <w:tab/>
        <w:t>SHANKAR R D, TU S W, MUSEN M A. Use of protege-2000 to encode clinical guidelines; proceedings of the Proc AMIA Annual Symposium, F, 2002 [C].</w:t>
      </w:r>
      <w:bookmarkEnd w:id="95"/>
    </w:p>
    <w:p w14:paraId="1158FBA1" w14:textId="77777777" w:rsidR="00174A38" w:rsidRDefault="00174A38" w:rsidP="00777BB5">
      <w:pPr>
        <w:spacing w:line="240" w:lineRule="auto"/>
        <w:ind w:left="240" w:hangingChars="100" w:hanging="240"/>
        <w:rPr>
          <w:noProof/>
        </w:rPr>
      </w:pPr>
      <w:bookmarkStart w:id="96" w:name="_ENREF_29"/>
      <w:r>
        <w:rPr>
          <w:noProof/>
        </w:rPr>
        <w:t>[29]</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96"/>
    </w:p>
    <w:p w14:paraId="1DB9F9D3" w14:textId="77777777" w:rsidR="00174A38" w:rsidRDefault="00174A38" w:rsidP="00777BB5">
      <w:pPr>
        <w:spacing w:line="240" w:lineRule="auto"/>
        <w:ind w:left="240" w:hangingChars="100" w:hanging="240"/>
        <w:rPr>
          <w:noProof/>
        </w:rPr>
      </w:pPr>
      <w:bookmarkStart w:id="97" w:name="_ENREF_30"/>
      <w:r>
        <w:rPr>
          <w:noProof/>
        </w:rPr>
        <w:t>[30]</w:t>
      </w:r>
      <w:r>
        <w:rPr>
          <w:noProof/>
        </w:rPr>
        <w:tab/>
        <w:t>BELINSON H, MICHAELSON D M. Pathological Synergism Between Amyloid-β and Apolipoprotein E4–The Most Prevalent Yet Understudied Genetic Risk Factor for Alzheimer's Disease [J]. Journal of Alzheimer's Disease, 2009, 17(3): 469-81.</w:t>
      </w:r>
      <w:bookmarkEnd w:id="97"/>
    </w:p>
    <w:p w14:paraId="02B1DF2F" w14:textId="77777777" w:rsidR="00174A38" w:rsidRDefault="00174A38" w:rsidP="00777BB5">
      <w:pPr>
        <w:spacing w:line="240" w:lineRule="auto"/>
        <w:ind w:left="240" w:hangingChars="100" w:hanging="240"/>
        <w:rPr>
          <w:noProof/>
        </w:rPr>
      </w:pPr>
      <w:bookmarkStart w:id="98" w:name="_ENREF_31"/>
      <w:r>
        <w:rPr>
          <w:rFonts w:hint="eastAsia"/>
          <w:noProof/>
        </w:rPr>
        <w:t>[31]</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98"/>
    </w:p>
    <w:p w14:paraId="7CCBC525" w14:textId="510D4FD1" w:rsidR="00730270" w:rsidRPr="00730270" w:rsidRDefault="00730270" w:rsidP="00777BB5">
      <w:pPr>
        <w:spacing w:line="240" w:lineRule="auto"/>
        <w:ind w:left="240" w:hangingChars="100" w:hanging="240"/>
      </w:pPr>
      <w:r>
        <w:rPr>
          <w:noProof/>
        </w:rPr>
        <w:fldChar w:fldCharType="end"/>
      </w:r>
    </w:p>
    <w:sectPr w:rsidR="00730270" w:rsidRPr="00730270" w:rsidSect="00FB0F55">
      <w:headerReference w:type="default" r:id="rId100"/>
      <w:endnotePr>
        <w:numFmt w:val="decimal"/>
      </w:endnotePr>
      <w:pgSz w:w="11906" w:h="16838"/>
      <w:pgMar w:top="1440" w:right="1800" w:bottom="1440" w:left="1800" w:header="851" w:footer="992" w:gutter="0"/>
      <w:cols w:space="425"/>
      <w:docGrid w:type="line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吕旭东" w:date="2014-02-16T17:06:00Z" w:initials="吕旭东">
    <w:p w14:paraId="724EF9B2" w14:textId="77777777" w:rsidR="009508B6" w:rsidRDefault="009508B6" w:rsidP="00A8319E">
      <w:pPr>
        <w:pStyle w:val="af5"/>
        <w:ind w:firstLine="420"/>
      </w:pPr>
      <w:r>
        <w:rPr>
          <w:rStyle w:val="af4"/>
        </w:rPr>
        <w:annotationRef/>
      </w:r>
      <w:r>
        <w:rPr>
          <w:rFonts w:hint="eastAsia"/>
        </w:rPr>
        <w:t>少了点</w:t>
      </w:r>
    </w:p>
  </w:comment>
  <w:comment w:id="4" w:author="吕旭东" w:date="2014-02-16T17:10:00Z" w:initials="吕旭东">
    <w:p w14:paraId="5ACE2623" w14:textId="77777777" w:rsidR="009508B6" w:rsidRDefault="009508B6" w:rsidP="00A8319E">
      <w:pPr>
        <w:pStyle w:val="af5"/>
        <w:ind w:firstLine="420"/>
      </w:pPr>
      <w:r>
        <w:rPr>
          <w:rStyle w:val="af4"/>
        </w:rPr>
        <w:annotationRef/>
      </w:r>
      <w:r>
        <w:rPr>
          <w:rFonts w:hint="eastAsia"/>
        </w:rPr>
        <w:t>根据中文摘要改进</w:t>
      </w:r>
    </w:p>
  </w:comment>
  <w:comment w:id="11" w:author="吕旭东" w:date="2014-02-16T17:13:00Z" w:initials="吕旭东">
    <w:p w14:paraId="3199EBF3" w14:textId="77777777" w:rsidR="009508B6" w:rsidRDefault="009508B6" w:rsidP="00BD0BDB">
      <w:pPr>
        <w:pStyle w:val="af5"/>
        <w:ind w:firstLine="420"/>
      </w:pPr>
      <w:r>
        <w:rPr>
          <w:rStyle w:val="af4"/>
        </w:rPr>
        <w:annotationRef/>
      </w:r>
      <w:r>
        <w:rPr>
          <w:rFonts w:hint="eastAsia"/>
        </w:rPr>
        <w:t>在文中需要有引用和对应的文字。</w:t>
      </w:r>
    </w:p>
  </w:comment>
  <w:comment w:id="12" w:author="吕旭东" w:date="2014-02-16T17:14:00Z" w:initials="吕旭东">
    <w:p w14:paraId="78FD9DF1" w14:textId="77777777" w:rsidR="009508B6" w:rsidRDefault="009508B6" w:rsidP="00BD0BDB">
      <w:pPr>
        <w:pStyle w:val="af5"/>
        <w:ind w:firstLine="420"/>
      </w:pPr>
      <w:r>
        <w:rPr>
          <w:rStyle w:val="af4"/>
        </w:rPr>
        <w:annotationRef/>
      </w:r>
      <w:r>
        <w:rPr>
          <w:rFonts w:hint="eastAsia"/>
        </w:rPr>
        <w:t>需要有文字进一步说明。</w:t>
      </w:r>
    </w:p>
  </w:comment>
  <w:comment w:id="14" w:author="吕旭东" w:date="2014-02-16T17:15:00Z" w:initials="吕旭东">
    <w:p w14:paraId="34A1307F" w14:textId="77777777" w:rsidR="009508B6" w:rsidRDefault="009508B6" w:rsidP="00BD0BDB">
      <w:pPr>
        <w:pStyle w:val="af5"/>
        <w:ind w:firstLine="420"/>
      </w:pPr>
      <w:r>
        <w:rPr>
          <w:rStyle w:val="af4"/>
        </w:rPr>
        <w:annotationRef/>
      </w:r>
      <w:r>
        <w:rPr>
          <w:rFonts w:hint="eastAsia"/>
        </w:rPr>
        <w:t>通病，全文改一下：必须在正文进行图的引用，所有图必须有文字说明（也就是说做到没有图仅看文字也能读懂）</w:t>
      </w:r>
    </w:p>
  </w:comment>
  <w:comment w:id="19" w:author="吕旭东" w:date="2014-02-16T17:23:00Z" w:initials="吕旭东">
    <w:p w14:paraId="50BC1D11" w14:textId="77777777" w:rsidR="009508B6" w:rsidRDefault="009508B6" w:rsidP="00947C2A">
      <w:pPr>
        <w:pStyle w:val="af5"/>
        <w:ind w:firstLine="420"/>
      </w:pPr>
      <w:r>
        <w:rPr>
          <w:rStyle w:val="af4"/>
        </w:rPr>
        <w:annotationRef/>
      </w:r>
      <w:r>
        <w:rPr>
          <w:rFonts w:hint="eastAsia"/>
        </w:rPr>
        <w:t>这一段倒是比较合适作为</w:t>
      </w:r>
      <w:r>
        <w:rPr>
          <w:rFonts w:hint="eastAsia"/>
        </w:rPr>
        <w:t>2.2</w:t>
      </w:r>
      <w:r>
        <w:rPr>
          <w:rFonts w:hint="eastAsia"/>
        </w:rPr>
        <w:t>的首段，因为中心思想是框架。应把它改为对所有关键技术的的一个总述。</w:t>
      </w:r>
    </w:p>
  </w:comment>
  <w:comment w:id="21" w:author="吕旭东" w:date="2014-02-16T17:25:00Z" w:initials="吕旭东">
    <w:p w14:paraId="5BB3E99E" w14:textId="77777777" w:rsidR="009508B6" w:rsidRDefault="009508B6" w:rsidP="00947C2A">
      <w:pPr>
        <w:pStyle w:val="af5"/>
        <w:ind w:firstLine="420"/>
      </w:pPr>
      <w:r>
        <w:rPr>
          <w:rStyle w:val="af4"/>
        </w:rPr>
        <w:annotationRef/>
      </w:r>
      <w:r>
        <w:rPr>
          <w:rFonts w:hint="eastAsia"/>
        </w:rPr>
        <w:t>最好这一级标题后面都是“。。。技术”</w:t>
      </w:r>
    </w:p>
  </w:comment>
  <w:comment w:id="22" w:author="吕旭东" w:date="2014-02-16T17:27:00Z" w:initials="吕旭东">
    <w:p w14:paraId="20164770" w14:textId="77777777" w:rsidR="009508B6" w:rsidRDefault="009508B6" w:rsidP="00947C2A">
      <w:pPr>
        <w:pStyle w:val="af5"/>
        <w:ind w:firstLine="420"/>
      </w:pPr>
      <w:r>
        <w:rPr>
          <w:rStyle w:val="af4"/>
        </w:rPr>
        <w:annotationRef/>
      </w:r>
      <w:r>
        <w:rPr>
          <w:rFonts w:hint="eastAsia"/>
        </w:rPr>
        <w:t>不太象问题分析，需求和现有关系数据库的问题讲得太少，把</w:t>
      </w:r>
      <w:proofErr w:type="spellStart"/>
      <w:r>
        <w:rPr>
          <w:rFonts w:hint="eastAsia"/>
        </w:rPr>
        <w:t>MongoDB</w:t>
      </w:r>
      <w:proofErr w:type="spellEnd"/>
      <w:r>
        <w:rPr>
          <w:rFonts w:hint="eastAsia"/>
        </w:rPr>
        <w:t>的好处讲得太多，这是解决方案而不是问题！应该是分析完问题后，提出</w:t>
      </w:r>
      <w:proofErr w:type="spellStart"/>
      <w:r>
        <w:rPr>
          <w:rFonts w:hint="eastAsia"/>
        </w:rPr>
        <w:t>MongoDB</w:t>
      </w:r>
      <w:proofErr w:type="spellEnd"/>
      <w:r>
        <w:rPr>
          <w:rFonts w:hint="eastAsia"/>
        </w:rPr>
        <w:t>的解决方案，然后紧接着</w:t>
      </w:r>
      <w:r>
        <w:rPr>
          <w:rFonts w:hint="eastAsia"/>
        </w:rPr>
        <w:t>2.1.1.2</w:t>
      </w:r>
    </w:p>
  </w:comment>
  <w:comment w:id="24" w:author="吕旭东" w:date="2014-02-16T17:32:00Z" w:initials="吕旭东">
    <w:p w14:paraId="11BF62E4" w14:textId="34ECFF0C" w:rsidR="009508B6" w:rsidRDefault="009508B6" w:rsidP="00947C2A">
      <w:pPr>
        <w:pStyle w:val="af5"/>
        <w:ind w:firstLine="420"/>
      </w:pPr>
      <w:r>
        <w:rPr>
          <w:rStyle w:val="af4"/>
        </w:rPr>
        <w:annotationRef/>
      </w:r>
      <w:r>
        <w:rPr>
          <w:rFonts w:hint="eastAsia"/>
        </w:rPr>
        <w:t>这个关键技术介绍有些问题，一般来说，你这部分每个技术都是三段论，其一是问题分析，其二是采用的技术背景概述，其三是针对本论文系统的实际设计方案。第一个技术问题分析改进外，其它两部分很清晰，这儿反过来，二、三部分不清晰。</w:t>
      </w:r>
    </w:p>
  </w:comment>
  <w:comment w:id="25" w:author="吕旭东" w:date="2014-02-16T17:29:00Z" w:initials="吕旭东">
    <w:p w14:paraId="76417813" w14:textId="77777777" w:rsidR="009508B6" w:rsidRDefault="009508B6" w:rsidP="00947C2A">
      <w:pPr>
        <w:pStyle w:val="af5"/>
        <w:ind w:firstLine="420"/>
      </w:pPr>
      <w:r>
        <w:rPr>
          <w:rStyle w:val="af4"/>
        </w:rPr>
        <w:annotationRef/>
      </w:r>
      <w:r>
        <w:rPr>
          <w:rFonts w:hint="eastAsia"/>
        </w:rPr>
        <w:t>开发了一套？</w:t>
      </w:r>
    </w:p>
  </w:comment>
  <w:comment w:id="27" w:author="吕旭东" w:date="2014-02-16T17:34:00Z" w:initials="吕旭东">
    <w:p w14:paraId="03012E87" w14:textId="63DEAAFC" w:rsidR="009508B6" w:rsidRDefault="009508B6" w:rsidP="009B2B5A">
      <w:pPr>
        <w:pStyle w:val="af5"/>
        <w:ind w:firstLine="420"/>
      </w:pPr>
      <w:r>
        <w:rPr>
          <w:rStyle w:val="af4"/>
        </w:rPr>
        <w:annotationRef/>
      </w:r>
      <w:r>
        <w:rPr>
          <w:rFonts w:hint="eastAsia"/>
        </w:rPr>
        <w:t>标题改一下，改成针对。。的</w:t>
      </w:r>
      <w:proofErr w:type="spellStart"/>
      <w:r>
        <w:rPr>
          <w:rFonts w:hint="eastAsia"/>
        </w:rPr>
        <w:t>WebService</w:t>
      </w:r>
      <w:proofErr w:type="spellEnd"/>
      <w:r>
        <w:rPr>
          <w:rFonts w:hint="eastAsia"/>
        </w:rPr>
        <w:t>模块设计，把</w:t>
      </w:r>
      <w:r>
        <w:t>.3</w:t>
      </w:r>
      <w:r>
        <w:rPr>
          <w:rFonts w:hint="eastAsia"/>
        </w:rPr>
        <w:t>和</w:t>
      </w:r>
      <w:r>
        <w:t>.4</w:t>
      </w:r>
      <w:r>
        <w:rPr>
          <w:rFonts w:hint="eastAsia"/>
        </w:rPr>
        <w:t>合并</w:t>
      </w:r>
    </w:p>
  </w:comment>
  <w:comment w:id="38" w:author="吕旭东" w:date="2014-02-16T17:39:00Z" w:initials="吕旭东">
    <w:p w14:paraId="67CD208C" w14:textId="5DE963F4" w:rsidR="009508B6" w:rsidRDefault="009508B6" w:rsidP="009B2B5A">
      <w:pPr>
        <w:pStyle w:val="af5"/>
        <w:ind w:firstLine="420"/>
      </w:pPr>
      <w:r>
        <w:rPr>
          <w:rStyle w:val="af4"/>
        </w:rPr>
        <w:annotationRef/>
      </w:r>
      <w:r>
        <w:rPr>
          <w:rFonts w:hint="eastAsia"/>
        </w:rPr>
        <w:t>此章得标注同样适用于第四章</w:t>
      </w:r>
    </w:p>
  </w:comment>
  <w:comment w:id="44" w:author="吕旭东" w:date="2014-02-16T17:37:00Z" w:initials="吕旭东">
    <w:p w14:paraId="7052727D" w14:textId="03EB79DF" w:rsidR="009508B6" w:rsidRDefault="009508B6" w:rsidP="009B2B5A">
      <w:pPr>
        <w:pStyle w:val="af5"/>
        <w:ind w:firstLine="420"/>
      </w:pPr>
      <w:r>
        <w:rPr>
          <w:rStyle w:val="af4"/>
        </w:rPr>
        <w:annotationRef/>
      </w:r>
      <w:r>
        <w:rPr>
          <w:rFonts w:hint="eastAsia"/>
        </w:rPr>
        <w:t>配置以下界面还是流程？</w:t>
      </w:r>
    </w:p>
  </w:comment>
  <w:comment w:id="47" w:author="吕旭东" w:date="2014-02-16T17:37:00Z" w:initials="吕旭东">
    <w:p w14:paraId="03A8B553" w14:textId="5130D243" w:rsidR="009508B6" w:rsidRDefault="009508B6" w:rsidP="009B2B5A">
      <w:pPr>
        <w:pStyle w:val="af5"/>
        <w:ind w:firstLine="420"/>
      </w:pPr>
      <w:r>
        <w:rPr>
          <w:rStyle w:val="af4"/>
        </w:rPr>
        <w:annotationRef/>
      </w:r>
      <w:r>
        <w:rPr>
          <w:rFonts w:hint="eastAsia"/>
        </w:rPr>
        <w:t>前面得有段话，否则太突兀。</w:t>
      </w:r>
    </w:p>
  </w:comment>
  <w:comment w:id="49" w:author="吕旭东" w:date="2014-02-16T17:38:00Z" w:initials="吕旭东">
    <w:p w14:paraId="58FF3A04" w14:textId="4FFAE918" w:rsidR="009508B6" w:rsidRDefault="009508B6" w:rsidP="009B2B5A">
      <w:pPr>
        <w:pStyle w:val="af5"/>
        <w:ind w:firstLine="420"/>
      </w:pPr>
      <w:r>
        <w:rPr>
          <w:rStyle w:val="af4"/>
        </w:rPr>
        <w:annotationRef/>
      </w:r>
      <w:r>
        <w:rPr>
          <w:rFonts w:hint="eastAsia"/>
        </w:rPr>
        <w:t>前面需要有结果得讨论</w:t>
      </w:r>
    </w:p>
  </w:comment>
  <w:comment w:id="61" w:author="吕旭东" w:date="2014-02-16T17:40:00Z" w:initials="吕旭东">
    <w:p w14:paraId="14FFB128" w14:textId="0530557A" w:rsidR="009508B6" w:rsidRDefault="009508B6" w:rsidP="009B2B5A">
      <w:pPr>
        <w:pStyle w:val="af5"/>
        <w:ind w:firstLine="420"/>
      </w:pPr>
      <w:r>
        <w:rPr>
          <w:rStyle w:val="af4"/>
        </w:rPr>
        <w:annotationRef/>
      </w:r>
      <w:r>
        <w:rPr>
          <w:rFonts w:hint="eastAsia"/>
        </w:rPr>
        <w:t>要对应</w:t>
      </w:r>
    </w:p>
  </w:comment>
  <w:comment w:id="62" w:author="吕旭东" w:date="2014-02-16T17:40:00Z" w:initials="吕旭东">
    <w:p w14:paraId="5DAC7AA7" w14:textId="305A5871" w:rsidR="009508B6" w:rsidRDefault="009508B6" w:rsidP="009B2B5A">
      <w:pPr>
        <w:pStyle w:val="af5"/>
        <w:ind w:firstLine="420"/>
      </w:pPr>
      <w:r>
        <w:rPr>
          <w:rStyle w:val="af4"/>
        </w:rPr>
        <w:annotationRef/>
      </w:r>
      <w:r>
        <w:rPr>
          <w:rFonts w:hint="eastAsia"/>
        </w:rPr>
        <w:t>顺序与论文一致</w:t>
      </w:r>
    </w:p>
  </w:comment>
  <w:comment w:id="65" w:author="吕旭东" w:date="2014-02-16T17:41:00Z" w:initials="吕旭东">
    <w:p w14:paraId="2A4BD95A" w14:textId="01540C3C" w:rsidR="009508B6" w:rsidRDefault="009508B6" w:rsidP="009B2B5A">
      <w:pPr>
        <w:pStyle w:val="af5"/>
        <w:ind w:firstLine="420"/>
      </w:pPr>
      <w:r>
        <w:rPr>
          <w:rStyle w:val="af4"/>
        </w:rPr>
        <w:annotationRef/>
      </w:r>
      <w:r>
        <w:rPr>
          <w:rFonts w:hint="eastAsia"/>
        </w:rPr>
        <w:t>图像可用于诊断决策支持吗？</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22F5BA" w14:textId="77777777" w:rsidR="00336FC1" w:rsidRPr="0001295E" w:rsidRDefault="00336FC1" w:rsidP="0001295E">
      <w:pPr>
        <w:pStyle w:val="a4"/>
        <w:ind w:firstLineChars="0" w:firstLine="0"/>
      </w:pPr>
    </w:p>
  </w:endnote>
  <w:endnote w:type="continuationSeparator" w:id="0">
    <w:p w14:paraId="0A0FA488" w14:textId="77777777" w:rsidR="00336FC1" w:rsidRDefault="00336FC1" w:rsidP="009638E4">
      <w:pPr>
        <w:spacing w:line="240" w:lineRule="auto"/>
        <w:ind w:firstLineChars="0" w:firstLine="0"/>
      </w:pPr>
    </w:p>
  </w:endnote>
  <w:endnote w:type="continuationNotice" w:id="1">
    <w:p w14:paraId="2F63E24F" w14:textId="77777777" w:rsidR="00336FC1" w:rsidRDefault="00336FC1"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86846" w14:textId="77777777" w:rsidR="009508B6" w:rsidRDefault="009508B6"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9508B6" w:rsidRDefault="009508B6" w:rsidP="00120AB3">
        <w:pPr>
          <w:pStyle w:val="a4"/>
          <w:ind w:firstLine="360"/>
          <w:jc w:val="center"/>
        </w:pPr>
        <w:r>
          <w:fldChar w:fldCharType="begin"/>
        </w:r>
        <w:r>
          <w:instrText xml:space="preserve"> PAGE   \* MERGEFORMAT </w:instrText>
        </w:r>
        <w:r>
          <w:fldChar w:fldCharType="separate"/>
        </w:r>
        <w:r w:rsidR="006042A6" w:rsidRPr="006042A6">
          <w:rPr>
            <w:noProof/>
            <w:lang w:val="zh-CN"/>
          </w:rPr>
          <w:t>VI</w:t>
        </w:r>
        <w:r>
          <w:rPr>
            <w:noProof/>
            <w:lang w:val="zh-CN"/>
          </w:rPr>
          <w:fldChar w:fldCharType="end"/>
        </w:r>
      </w:p>
    </w:sdtContent>
  </w:sdt>
  <w:p w14:paraId="257B0A45" w14:textId="77777777" w:rsidR="009508B6" w:rsidRPr="00D16467" w:rsidRDefault="009508B6"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9508B6" w:rsidRDefault="009508B6" w:rsidP="002D1265">
        <w:pPr>
          <w:pStyle w:val="a4"/>
          <w:ind w:firstLine="360"/>
          <w:jc w:val="center"/>
        </w:pPr>
        <w:r>
          <w:fldChar w:fldCharType="begin"/>
        </w:r>
        <w:r>
          <w:instrText xml:space="preserve"> PAGE   \* MERGEFORMAT </w:instrText>
        </w:r>
        <w:r>
          <w:fldChar w:fldCharType="separate"/>
        </w:r>
        <w:r w:rsidR="006A6C9C" w:rsidRPr="006A6C9C">
          <w:rPr>
            <w:noProof/>
            <w:lang w:val="zh-CN"/>
          </w:rPr>
          <w:t>30</w:t>
        </w:r>
        <w:r>
          <w:rPr>
            <w:noProof/>
            <w:lang w:val="zh-CN"/>
          </w:rPr>
          <w:fldChar w:fldCharType="end"/>
        </w:r>
      </w:p>
    </w:sdtContent>
  </w:sdt>
  <w:p w14:paraId="04CE54EE" w14:textId="77777777" w:rsidR="009508B6" w:rsidRPr="00D16467" w:rsidRDefault="009508B6"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D2FAD" w14:textId="77777777" w:rsidR="009508B6" w:rsidRDefault="009508B6"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82A74" w14:textId="77777777" w:rsidR="009508B6" w:rsidRDefault="009508B6"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2E72E" w14:textId="77777777" w:rsidR="009508B6" w:rsidRDefault="009508B6"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48A27F" w14:textId="77777777" w:rsidR="009508B6" w:rsidRDefault="009508B6"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F106A6" w14:textId="77777777" w:rsidR="009508B6" w:rsidRDefault="009508B6"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9508B6" w:rsidRDefault="009508B6"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9508B6" w:rsidRDefault="009508B6" w:rsidP="00120AB3">
    <w:pPr>
      <w:pStyle w:val="a4"/>
      <w:ind w:firstLine="360"/>
      <w:jc w:val="center"/>
    </w:pPr>
  </w:p>
  <w:p w14:paraId="47183A74" w14:textId="77777777" w:rsidR="009508B6" w:rsidRPr="00D16467" w:rsidRDefault="009508B6"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9508B6" w:rsidRDefault="009508B6"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44C024" w14:textId="77777777" w:rsidR="00336FC1" w:rsidRDefault="00336FC1" w:rsidP="00FE2764">
      <w:pPr>
        <w:spacing w:line="240" w:lineRule="auto"/>
        <w:ind w:firstLine="480"/>
      </w:pPr>
      <w:r>
        <w:separator/>
      </w:r>
    </w:p>
  </w:footnote>
  <w:footnote w:type="continuationSeparator" w:id="0">
    <w:p w14:paraId="3030C615" w14:textId="77777777" w:rsidR="00336FC1" w:rsidRDefault="00336FC1"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502E2" w14:textId="77777777" w:rsidR="009508B6" w:rsidRDefault="009508B6"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9508B6" w:rsidRDefault="009508B6"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9508B6" w:rsidRPr="00A841E5" w:rsidRDefault="009508B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9508B6" w:rsidRPr="00A841E5" w:rsidRDefault="009508B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9508B6" w:rsidRPr="00A841E5" w:rsidRDefault="009508B6"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9508B6" w:rsidRPr="00A841E5" w:rsidRDefault="009508B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9508B6" w:rsidRPr="00A841E5" w:rsidRDefault="009508B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9508B6" w:rsidRPr="00A841E5" w:rsidRDefault="009508B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9508B6" w:rsidRPr="00A841E5" w:rsidRDefault="009508B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9508B6" w:rsidRPr="00A841E5" w:rsidRDefault="009508B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9508B6" w:rsidRPr="00A841E5" w:rsidRDefault="009508B6"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A4B06" w14:textId="77777777" w:rsidR="009508B6" w:rsidRPr="004B0826" w:rsidRDefault="009508B6"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BBF3" w14:textId="77777777" w:rsidR="009508B6" w:rsidRDefault="009508B6"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57ED96" w14:textId="77777777" w:rsidR="009508B6" w:rsidRDefault="009508B6"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319BB" w14:textId="77777777" w:rsidR="009508B6" w:rsidRDefault="009508B6"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9508B6" w:rsidRDefault="009508B6"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9508B6" w:rsidRPr="00101F1A" w:rsidRDefault="009508B6"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9508B6" w:rsidRDefault="009508B6"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9508B6" w:rsidRDefault="009508B6"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4&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F5E"/>
    <w:rsid w:val="000F076F"/>
    <w:rsid w:val="000F0881"/>
    <w:rsid w:val="000F2E5E"/>
    <w:rsid w:val="000F2F05"/>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EFC"/>
    <w:rsid w:val="001161ED"/>
    <w:rsid w:val="00116432"/>
    <w:rsid w:val="00117659"/>
    <w:rsid w:val="00117DC4"/>
    <w:rsid w:val="00117FAB"/>
    <w:rsid w:val="00120AB3"/>
    <w:rsid w:val="0012146E"/>
    <w:rsid w:val="00122964"/>
    <w:rsid w:val="001229B1"/>
    <w:rsid w:val="00122DC7"/>
    <w:rsid w:val="00123F0C"/>
    <w:rsid w:val="00125A54"/>
    <w:rsid w:val="00125D00"/>
    <w:rsid w:val="001260CE"/>
    <w:rsid w:val="00126258"/>
    <w:rsid w:val="00126CE7"/>
    <w:rsid w:val="00126EC9"/>
    <w:rsid w:val="00127B89"/>
    <w:rsid w:val="0013053B"/>
    <w:rsid w:val="001315C6"/>
    <w:rsid w:val="00131982"/>
    <w:rsid w:val="0013268B"/>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4E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6C"/>
    <w:rsid w:val="002A2AD7"/>
    <w:rsid w:val="002A2F92"/>
    <w:rsid w:val="002A364B"/>
    <w:rsid w:val="002A39A5"/>
    <w:rsid w:val="002A5654"/>
    <w:rsid w:val="002A59BE"/>
    <w:rsid w:val="002A5D34"/>
    <w:rsid w:val="002A5D9E"/>
    <w:rsid w:val="002A6078"/>
    <w:rsid w:val="002B01B4"/>
    <w:rsid w:val="002B0A1E"/>
    <w:rsid w:val="002B168D"/>
    <w:rsid w:val="002B21B1"/>
    <w:rsid w:val="002B221D"/>
    <w:rsid w:val="002B3770"/>
    <w:rsid w:val="002B380B"/>
    <w:rsid w:val="002B464C"/>
    <w:rsid w:val="002B4A9E"/>
    <w:rsid w:val="002B4B14"/>
    <w:rsid w:val="002B53F5"/>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C52"/>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6D57"/>
    <w:rsid w:val="005771B3"/>
    <w:rsid w:val="005776D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669A"/>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A54"/>
    <w:rsid w:val="008A7B53"/>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393"/>
    <w:rsid w:val="008F77FC"/>
    <w:rsid w:val="009005DA"/>
    <w:rsid w:val="009018FF"/>
    <w:rsid w:val="00901EBF"/>
    <w:rsid w:val="00901F74"/>
    <w:rsid w:val="00903304"/>
    <w:rsid w:val="009039E2"/>
    <w:rsid w:val="00903B50"/>
    <w:rsid w:val="00903F73"/>
    <w:rsid w:val="00907952"/>
    <w:rsid w:val="00907B3E"/>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47C2A"/>
    <w:rsid w:val="009508B6"/>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4F37"/>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E6C35"/>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47F"/>
    <w:rsid w:val="00DB7B3A"/>
    <w:rsid w:val="00DB7C9B"/>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588"/>
    <w:rsid w:val="00DF593D"/>
    <w:rsid w:val="00DF60E1"/>
    <w:rsid w:val="00DF69BF"/>
    <w:rsid w:val="00DF7A89"/>
    <w:rsid w:val="00E00331"/>
    <w:rsid w:val="00E009DF"/>
    <w:rsid w:val="00E00A91"/>
    <w:rsid w:val="00E00B25"/>
    <w:rsid w:val="00E0260C"/>
    <w:rsid w:val="00E03DA8"/>
    <w:rsid w:val="00E04F93"/>
    <w:rsid w:val="00E07429"/>
    <w:rsid w:val="00E074EF"/>
    <w:rsid w:val="00E075EB"/>
    <w:rsid w:val="00E10407"/>
    <w:rsid w:val="00E1064B"/>
    <w:rsid w:val="00E107E4"/>
    <w:rsid w:val="00E10856"/>
    <w:rsid w:val="00E122E6"/>
    <w:rsid w:val="00E12C6E"/>
    <w:rsid w:val="00E13795"/>
    <w:rsid w:val="00E13A3F"/>
    <w:rsid w:val="00E13B32"/>
    <w:rsid w:val="00E13BCB"/>
    <w:rsid w:val="00E14165"/>
    <w:rsid w:val="00E1559C"/>
    <w:rsid w:val="00E15DAC"/>
    <w:rsid w:val="00E16196"/>
    <w:rsid w:val="00E161E3"/>
    <w:rsid w:val="00E162CD"/>
    <w:rsid w:val="00E1638C"/>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6.xml"/><Relationship Id="rId34" Type="http://schemas.openxmlformats.org/officeDocument/2006/relationships/image" Target="media/image3.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emf"/><Relationship Id="rId55" Type="http://schemas.openxmlformats.org/officeDocument/2006/relationships/image" Target="media/image22.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49.png"/><Relationship Id="rId89" Type="http://schemas.openxmlformats.org/officeDocument/2006/relationships/image" Target="media/image54.png"/><Relationship Id="rId97" Type="http://schemas.openxmlformats.org/officeDocument/2006/relationships/header" Target="header16.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footer" Target="foot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image" Target="media/image12.emf"/><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4.png"/><Relationship Id="rId87" Type="http://schemas.openxmlformats.org/officeDocument/2006/relationships/image" Target="media/image52.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9.xml"/><Relationship Id="rId30" Type="http://schemas.openxmlformats.org/officeDocument/2006/relationships/header" Target="header10.xml"/><Relationship Id="rId35" Type="http://schemas.openxmlformats.org/officeDocument/2006/relationships/image" Target="media/image4.png"/><Relationship Id="rId43" Type="http://schemas.openxmlformats.org/officeDocument/2006/relationships/image" Target="media/image10.emf"/><Relationship Id="rId48" Type="http://schemas.openxmlformats.org/officeDocument/2006/relationships/image" Target="media/image15.emf"/><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header" Target="header19.xml"/><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header" Target="header1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8.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header" Target="header5.xml"/><Relationship Id="rId41" Type="http://schemas.openxmlformats.org/officeDocument/2006/relationships/image" Target="media/image8.emf"/><Relationship Id="rId54" Type="http://schemas.openxmlformats.org/officeDocument/2006/relationships/image" Target="media/image21.png"/><Relationship Id="rId62" Type="http://schemas.openxmlformats.org/officeDocument/2006/relationships/header" Target="header14.xm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9.xml"/><Relationship Id="rId36" Type="http://schemas.openxmlformats.org/officeDocument/2006/relationships/image" Target="media/image5.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header" Target="header1.xml"/><Relationship Id="rId31" Type="http://schemas.openxmlformats.org/officeDocument/2006/relationships/comments" Target="comments.xm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emf"/><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header" Target="header15.xml"/><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eader" Target="header18.xm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header" Target="header13.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19BE09-F052-4481-9A29-9E13ADA05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77</Pages>
  <Words>10511</Words>
  <Characters>59919</Characters>
  <Application>Microsoft Office Word</Application>
  <DocSecurity>0</DocSecurity>
  <Lines>499</Lines>
  <Paragraphs>140</Paragraphs>
  <ScaleCrop>false</ScaleCrop>
  <Company>vico</Company>
  <LinksUpToDate>false</LinksUpToDate>
  <CharactersWithSpaces>70290</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吕旭东</dc:creator>
  <cp:keywords/>
  <cp:lastModifiedBy>FGJ</cp:lastModifiedBy>
  <cp:revision>7</cp:revision>
  <cp:lastPrinted>2014-01-10T06:45:00Z</cp:lastPrinted>
  <dcterms:created xsi:type="dcterms:W3CDTF">2014-02-17T13:23:00Z</dcterms:created>
  <dcterms:modified xsi:type="dcterms:W3CDTF">2014-02-19T13:42:00Z</dcterms:modified>
</cp:coreProperties>
</file>