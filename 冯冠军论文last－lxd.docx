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8E2A4E" w14:textId="77777777"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14:paraId="73F9A0B7" w14:textId="77777777"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14:paraId="4A977707" w14:textId="77777777" w:rsidR="00F07D36" w:rsidRPr="00370433" w:rsidRDefault="0076028D" w:rsidP="00F07D36">
      <w:pPr>
        <w:spacing w:after="163" w:line="240" w:lineRule="auto"/>
        <w:ind w:firstLine="420"/>
        <w:jc w:val="center"/>
        <w:rPr>
          <w:sz w:val="21"/>
          <w:szCs w:val="21"/>
        </w:rPr>
      </w:pPr>
      <w:r>
        <w:rPr>
          <w:sz w:val="21"/>
          <w:szCs w:val="21"/>
        </w:rPr>
        <w:pict w14:anchorId="30570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w:pict>
      </w:r>
    </w:p>
    <w:p w14:paraId="2FBE2CC6" w14:textId="77777777"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14:paraId="2DC86A9E" w14:textId="77777777" w:rsidR="00F07D36" w:rsidRPr="005043A0" w:rsidRDefault="00F07D36" w:rsidP="007E6E1D">
      <w:pPr>
        <w:spacing w:after="163" w:line="240" w:lineRule="auto"/>
        <w:ind w:firstLine="422"/>
        <w:jc w:val="center"/>
        <w:rPr>
          <w:b/>
          <w:sz w:val="21"/>
          <w:szCs w:val="21"/>
        </w:rPr>
      </w:pPr>
    </w:p>
    <w:p w14:paraId="7CAEFC32" w14:textId="77777777" w:rsidR="00F07D36" w:rsidRPr="00370433" w:rsidRDefault="00F07D36" w:rsidP="007E6E1D">
      <w:pPr>
        <w:spacing w:after="163" w:line="240" w:lineRule="auto"/>
        <w:ind w:firstLine="422"/>
        <w:jc w:val="center"/>
        <w:rPr>
          <w:b/>
          <w:sz w:val="21"/>
          <w:szCs w:val="21"/>
        </w:rPr>
      </w:pPr>
    </w:p>
    <w:p w14:paraId="600E1155" w14:textId="77777777" w:rsidR="00F07D36" w:rsidRPr="00370433" w:rsidRDefault="00F07D36" w:rsidP="007E6E1D">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0E6FB4" w:rsidRPr="000E6FB4">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14:paraId="16BBDDCC" w14:textId="4F341862" w:rsidR="00234928" w:rsidRDefault="00F07D36" w:rsidP="007E6E1D">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 xml:space="preserve">The </w:t>
      </w:r>
      <w:r w:rsidR="00A8319E">
        <w:rPr>
          <w:rFonts w:hint="eastAsia"/>
          <w:b/>
          <w:sz w:val="32"/>
          <w:u w:val="thick"/>
        </w:rPr>
        <w:t>Design and Development</w:t>
      </w:r>
      <w:r w:rsidR="00217A4D">
        <w:rPr>
          <w:b/>
          <w:sz w:val="32"/>
          <w:u w:val="thick"/>
        </w:rPr>
        <w:t xml:space="preserve"> of</w:t>
      </w:r>
      <w:r w:rsidR="00234928">
        <w:rPr>
          <w:rFonts w:hint="eastAsia"/>
          <w:b/>
          <w:sz w:val="32"/>
          <w:u w:val="thick"/>
        </w:rPr>
        <w:t xml:space="preserve"> Diagnosis Support System for Community Health</w:t>
      </w:r>
    </w:p>
    <w:p w14:paraId="40388E83" w14:textId="77777777" w:rsidR="00F07D36" w:rsidRPr="00370433" w:rsidRDefault="00F07D36" w:rsidP="00F07D36">
      <w:pPr>
        <w:spacing w:after="163" w:line="240" w:lineRule="auto"/>
        <w:ind w:firstLineChars="0" w:firstLine="0"/>
        <w:rPr>
          <w:sz w:val="21"/>
          <w:szCs w:val="21"/>
        </w:rPr>
      </w:pPr>
    </w:p>
    <w:p w14:paraId="54C0024B" w14:textId="77777777"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14:paraId="6524D4C1" w14:textId="77777777"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14:paraId="5102E454" w14:textId="77777777"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14:paraId="76FE39C9" w14:textId="77777777"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14:paraId="11FBDAF8" w14:textId="77777777"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14:paraId="060C14D1" w14:textId="77777777" w:rsidR="00F07D36" w:rsidRPr="00370433" w:rsidRDefault="00F07D36" w:rsidP="00F07D36">
      <w:pPr>
        <w:ind w:left="839" w:firstLine="560"/>
        <w:rPr>
          <w:kern w:val="0"/>
          <w:sz w:val="28"/>
        </w:rPr>
      </w:pPr>
    </w:p>
    <w:p w14:paraId="18875CA9" w14:textId="77777777" w:rsidR="004F6EDC" w:rsidRPr="00370433" w:rsidRDefault="00F07D36" w:rsidP="007E6E1D">
      <w:pPr>
        <w:spacing w:after="163"/>
        <w:ind w:left="-142" w:firstLineChars="796" w:firstLine="2397"/>
        <w:rPr>
          <w:b/>
          <w:sz w:val="30"/>
          <w:u w:val="single"/>
        </w:rPr>
        <w:sectPr w:rsidR="004F6EDC" w:rsidRPr="00370433" w:rsidSect="000F47CC">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14:paraId="1BFA84DB" w14:textId="77777777"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14:paraId="74C787A4" w14:textId="77777777" w:rsidR="00F07D36" w:rsidRPr="0071720A" w:rsidRDefault="00F07D36" w:rsidP="00F07D36">
      <w:pPr>
        <w:ind w:left="-142" w:firstLineChars="841" w:firstLine="2018"/>
        <w:jc w:val="center"/>
      </w:pPr>
    </w:p>
    <w:p w14:paraId="25ABA6BA" w14:textId="77777777"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14:anchorId="161B8F6A" wp14:editId="3A598D4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srcRect/>
                    <a:stretch>
                      <a:fillRect/>
                    </a:stretch>
                  </pic:blipFill>
                  <pic:spPr bwMode="auto">
                    <a:xfrm>
                      <a:off x="0" y="0"/>
                      <a:ext cx="819150" cy="775335"/>
                    </a:xfrm>
                    <a:prstGeom prst="rect">
                      <a:avLst/>
                    </a:prstGeom>
                    <a:noFill/>
                  </pic:spPr>
                </pic:pic>
              </a:graphicData>
            </a:graphic>
          </wp:anchor>
        </w:drawing>
      </w:r>
    </w:p>
    <w:p w14:paraId="4527E2B2" w14:textId="77777777" w:rsidR="00F07D36" w:rsidRPr="00370433" w:rsidRDefault="00F07D36" w:rsidP="00F07D36">
      <w:pPr>
        <w:ind w:left="-142" w:firstLineChars="841" w:firstLine="2018"/>
        <w:jc w:val="center"/>
      </w:pPr>
    </w:p>
    <w:p w14:paraId="26309830" w14:textId="77777777" w:rsidR="00F07D36" w:rsidRPr="00370433" w:rsidRDefault="00F07D36" w:rsidP="007E6E1D">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14:paraId="314B34E4" w14:textId="77777777" w:rsidR="00F07D36" w:rsidRPr="00370433" w:rsidRDefault="00F07D36" w:rsidP="007E6E1D">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14:paraId="2D38E54C" w14:textId="77777777" w:rsidR="00F07D36" w:rsidRPr="00370433" w:rsidRDefault="00F07D36" w:rsidP="007E6E1D">
      <w:pPr>
        <w:ind w:firstLine="643"/>
        <w:rPr>
          <w:b/>
          <w:sz w:val="32"/>
          <w:u w:val="single"/>
        </w:rPr>
      </w:pPr>
    </w:p>
    <w:p w14:paraId="7AC15F9C" w14:textId="77777777"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14:paraId="677DDD0E"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14:paraId="629645D0" w14:textId="77777777"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14:paraId="3A0133B3" w14:textId="77777777" w:rsidR="00F07D36" w:rsidRPr="00370433" w:rsidRDefault="00F07D36" w:rsidP="00F07D36">
      <w:pPr>
        <w:ind w:left="839" w:firstLine="560"/>
        <w:rPr>
          <w:rFonts w:eastAsia="宋体"/>
          <w:kern w:val="0"/>
          <w:sz w:val="28"/>
          <w:szCs w:val="28"/>
        </w:rPr>
      </w:pPr>
    </w:p>
    <w:p w14:paraId="5B292C86" w14:textId="77777777" w:rsidR="00F07D36" w:rsidRPr="00370433" w:rsidRDefault="00F07D36" w:rsidP="00F07D36">
      <w:pPr>
        <w:ind w:left="839" w:firstLine="560"/>
        <w:rPr>
          <w:rFonts w:eastAsia="宋体"/>
          <w:kern w:val="0"/>
          <w:sz w:val="28"/>
          <w:szCs w:val="28"/>
        </w:rPr>
      </w:pPr>
    </w:p>
    <w:p w14:paraId="559DE9FE" w14:textId="77777777" w:rsidR="00F07D36" w:rsidRPr="00370433" w:rsidRDefault="00F07D36" w:rsidP="00F07D36">
      <w:pPr>
        <w:ind w:left="839" w:firstLine="560"/>
        <w:rPr>
          <w:rFonts w:eastAsia="宋体"/>
          <w:kern w:val="0"/>
          <w:sz w:val="28"/>
          <w:szCs w:val="28"/>
        </w:rPr>
      </w:pPr>
    </w:p>
    <w:p w14:paraId="2626A2E5" w14:textId="77777777"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14:paraId="3343FB11"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520386C7"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6C5664B2"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4961E9CA" w14:textId="77777777" w:rsidR="00F07D36" w:rsidRPr="00370433" w:rsidRDefault="00F07D36" w:rsidP="00F07D36">
      <w:pPr>
        <w:spacing w:line="520" w:lineRule="exact"/>
        <w:ind w:left="839" w:firstLine="560"/>
        <w:rPr>
          <w:rFonts w:eastAsia="宋体"/>
          <w:kern w:val="0"/>
          <w:sz w:val="28"/>
          <w:szCs w:val="28"/>
        </w:rPr>
      </w:pPr>
    </w:p>
    <w:p w14:paraId="4C52BE3A" w14:textId="77777777" w:rsidR="00F07D36" w:rsidRPr="00276577" w:rsidRDefault="00F07D36" w:rsidP="00F07D36">
      <w:pPr>
        <w:spacing w:line="520" w:lineRule="exact"/>
        <w:ind w:left="839" w:firstLine="560"/>
        <w:rPr>
          <w:rFonts w:eastAsia="宋体"/>
          <w:kern w:val="0"/>
          <w:sz w:val="28"/>
          <w:szCs w:val="28"/>
        </w:rPr>
      </w:pPr>
    </w:p>
    <w:p w14:paraId="1D589ABA" w14:textId="77777777"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14:paraId="6B349B5F" w14:textId="77777777" w:rsidR="006B3849" w:rsidRPr="00641AF6" w:rsidRDefault="006B3849" w:rsidP="006B3849">
      <w:pPr>
        <w:ind w:firstLine="560"/>
        <w:jc w:val="center"/>
        <w:rPr>
          <w:rFonts w:ascii="time" w:hAnsi="time" w:hint="eastAsia"/>
          <w:color w:val="000000"/>
          <w:kern w:val="0"/>
          <w:sz w:val="28"/>
          <w:u w:val="single"/>
        </w:rPr>
      </w:pPr>
    </w:p>
    <w:p w14:paraId="5C39887E" w14:textId="77777777"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7"/>
          <w:footerReference w:type="even" r:id="rId18"/>
          <w:footerReference w:type="default" r:id="rId19"/>
          <w:headerReference w:type="first" r:id="rId20"/>
          <w:footerReference w:type="first" r:id="rId21"/>
          <w:pgSz w:w="11906" w:h="16838" w:code="9"/>
          <w:pgMar w:top="1588" w:right="1247" w:bottom="1247" w:left="1361" w:header="851" w:footer="992" w:gutter="0"/>
          <w:pgNumType w:fmt="upperRoman" w:start="1"/>
          <w:cols w:space="425"/>
          <w:docGrid w:type="lines" w:linePitch="312"/>
        </w:sectPr>
      </w:pPr>
    </w:p>
    <w:p w14:paraId="263622B7" w14:textId="1C98403F" w:rsidR="004742AD" w:rsidRDefault="0093645E" w:rsidP="007E6E1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188CD5DA" wp14:editId="6DF4BA80">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w:t>
      </w:r>
      <w:r w:rsidR="00A8319E">
        <w:rPr>
          <w:rFonts w:hint="eastAsia"/>
          <w:b/>
          <w:sz w:val="32"/>
          <w:u w:val="thick"/>
        </w:rPr>
        <w:t>Design and Development</w:t>
      </w:r>
      <w:r w:rsidR="00A8319E" w:rsidRPr="004B3611">
        <w:rPr>
          <w:b/>
          <w:sz w:val="32"/>
          <w:u w:val="thick"/>
        </w:rPr>
        <w:t xml:space="preserve"> </w:t>
      </w:r>
      <w:r w:rsidRPr="004B3611">
        <w:rPr>
          <w:b/>
          <w:sz w:val="32"/>
          <w:u w:val="thick"/>
        </w:rPr>
        <w:t xml:space="preserve">of </w:t>
      </w:r>
      <w:r w:rsidR="004742AD">
        <w:rPr>
          <w:rFonts w:hint="eastAsia"/>
          <w:b/>
          <w:sz w:val="32"/>
          <w:u w:val="thick"/>
        </w:rPr>
        <w:t>Diagnosis Support System</w:t>
      </w:r>
    </w:p>
    <w:p w14:paraId="05DE9143" w14:textId="77777777" w:rsidR="0093645E" w:rsidRPr="004742AD" w:rsidRDefault="004742AD" w:rsidP="00F42391">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14:paraId="46777575" w14:textId="77777777" w:rsidR="0093645E" w:rsidRPr="00370433" w:rsidRDefault="0093645E" w:rsidP="00F42391">
      <w:pPr>
        <w:ind w:left="-142" w:firstLineChars="1107" w:firstLine="3556"/>
        <w:jc w:val="center"/>
        <w:rPr>
          <w:b/>
          <w:sz w:val="32"/>
          <w:szCs w:val="32"/>
          <w:u w:val="single"/>
        </w:rPr>
      </w:pPr>
    </w:p>
    <w:p w14:paraId="6FE1D33B" w14:textId="77777777" w:rsidR="0093645E" w:rsidRPr="00370433" w:rsidRDefault="0093645E" w:rsidP="00F42391">
      <w:pPr>
        <w:ind w:left="-142" w:firstLineChars="672" w:firstLine="2159"/>
        <w:rPr>
          <w:b/>
          <w:sz w:val="32"/>
        </w:rPr>
      </w:pPr>
      <w:r w:rsidRPr="00370433">
        <w:rPr>
          <w:b/>
          <w:sz w:val="32"/>
        </w:rPr>
        <w:t>Author’s signature:</w:t>
      </w:r>
      <w:r w:rsidRPr="00370433">
        <w:rPr>
          <w:sz w:val="32"/>
          <w:u w:val="single"/>
        </w:rPr>
        <w:t xml:space="preserve">                     </w:t>
      </w:r>
    </w:p>
    <w:p w14:paraId="45717472" w14:textId="77777777" w:rsidR="0093645E" w:rsidRPr="00370433" w:rsidRDefault="0093645E" w:rsidP="00F42391">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14:paraId="2C8D168D" w14:textId="77777777" w:rsidR="0093645E" w:rsidRPr="00370433" w:rsidRDefault="0093645E" w:rsidP="00F42391">
      <w:pPr>
        <w:ind w:left="-142" w:firstLine="643"/>
        <w:rPr>
          <w:b/>
          <w:sz w:val="32"/>
          <w:u w:val="single"/>
        </w:rPr>
      </w:pPr>
    </w:p>
    <w:p w14:paraId="3BA6F098" w14:textId="77777777" w:rsidR="0093645E" w:rsidRPr="00370433" w:rsidRDefault="0093645E" w:rsidP="00F42391">
      <w:pPr>
        <w:ind w:left="-142" w:firstLine="643"/>
        <w:rPr>
          <w:b/>
          <w:sz w:val="32"/>
          <w:u w:val="single"/>
        </w:rPr>
      </w:pPr>
    </w:p>
    <w:p w14:paraId="0E68DB1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p>
    <w:p w14:paraId="67AA2CC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14:paraId="06853201"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p>
    <w:p w14:paraId="3EDC0410" w14:textId="77777777" w:rsidR="0093645E" w:rsidRPr="00370433" w:rsidRDefault="0093645E" w:rsidP="0093645E">
      <w:pPr>
        <w:ind w:left="-142" w:firstLine="560"/>
        <w:rPr>
          <w:kern w:val="0"/>
          <w:sz w:val="28"/>
        </w:rPr>
      </w:pPr>
    </w:p>
    <w:p w14:paraId="1994C064" w14:textId="77777777" w:rsidR="0093645E" w:rsidRPr="00370433" w:rsidRDefault="0093645E" w:rsidP="0093645E">
      <w:pPr>
        <w:spacing w:line="520" w:lineRule="exact"/>
        <w:ind w:leftChars="350" w:left="840" w:firstLineChars="0" w:firstLine="0"/>
        <w:rPr>
          <w:kern w:val="0"/>
          <w:sz w:val="28"/>
        </w:rPr>
      </w:pPr>
    </w:p>
    <w:p w14:paraId="7AA5895A" w14:textId="77777777" w:rsidR="0093645E" w:rsidRPr="00370433" w:rsidRDefault="0093645E" w:rsidP="0093645E">
      <w:pPr>
        <w:spacing w:line="520" w:lineRule="exact"/>
        <w:ind w:leftChars="350" w:left="840" w:firstLineChars="0" w:firstLine="0"/>
        <w:rPr>
          <w:kern w:val="0"/>
          <w:sz w:val="28"/>
        </w:rPr>
      </w:pPr>
    </w:p>
    <w:p w14:paraId="3B933769" w14:textId="77777777"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14:paraId="19C17869" w14:textId="77777777"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p>
    <w:p w14:paraId="2E350FA4" w14:textId="77777777"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4A5C299" w14:textId="77777777"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26272E04" w14:textId="77777777"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81D1F67" w14:textId="77777777" w:rsidR="0093645E" w:rsidRPr="00370433" w:rsidRDefault="0093645E" w:rsidP="0093645E">
      <w:pPr>
        <w:ind w:leftChars="257" w:left="617" w:firstLine="560"/>
        <w:rPr>
          <w:kern w:val="0"/>
          <w:sz w:val="28"/>
        </w:rPr>
      </w:pPr>
    </w:p>
    <w:p w14:paraId="204A84FE" w14:textId="77777777"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p>
    <w:p w14:paraId="65DCBE31" w14:textId="77777777" w:rsidR="006B3849" w:rsidRDefault="006B3849" w:rsidP="006B3849">
      <w:pPr>
        <w:pStyle w:val="a9"/>
        <w:tabs>
          <w:tab w:val="clear" w:pos="360"/>
        </w:tabs>
        <w:spacing w:line="360" w:lineRule="auto"/>
        <w:ind w:leftChars="0" w:left="0" w:firstLineChars="0" w:firstLine="0"/>
        <w:rPr>
          <w:rFonts w:ascii="Times New Roman"/>
          <w:sz w:val="36"/>
        </w:rPr>
      </w:pPr>
    </w:p>
    <w:p w14:paraId="6079474C" w14:textId="77777777"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14:paraId="27B12539" w14:textId="77777777" w:rsidR="004F0892" w:rsidRPr="00370433" w:rsidRDefault="004F0892" w:rsidP="004F0892">
      <w:pPr>
        <w:snapToGrid w:val="0"/>
        <w:ind w:left="480" w:firstLine="720"/>
        <w:jc w:val="center"/>
        <w:rPr>
          <w:sz w:val="36"/>
        </w:rPr>
      </w:pPr>
      <w:r w:rsidRPr="00370433">
        <w:rPr>
          <w:sz w:val="36"/>
        </w:rPr>
        <w:t> </w:t>
      </w:r>
    </w:p>
    <w:p w14:paraId="51EDC3CA" w14:textId="77777777"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14:paraId="297CEC2F" w14:textId="77777777" w:rsidR="004F0892" w:rsidRPr="00370433" w:rsidRDefault="004F0892" w:rsidP="004F0892">
      <w:pPr>
        <w:snapToGrid w:val="0"/>
        <w:ind w:left="480" w:firstLine="480"/>
      </w:pPr>
    </w:p>
    <w:p w14:paraId="387D8BB6" w14:textId="77777777" w:rsidR="004F0892" w:rsidRPr="00370433" w:rsidRDefault="004F0892" w:rsidP="004F0892">
      <w:pPr>
        <w:snapToGrid w:val="0"/>
        <w:ind w:left="480" w:firstLine="480"/>
      </w:pPr>
    </w:p>
    <w:p w14:paraId="43658747" w14:textId="77777777" w:rsidR="004F0892" w:rsidRPr="00370433" w:rsidRDefault="004F0892" w:rsidP="004F0892">
      <w:pPr>
        <w:snapToGrid w:val="0"/>
        <w:ind w:left="480" w:firstLine="480"/>
      </w:pPr>
    </w:p>
    <w:p w14:paraId="2903978B" w14:textId="77777777"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14:paraId="09D986CB" w14:textId="77777777" w:rsidR="004F0892" w:rsidRPr="00370433" w:rsidRDefault="004F0892" w:rsidP="004F0892">
      <w:pPr>
        <w:snapToGrid w:val="0"/>
        <w:ind w:left="480" w:firstLine="480"/>
      </w:pPr>
    </w:p>
    <w:p w14:paraId="7914BE4F" w14:textId="77777777" w:rsidR="004F0892" w:rsidRPr="00370433" w:rsidRDefault="004F0892" w:rsidP="004F0892">
      <w:pPr>
        <w:snapToGrid w:val="0"/>
        <w:ind w:left="480" w:firstLine="480"/>
      </w:pPr>
    </w:p>
    <w:p w14:paraId="2BD5CF1E" w14:textId="77777777" w:rsidR="004F0892" w:rsidRPr="00370433" w:rsidRDefault="004F0892" w:rsidP="004F0892">
      <w:pPr>
        <w:snapToGrid w:val="0"/>
        <w:ind w:left="480" w:firstLine="480"/>
      </w:pPr>
    </w:p>
    <w:p w14:paraId="44777376" w14:textId="77777777" w:rsidR="004F0892" w:rsidRPr="00370433" w:rsidRDefault="004F0892" w:rsidP="004F0892">
      <w:pPr>
        <w:snapToGrid w:val="0"/>
        <w:ind w:left="480" w:firstLine="480"/>
      </w:pPr>
    </w:p>
    <w:p w14:paraId="35954D3C" w14:textId="77777777" w:rsidR="004F0892" w:rsidRPr="00370433" w:rsidRDefault="004F0892" w:rsidP="004F0892">
      <w:pPr>
        <w:snapToGrid w:val="0"/>
        <w:ind w:left="480" w:firstLine="720"/>
        <w:jc w:val="center"/>
        <w:rPr>
          <w:sz w:val="36"/>
        </w:rPr>
      </w:pPr>
      <w:r w:rsidRPr="00370433">
        <w:rPr>
          <w:sz w:val="36"/>
        </w:rPr>
        <w:t>学位论文版权使用授权书</w:t>
      </w:r>
    </w:p>
    <w:p w14:paraId="3BC0C8B2" w14:textId="77777777" w:rsidR="004F0892" w:rsidRPr="00370433" w:rsidRDefault="004F0892" w:rsidP="004F0892">
      <w:pPr>
        <w:snapToGrid w:val="0"/>
        <w:ind w:left="480" w:firstLine="480"/>
      </w:pPr>
    </w:p>
    <w:p w14:paraId="6DE01C98" w14:textId="77777777" w:rsidR="004F0892" w:rsidRPr="00370433" w:rsidRDefault="004F0892" w:rsidP="004F0892">
      <w:pPr>
        <w:snapToGrid w:val="0"/>
        <w:ind w:left="480" w:firstLine="480"/>
      </w:pPr>
    </w:p>
    <w:p w14:paraId="49B5DB72" w14:textId="77777777"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14:paraId="60B0715D" w14:textId="77777777" w:rsidR="004F0892" w:rsidRPr="00370433" w:rsidRDefault="004F0892" w:rsidP="004F0892">
      <w:pPr>
        <w:snapToGrid w:val="0"/>
        <w:ind w:left="480" w:firstLine="480"/>
      </w:pPr>
      <w:r w:rsidRPr="00370433">
        <w:t>（保密的学位论文在解密后适用本授权书）</w:t>
      </w:r>
    </w:p>
    <w:p w14:paraId="6BF9EB87" w14:textId="77777777" w:rsidR="004F0892" w:rsidRPr="00370433" w:rsidRDefault="004F0892" w:rsidP="006B3849">
      <w:pPr>
        <w:snapToGrid w:val="0"/>
        <w:ind w:firstLineChars="0" w:firstLine="0"/>
      </w:pPr>
    </w:p>
    <w:p w14:paraId="6DCD85B6" w14:textId="77777777"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14:paraId="008F9813" w14:textId="77777777" w:rsidR="00FF1D23" w:rsidRDefault="00FF1D23" w:rsidP="004F0892">
      <w:pPr>
        <w:snapToGrid w:val="0"/>
        <w:ind w:left="480" w:firstLine="480"/>
      </w:pPr>
    </w:p>
    <w:p w14:paraId="1FC9B53F" w14:textId="77777777" w:rsidR="004F0892" w:rsidRPr="00370433" w:rsidRDefault="004F0892" w:rsidP="00FF1D23">
      <w:pPr>
        <w:snapToGrid w:val="0"/>
        <w:ind w:left="480" w:firstLine="480"/>
        <w:sectPr w:rsidR="004F0892" w:rsidRPr="00370433" w:rsidSect="00FB0F55">
          <w:headerReference w:type="even" r:id="rId22"/>
          <w:headerReference w:type="default" r:id="rId23"/>
          <w:footerReference w:type="even" r:id="rId24"/>
          <w:footerReference w:type="default" r:id="rId25"/>
          <w:headerReference w:type="first" r:id="rId26"/>
          <w:footerReference w:type="first" r:id="rId27"/>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14:paraId="183AE90A" w14:textId="77777777" w:rsidR="009A107F" w:rsidRPr="00370433" w:rsidRDefault="004F0892" w:rsidP="009A107F">
      <w:pPr>
        <w:pStyle w:val="1"/>
        <w:ind w:left="-2"/>
      </w:pPr>
      <w:bookmarkStart w:id="0" w:name="_Toc380698984"/>
      <w:r w:rsidRPr="00370433">
        <w:lastRenderedPageBreak/>
        <w:t>致谢</w:t>
      </w:r>
      <w:bookmarkEnd w:id="0"/>
    </w:p>
    <w:p w14:paraId="270AD7A0" w14:textId="77777777" w:rsidR="0012146E" w:rsidRDefault="0012146E" w:rsidP="0012146E">
      <w:pPr>
        <w:ind w:firstLine="480"/>
      </w:pPr>
      <w:r>
        <w:rPr>
          <w:rFonts w:hint="eastAsia"/>
        </w:rPr>
        <w:t>在这两年多的求学路上，我得到了许多师长、同学和朋友给予的帮助和支持，在此表示诚挚的感谢。</w:t>
      </w:r>
    </w:p>
    <w:p w14:paraId="65FECCAF" w14:textId="77777777" w:rsidR="0012146E" w:rsidRDefault="0012146E" w:rsidP="0012146E">
      <w:pPr>
        <w:ind w:firstLine="480"/>
      </w:pPr>
      <w:r>
        <w:rPr>
          <w:rFonts w:hint="eastAsia"/>
        </w:rPr>
        <w:t>首先，要向我的导师吕旭东教授和段会龙教授表示衷心的感谢。吕老师对待科研求是的态度以及敏捷深刻的洞察力也一直影响着我。本课题的研究工作是在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14:paraId="7AFF3691" w14:textId="77777777"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14:paraId="2BDD4ADE" w14:textId="77777777"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14:paraId="638DF998" w14:textId="77777777" w:rsidR="00FD6F33" w:rsidRPr="00370433" w:rsidRDefault="00FD6F33" w:rsidP="005E677D">
      <w:pPr>
        <w:ind w:firstLine="480"/>
      </w:pPr>
    </w:p>
    <w:p w14:paraId="58AD18FB" w14:textId="77777777" w:rsidR="00FD6F33" w:rsidRPr="00370433" w:rsidRDefault="00450ABB" w:rsidP="006433B0">
      <w:pPr>
        <w:ind w:firstLine="480"/>
        <w:jc w:val="right"/>
      </w:pPr>
      <w:r>
        <w:rPr>
          <w:rFonts w:hint="eastAsia"/>
        </w:rPr>
        <w:t>冯冠军</w:t>
      </w:r>
    </w:p>
    <w:p w14:paraId="03A42A15" w14:textId="77777777"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14:paraId="4BEF1363" w14:textId="77777777" w:rsidR="00FD6F33" w:rsidRPr="00370433" w:rsidRDefault="00FD6F33" w:rsidP="006433B0">
      <w:pPr>
        <w:ind w:firstLine="480"/>
        <w:jc w:val="right"/>
      </w:pPr>
      <w:r w:rsidRPr="00370433">
        <w:t>于</w:t>
      </w:r>
      <w:r w:rsidR="006433B0" w:rsidRPr="00370433">
        <w:t>浙大玉泉</w:t>
      </w:r>
    </w:p>
    <w:p w14:paraId="2DC799CD" w14:textId="77777777" w:rsidR="00FD6F33" w:rsidRPr="00370433" w:rsidRDefault="00FD6F33" w:rsidP="006433B0">
      <w:pPr>
        <w:ind w:firstLineChars="83" w:firstLine="199"/>
        <w:sectPr w:rsidR="00FD6F33" w:rsidRPr="00370433" w:rsidSect="00693B7E">
          <w:headerReference w:type="default" r:id="rId28"/>
          <w:footerReference w:type="default" r:id="rId29"/>
          <w:endnotePr>
            <w:numFmt w:val="decimal"/>
          </w:endnotePr>
          <w:pgSz w:w="11906" w:h="16838"/>
          <w:pgMar w:top="1440" w:right="1800" w:bottom="1440" w:left="1800" w:header="851" w:footer="992" w:gutter="0"/>
          <w:pgNumType w:fmt="upperRoman" w:start="1"/>
          <w:cols w:space="425"/>
          <w:docGrid w:type="lines" w:linePitch="326"/>
        </w:sectPr>
      </w:pPr>
    </w:p>
    <w:p w14:paraId="5D642955" w14:textId="77777777" w:rsidR="004F0892" w:rsidRPr="00370433" w:rsidRDefault="004F0892" w:rsidP="004F0892">
      <w:pPr>
        <w:pStyle w:val="1"/>
        <w:ind w:left="-2"/>
      </w:pPr>
      <w:bookmarkStart w:id="1" w:name="_Toc380698985"/>
      <w:r w:rsidRPr="00370433">
        <w:lastRenderedPageBreak/>
        <w:t>摘要</w:t>
      </w:r>
      <w:bookmarkEnd w:id="1"/>
    </w:p>
    <w:p w14:paraId="6692963E" w14:textId="47D5128D"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w:t>
      </w:r>
      <w:r w:rsidR="00FE7A22" w:rsidRPr="00FE7A22">
        <w:rPr>
          <w:rFonts w:hint="eastAsia"/>
          <w:szCs w:val="24"/>
        </w:rPr>
        <w:t>社区医疗服务</w:t>
      </w:r>
      <w:r w:rsidR="00FE7A22">
        <w:rPr>
          <w:rFonts w:hint="eastAsia"/>
          <w:szCs w:val="24"/>
        </w:rPr>
        <w:t>在</w:t>
      </w:r>
      <w:r w:rsidRPr="00111E19">
        <w:rPr>
          <w:rFonts w:hint="eastAsia"/>
          <w:szCs w:val="24"/>
        </w:rPr>
        <w:t>经济发展水平、医护人员素质、政策扶持等诸多因素影响</w:t>
      </w:r>
      <w:r w:rsidR="00FE7A22">
        <w:rPr>
          <w:rFonts w:hint="eastAsia"/>
          <w:szCs w:val="24"/>
        </w:rPr>
        <w:t>下</w:t>
      </w:r>
      <w:r w:rsidR="00FE7A22" w:rsidRPr="00FE7A22">
        <w:rPr>
          <w:rFonts w:hint="eastAsia"/>
          <w:szCs w:val="24"/>
        </w:rPr>
        <w:t>整体水平</w:t>
      </w:r>
      <w:r w:rsidRPr="00111E19">
        <w:rPr>
          <w:rFonts w:hint="eastAsia"/>
          <w:szCs w:val="24"/>
        </w:rPr>
        <w:t>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14:paraId="209AA5BD" w14:textId="34CE09DB" w:rsidR="00730270" w:rsidRPr="00111E19" w:rsidRDefault="00730270" w:rsidP="00730270">
      <w:pPr>
        <w:ind w:firstLine="480"/>
        <w:rPr>
          <w:szCs w:val="24"/>
        </w:rPr>
      </w:pPr>
      <w:r w:rsidRPr="00111E19">
        <w:rPr>
          <w:rFonts w:hint="eastAsia"/>
          <w:szCs w:val="24"/>
        </w:rPr>
        <w:t>大量研究</w:t>
      </w:r>
      <w:r w:rsidR="00BF1E6F">
        <w:rPr>
          <w:rFonts w:hint="eastAsia"/>
          <w:szCs w:val="24"/>
        </w:rPr>
        <w:t>说明</w:t>
      </w:r>
      <w:r w:rsidRPr="00111E19">
        <w:rPr>
          <w:rFonts w:hint="eastAsia"/>
          <w:szCs w:val="24"/>
        </w:rPr>
        <w:t>，</w:t>
      </w:r>
      <w:r w:rsidR="00BF1E6F">
        <w:rPr>
          <w:rFonts w:hint="eastAsia"/>
          <w:szCs w:val="24"/>
        </w:rPr>
        <w:t>临床医生知识的局限性和</w:t>
      </w:r>
      <w:r w:rsidRPr="00111E19">
        <w:rPr>
          <w:rFonts w:hint="eastAsia"/>
          <w:szCs w:val="24"/>
        </w:rPr>
        <w:t>人为疏忽</w:t>
      </w:r>
      <w:r w:rsidR="00BF1E6F">
        <w:rPr>
          <w:rFonts w:hint="eastAsia"/>
          <w:szCs w:val="24"/>
        </w:rPr>
        <w:t>的问题可以通过临床决策支有效解决，从而</w:t>
      </w:r>
      <w:r w:rsidRPr="00111E19">
        <w:rPr>
          <w:rFonts w:hint="eastAsia"/>
          <w:szCs w:val="24"/>
        </w:rPr>
        <w:t>相对降低医疗费用</w:t>
      </w:r>
      <w:r w:rsidR="00BF1E6F">
        <w:rPr>
          <w:rFonts w:hint="eastAsia"/>
          <w:szCs w:val="24"/>
        </w:rPr>
        <w:t>，并且</w:t>
      </w:r>
      <w:r w:rsidRPr="00111E19">
        <w:rPr>
          <w:rFonts w:hint="eastAsia"/>
          <w:szCs w:val="24"/>
        </w:rPr>
        <w:t>为医疗质量提供了保障。因此在社区医疗服务中，充分发挥信息技术的优势，利用临床决策支持技术，可以提高社区医疗服务水平，解决目前医疗资源配置不均问题。</w:t>
      </w:r>
    </w:p>
    <w:p w14:paraId="67D4F5A3" w14:textId="66EA7C55"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w:t>
      </w:r>
      <w:r w:rsidR="00A8319E">
        <w:rPr>
          <w:rFonts w:hint="eastAsia"/>
          <w:szCs w:val="24"/>
        </w:rPr>
        <w:t>针对</w:t>
      </w:r>
      <w:r w:rsidRPr="00111E19">
        <w:rPr>
          <w:rFonts w:hint="eastAsia"/>
          <w:szCs w:val="24"/>
        </w:rPr>
        <w:t>社区医疗需求</w:t>
      </w:r>
      <w:r w:rsidR="00A8319E">
        <w:rPr>
          <w:rFonts w:hint="eastAsia"/>
          <w:szCs w:val="24"/>
        </w:rPr>
        <w:t>提出</w:t>
      </w:r>
      <w:r w:rsidRPr="00111E19">
        <w:rPr>
          <w:rFonts w:hint="eastAsia"/>
          <w:szCs w:val="24"/>
        </w:rPr>
        <w:t>面向中心医院、社区医院、患者的三级决策支持服务模式，</w:t>
      </w:r>
      <w:r w:rsidR="00A8319E">
        <w:rPr>
          <w:rFonts w:hint="eastAsia"/>
          <w:szCs w:val="24"/>
        </w:rPr>
        <w:t>研究在</w:t>
      </w:r>
      <w:r w:rsidRPr="00111E19">
        <w:rPr>
          <w:rFonts w:hint="eastAsia"/>
          <w:szCs w:val="24"/>
        </w:rPr>
        <w:t>此服务模式</w:t>
      </w:r>
      <w:r w:rsidR="00A8319E">
        <w:rPr>
          <w:rFonts w:hint="eastAsia"/>
          <w:szCs w:val="24"/>
        </w:rPr>
        <w:t>基础上的</w:t>
      </w:r>
      <w:r w:rsidR="008B0EF7">
        <w:rPr>
          <w:rFonts w:hint="eastAsia"/>
          <w:szCs w:val="24"/>
        </w:rPr>
        <w:t>疾病诊断</w:t>
      </w:r>
      <w:r w:rsidRPr="00111E19">
        <w:rPr>
          <w:rFonts w:hint="eastAsia"/>
          <w:szCs w:val="24"/>
        </w:rPr>
        <w:t>决策支持系统。由于社区分布的广域性以及疾病种类的多样性，</w:t>
      </w:r>
      <w:r w:rsidR="00A8319E">
        <w:rPr>
          <w:rFonts w:hint="eastAsia"/>
          <w:szCs w:val="24"/>
        </w:rPr>
        <w:t>本论文</w:t>
      </w:r>
      <w:r>
        <w:rPr>
          <w:rFonts w:hint="eastAsia"/>
          <w:szCs w:val="24"/>
        </w:rPr>
        <w:t>设计</w:t>
      </w:r>
      <w:r w:rsidR="00A8319E">
        <w:rPr>
          <w:rFonts w:hint="eastAsia"/>
          <w:szCs w:val="24"/>
        </w:rPr>
        <w:t>出</w:t>
      </w:r>
      <w:r>
        <w:rPr>
          <w:rFonts w:hint="eastAsia"/>
          <w:szCs w:val="24"/>
        </w:rPr>
        <w:t>具有开放性和</w:t>
      </w:r>
      <w:r w:rsidRPr="00111E19">
        <w:rPr>
          <w:rFonts w:hint="eastAsia"/>
          <w:szCs w:val="24"/>
        </w:rPr>
        <w:t>扩展性的系统框架，</w:t>
      </w:r>
      <w:r w:rsidR="008B0EF7">
        <w:rPr>
          <w:rFonts w:hint="eastAsia"/>
          <w:szCs w:val="24"/>
        </w:rPr>
        <w:t>使之</w:t>
      </w:r>
      <w:r w:rsidRPr="00111E19">
        <w:rPr>
          <w:rFonts w:hint="eastAsia"/>
          <w:szCs w:val="24"/>
        </w:rPr>
        <w:t>支持高速增长又具有多样性的医疗数据管理以及</w:t>
      </w:r>
      <w:r w:rsidR="008B0EF7">
        <w:rPr>
          <w:rFonts w:hint="eastAsia"/>
          <w:szCs w:val="24"/>
        </w:rPr>
        <w:t>提供</w:t>
      </w:r>
      <w:r w:rsidRPr="00111E19">
        <w:rPr>
          <w:rFonts w:hint="eastAsia"/>
          <w:szCs w:val="24"/>
        </w:rPr>
        <w:t>多种疾病的诊断决策支持服务</w:t>
      </w:r>
      <w:r w:rsidR="008B0EF7">
        <w:rPr>
          <w:rFonts w:hint="eastAsia"/>
          <w:szCs w:val="24"/>
        </w:rPr>
        <w:t>需求</w:t>
      </w:r>
      <w:r w:rsidRPr="00111E19">
        <w:rPr>
          <w:rFonts w:hint="eastAsia"/>
          <w:szCs w:val="24"/>
        </w:rPr>
        <w:t>。本文围绕该目标，主要从以下几点展开：</w:t>
      </w:r>
    </w:p>
    <w:p w14:paraId="6FE04DF8" w14:textId="77777777" w:rsidR="00730270" w:rsidRPr="00111E19" w:rsidRDefault="00730270" w:rsidP="00C26085">
      <w:pPr>
        <w:pStyle w:val="a5"/>
        <w:numPr>
          <w:ilvl w:val="0"/>
          <w:numId w:val="7"/>
        </w:numPr>
        <w:ind w:firstLineChars="0"/>
        <w:jc w:val="both"/>
      </w:pPr>
      <w:r w:rsidRPr="00111E19">
        <w:rPr>
          <w:rFonts w:hint="eastAsia"/>
        </w:rPr>
        <w:t>首先通过分析社区医疗的</w:t>
      </w:r>
      <w:r>
        <w:rPr>
          <w:rFonts w:hint="eastAsia"/>
        </w:rPr>
        <w:t>存在的诊疗水平低的问题，</w:t>
      </w:r>
      <w:r w:rsidR="008B0EF7">
        <w:rPr>
          <w:rFonts w:hint="eastAsia"/>
        </w:rPr>
        <w:t>分析</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14:paraId="0B1C288B" w14:textId="77777777"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14:paraId="524C234D" w14:textId="6EB6EDF8" w:rsidR="00730270" w:rsidRPr="00B253EF" w:rsidRDefault="00730270" w:rsidP="00C26085">
      <w:pPr>
        <w:pStyle w:val="a5"/>
        <w:numPr>
          <w:ilvl w:val="0"/>
          <w:numId w:val="7"/>
        </w:numPr>
        <w:ind w:firstLineChars="0"/>
        <w:jc w:val="both"/>
      </w:pPr>
      <w:r>
        <w:rPr>
          <w:rFonts w:hint="eastAsia"/>
        </w:rPr>
        <w:t>以头痛和</w:t>
      </w:r>
      <w:r w:rsidR="00AC5E64">
        <w:rPr>
          <w:rFonts w:hint="eastAsia"/>
        </w:rPr>
        <w:t>阿尔兹海默</w:t>
      </w:r>
      <w:r>
        <w:rPr>
          <w:rFonts w:hint="eastAsia"/>
        </w:rPr>
        <w:t>症为例开展基于</w:t>
      </w:r>
      <w:r w:rsidR="008B0EF7">
        <w:rPr>
          <w:rFonts w:hint="eastAsia"/>
        </w:rPr>
        <w:t>该</w:t>
      </w:r>
      <w:r>
        <w:rPr>
          <w:rFonts w:hint="eastAsia"/>
        </w:rPr>
        <w:t>框架的系统实践，开发原发性头痛诊断决策支持系统和</w:t>
      </w:r>
      <w:r w:rsidR="00AC5E64">
        <w:rPr>
          <w:rFonts w:hint="eastAsia"/>
        </w:rPr>
        <w:t>阿尔兹海默</w:t>
      </w:r>
      <w:r>
        <w:rPr>
          <w:rFonts w:hint="eastAsia"/>
        </w:rPr>
        <w:t>症诊断决策支持系统，</w:t>
      </w:r>
      <w:r w:rsidRPr="00111E19">
        <w:rPr>
          <w:rFonts w:hint="eastAsia"/>
        </w:rPr>
        <w:t>验证</w:t>
      </w:r>
      <w:r>
        <w:rPr>
          <w:rFonts w:hint="eastAsia"/>
        </w:rPr>
        <w:t>系统框架具有良好的开放性和扩展性，能够支持不同疾病的诊断决策支持系统的快速开发和统一管理。</w:t>
      </w:r>
    </w:p>
    <w:p w14:paraId="4DF333C3" w14:textId="77777777" w:rsidR="00730270" w:rsidRPr="00730270" w:rsidRDefault="00730270" w:rsidP="007E6E1D">
      <w:pPr>
        <w:ind w:firstLine="482"/>
        <w:rPr>
          <w:b/>
        </w:rPr>
      </w:pPr>
    </w:p>
    <w:p w14:paraId="0615A42C" w14:textId="5D154E65" w:rsidR="004F0892" w:rsidRPr="00E36C5A" w:rsidRDefault="00E36C5A" w:rsidP="007E6E1D">
      <w:pPr>
        <w:ind w:firstLine="482"/>
        <w:sectPr w:rsidR="004F0892" w:rsidRPr="00E36C5A" w:rsidSect="009A107F">
          <w:headerReference w:type="default" r:id="rId30"/>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r w:rsidR="00AC5E64">
        <w:rPr>
          <w:rFonts w:hint="eastAsia"/>
        </w:rPr>
        <w:t xml:space="preserve">; </w:t>
      </w:r>
      <w:r w:rsidR="00AC5E64">
        <w:rPr>
          <w:rFonts w:hint="eastAsia"/>
        </w:rPr>
        <w:t>头痛</w:t>
      </w:r>
      <w:r w:rsidR="00AC5E64">
        <w:rPr>
          <w:rFonts w:hint="eastAsia"/>
        </w:rPr>
        <w:t xml:space="preserve"> ; </w:t>
      </w:r>
      <w:r w:rsidR="00AC5E64">
        <w:rPr>
          <w:rFonts w:hint="eastAsia"/>
        </w:rPr>
        <w:t>阿尔兹海默症</w:t>
      </w:r>
    </w:p>
    <w:p w14:paraId="0747E7C8" w14:textId="77777777" w:rsidR="004F0892" w:rsidRPr="00370433" w:rsidRDefault="004F0892" w:rsidP="004F0892">
      <w:pPr>
        <w:pStyle w:val="1"/>
        <w:ind w:left="-2"/>
      </w:pPr>
      <w:bookmarkStart w:id="2" w:name="_Toc380698986"/>
      <w:r w:rsidRPr="00370433">
        <w:lastRenderedPageBreak/>
        <w:t>Abstract</w:t>
      </w:r>
      <w:bookmarkEnd w:id="2"/>
    </w:p>
    <w:p w14:paraId="6C93952E" w14:textId="74C6C9D4"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the</w:t>
      </w:r>
      <w:r w:rsidR="000C5C04">
        <w:rPr>
          <w:rFonts w:hint="eastAsia"/>
        </w:rPr>
        <w:t xml:space="preserve"> problem of</w:t>
      </w:r>
      <w:r w:rsidR="00010165">
        <w:rPr>
          <w:rFonts w:hint="eastAsia"/>
        </w:rPr>
        <w:t xml:space="preserv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such as</w:t>
      </w:r>
      <w:r w:rsidRPr="00B47A25">
        <w:t xml:space="preserve"> the level of economic development, health care quality, policy support, overall level of community health services</w:t>
      </w:r>
      <w:r w:rsidR="00D32175">
        <w:rPr>
          <w:rFonts w:hint="eastAsia"/>
        </w:rPr>
        <w:t xml:space="preserve"> is very low</w:t>
      </w:r>
      <w:r w:rsidRPr="00B47A25">
        <w:t xml:space="preserve">. </w:t>
      </w:r>
      <w:r w:rsidR="009D354E">
        <w:rPr>
          <w:rFonts w:hint="eastAsia"/>
        </w:rPr>
        <w:t xml:space="preserve">As </w:t>
      </w:r>
      <w:r w:rsidRPr="00B47A25">
        <w:t>Community Medical</w:t>
      </w:r>
      <w:r w:rsidR="009D354E">
        <w:rPr>
          <w:rFonts w:hint="eastAsia"/>
        </w:rPr>
        <w:t xml:space="preserve"> can not</w:t>
      </w:r>
      <w:r w:rsidRPr="00B47A25">
        <w:t xml:space="preserve"> meet the </w:t>
      </w:r>
      <w:r w:rsidR="009D354E" w:rsidRPr="009D354E">
        <w:t xml:space="preserve">increasing </w:t>
      </w:r>
      <w:r w:rsidRPr="00B47A25">
        <w:t xml:space="preserve">needs of population, </w:t>
      </w:r>
      <w:r w:rsidR="009D354E">
        <w:rPr>
          <w:rFonts w:hint="eastAsia"/>
        </w:rPr>
        <w:t xml:space="preserve">most residents go to center hospitals </w:t>
      </w:r>
      <w:r w:rsidRPr="00B47A25">
        <w:t xml:space="preserve">while </w:t>
      </w:r>
      <w:r w:rsidR="009D354E">
        <w:rPr>
          <w:rFonts w:hint="eastAsia"/>
        </w:rPr>
        <w:t>the r</w:t>
      </w:r>
      <w:r w:rsidR="009D354E" w:rsidRPr="009D354E">
        <w:t>esources</w:t>
      </w:r>
      <w:r w:rsidR="009D354E">
        <w:rPr>
          <w:rFonts w:hint="eastAsia"/>
        </w:rPr>
        <w:t xml:space="preserve"> of </w:t>
      </w:r>
      <w:r w:rsidRPr="00B47A25">
        <w:t>community health</w:t>
      </w:r>
      <w:r w:rsidR="009D354E">
        <w:rPr>
          <w:rFonts w:hint="eastAsia"/>
        </w:rPr>
        <w:t xml:space="preserve"> </w:t>
      </w:r>
      <w:r w:rsidR="009D354E">
        <w:t>service</w:t>
      </w:r>
      <w:r w:rsidR="009D354E">
        <w:rPr>
          <w:rFonts w:hint="eastAsia"/>
        </w:rPr>
        <w:t xml:space="preserve"> are wasted </w:t>
      </w:r>
      <w:r w:rsidRPr="00B47A25">
        <w:t>.</w:t>
      </w:r>
    </w:p>
    <w:p w14:paraId="74CF0862" w14:textId="77777777" w:rsidR="00B47A25" w:rsidRDefault="00B47A25" w:rsidP="00B128AF">
      <w:pPr>
        <w:ind w:firstLineChars="176" w:firstLine="422"/>
        <w:jc w:val="both"/>
      </w:pPr>
      <w:r w:rsidRPr="00B47A25">
        <w:t xml:space="preserve">Numerous studies show that the application of clinical decision support systems can effectively solve the problem of the limitations of clinician knowledge, reduce human negligence, lower health care costs, </w:t>
      </w:r>
      <w:r w:rsidR="00622661">
        <w:rPr>
          <w:rFonts w:hint="eastAsia"/>
        </w:rPr>
        <w:t xml:space="preserve">and </w:t>
      </w:r>
      <w:r w:rsidRPr="00B47A25">
        <w:t>provide a guarantee for the quality of medical care. Therefore,</w:t>
      </w:r>
      <w:r w:rsidR="009D354E" w:rsidRPr="00B47A25">
        <w:t xml:space="preserve"> </w:t>
      </w:r>
      <w:r w:rsidR="009D354E">
        <w:rPr>
          <w:rFonts w:hint="eastAsia"/>
        </w:rPr>
        <w:t>to take the</w:t>
      </w:r>
      <w:r w:rsidRPr="00B47A25">
        <w:t xml:space="preserve"> advantages of information technology, </w:t>
      </w:r>
      <w:r w:rsidR="009D354E">
        <w:rPr>
          <w:rFonts w:hint="eastAsia"/>
        </w:rPr>
        <w:t xml:space="preserve">applying </w:t>
      </w:r>
      <w:r w:rsidRPr="00B47A25">
        <w:t xml:space="preserve">clinical decision support technology </w:t>
      </w:r>
      <w:r w:rsidR="009D354E">
        <w:rPr>
          <w:rFonts w:hint="eastAsia"/>
        </w:rPr>
        <w:t>will</w:t>
      </w:r>
      <w:r w:rsidRPr="00B47A25">
        <w:t xml:space="preserve"> improve </w:t>
      </w:r>
      <w:r w:rsidR="009D354E">
        <w:rPr>
          <w:rFonts w:hint="eastAsia"/>
        </w:rPr>
        <w:t xml:space="preserve">the quality of </w:t>
      </w:r>
      <w:r w:rsidRPr="00B47A25">
        <w:t>community health service</w:t>
      </w:r>
      <w:r w:rsidR="00B128AF">
        <w:rPr>
          <w:rFonts w:hint="eastAsia"/>
        </w:rPr>
        <w:t xml:space="preserve"> and</w:t>
      </w:r>
      <w:r w:rsidRPr="00B47A25">
        <w:t xml:space="preserve"> solve the problem of uneven allocation of medical resources</w:t>
      </w:r>
      <w:r w:rsidR="009D354E">
        <w:rPr>
          <w:rFonts w:hint="eastAsia"/>
        </w:rPr>
        <w:t>.</w:t>
      </w:r>
    </w:p>
    <w:p w14:paraId="45818F69" w14:textId="77777777" w:rsidR="00B47A25" w:rsidRDefault="00B128AF" w:rsidP="00B128AF">
      <w:pPr>
        <w:ind w:firstLineChars="176" w:firstLine="422"/>
        <w:jc w:val="both"/>
      </w:pPr>
      <w:r>
        <w:t>I</w:t>
      </w:r>
      <w:r>
        <w:rPr>
          <w:rFonts w:hint="eastAsia"/>
        </w:rPr>
        <w:t>n this thesis,</w:t>
      </w:r>
      <w:r w:rsidR="00B47A25" w:rsidRPr="00B47A25">
        <w:t xml:space="preserve"> </w:t>
      </w:r>
      <w:r w:rsidR="00290F2F">
        <w:rPr>
          <w:rFonts w:hint="eastAsia"/>
        </w:rPr>
        <w:t xml:space="preserve">we proposed </w:t>
      </w:r>
      <w:r w:rsidR="00290F2F" w:rsidRPr="00290F2F">
        <w:t xml:space="preserve">the three level </w:t>
      </w:r>
      <w:r w:rsidR="000B121C">
        <w:rPr>
          <w:rFonts w:hint="eastAsia"/>
        </w:rPr>
        <w:t xml:space="preserve">clinical </w:t>
      </w:r>
      <w:r w:rsidR="00290F2F" w:rsidRPr="00290F2F">
        <w:t>decision-suppo</w:t>
      </w:r>
      <w:r w:rsidR="00290F2F">
        <w:t>rt service model</w:t>
      </w:r>
      <w:r w:rsidR="00290F2F">
        <w:rPr>
          <w:rFonts w:hint="eastAsia"/>
        </w:rPr>
        <w:t xml:space="preserve"> </w:t>
      </w:r>
      <w:r w:rsidR="00B47A25" w:rsidRPr="00B47A25">
        <w:t xml:space="preserve">by analyzing the medical needs of </w:t>
      </w:r>
      <w:r w:rsidR="00AE159E">
        <w:rPr>
          <w:rFonts w:hint="eastAsia"/>
        </w:rPr>
        <w:t xml:space="preserve">center </w:t>
      </w:r>
      <w:r w:rsidR="00B47A25" w:rsidRPr="00B47A25">
        <w:t>hospitals, community hospitals</w:t>
      </w:r>
      <w:r w:rsidR="000B121C">
        <w:rPr>
          <w:rFonts w:hint="eastAsia"/>
        </w:rPr>
        <w:t xml:space="preserve"> and </w:t>
      </w:r>
      <w:r w:rsidR="00624C85">
        <w:t>patients</w:t>
      </w:r>
      <w:r w:rsidR="00624C85">
        <w:rPr>
          <w:rFonts w:hint="eastAsia"/>
        </w:rPr>
        <w:t xml:space="preserve">. The thesis </w:t>
      </w:r>
      <w:r w:rsidR="00624C85">
        <w:t>analyzed</w:t>
      </w:r>
      <w:r w:rsidR="0017703D">
        <w:rPr>
          <w:rFonts w:hint="eastAsia"/>
        </w:rPr>
        <w:t xml:space="preserve"> the </w:t>
      </w:r>
      <w:r w:rsidR="00624C85">
        <w:rPr>
          <w:rFonts w:hint="eastAsia"/>
        </w:rPr>
        <w:t>diagnosis</w:t>
      </w:r>
      <w:r w:rsidR="00B47A25" w:rsidRPr="00B47A25">
        <w:t xml:space="preserve"> decision support system for the community</w:t>
      </w:r>
      <w:r w:rsidR="00624C85">
        <w:rPr>
          <w:rFonts w:hint="eastAsia"/>
        </w:rPr>
        <w:t xml:space="preserve"> </w:t>
      </w:r>
      <w:r w:rsidR="00624C85" w:rsidRPr="00624C85">
        <w:t xml:space="preserve">on </w:t>
      </w:r>
      <w:r w:rsidR="00624C85">
        <w:t>the basis of this service model</w:t>
      </w:r>
      <w:r w:rsidR="00B47A25" w:rsidRPr="00B47A25">
        <w:t xml:space="preserve">. Because of broad distribution </w:t>
      </w:r>
      <w:r w:rsidR="0017703D">
        <w:rPr>
          <w:rFonts w:hint="eastAsia"/>
        </w:rPr>
        <w:t xml:space="preserve">of </w:t>
      </w:r>
      <w:r w:rsidR="0017703D" w:rsidRPr="0017703D">
        <w:t xml:space="preserve">community </w:t>
      </w:r>
      <w:r w:rsidR="00B47A25" w:rsidRPr="00B47A25">
        <w:t xml:space="preserve">and diversity </w:t>
      </w:r>
      <w:r w:rsidR="000B121C">
        <w:t>of disease</w:t>
      </w:r>
      <w:r w:rsidR="00624C85">
        <w:t xml:space="preserve">s, </w:t>
      </w:r>
      <w:r w:rsidR="00B47A25" w:rsidRPr="00B47A25">
        <w:t xml:space="preserve">a system of open and extensible framework </w:t>
      </w:r>
      <w:r w:rsidR="000B121C">
        <w:rPr>
          <w:rFonts w:hint="eastAsia"/>
        </w:rPr>
        <w:t xml:space="preserve">is </w:t>
      </w:r>
      <w:r w:rsidR="000B121C">
        <w:t>essential</w:t>
      </w:r>
      <w:r w:rsidR="000B121C">
        <w:rPr>
          <w:rFonts w:hint="eastAsia"/>
        </w:rPr>
        <w:t xml:space="preserve"> </w:t>
      </w:r>
      <w:r w:rsidR="00B47A25" w:rsidRPr="00B47A25">
        <w:t>to</w:t>
      </w:r>
      <w:r w:rsidR="000B121C" w:rsidRPr="000B121C">
        <w:t xml:space="preserve"> support the rapid growth of medical data management and </w:t>
      </w:r>
      <w:r w:rsidR="00624C85">
        <w:rPr>
          <w:rFonts w:hint="eastAsia"/>
        </w:rPr>
        <w:t xml:space="preserve">provide </w:t>
      </w:r>
      <w:r w:rsidR="00624C85">
        <w:t xml:space="preserve">diagnostic </w:t>
      </w:r>
      <w:r w:rsidR="00624C85">
        <w:rPr>
          <w:rFonts w:hint="eastAsia"/>
        </w:rPr>
        <w:t>support for</w:t>
      </w:r>
      <w:r w:rsidR="000B121C" w:rsidRPr="000B121C">
        <w:t xml:space="preserve"> a variety of diseases</w:t>
      </w:r>
      <w:r w:rsidR="00B47A25">
        <w:rPr>
          <w:rFonts w:hint="eastAsia"/>
        </w:rPr>
        <w:t>。</w:t>
      </w:r>
      <w:r w:rsidR="00B47A25" w:rsidRPr="00B47A25">
        <w:t xml:space="preserve">This paper focuses on </w:t>
      </w:r>
      <w:r w:rsidR="005C5E2F">
        <w:rPr>
          <w:rFonts w:hint="eastAsia"/>
        </w:rPr>
        <w:t xml:space="preserve">this </w:t>
      </w:r>
      <w:r w:rsidR="00B47A25" w:rsidRPr="00B47A25">
        <w:t>target, mainly from the following expanded</w:t>
      </w:r>
      <w:r w:rsidR="00624C85">
        <w:rPr>
          <w:rFonts w:hint="eastAsia"/>
        </w:rPr>
        <w:t>:</w:t>
      </w:r>
    </w:p>
    <w:p w14:paraId="16679A12" w14:textId="77777777" w:rsidR="00B47A25" w:rsidRDefault="00290F2F" w:rsidP="00B128AF">
      <w:pPr>
        <w:pStyle w:val="a5"/>
        <w:numPr>
          <w:ilvl w:val="0"/>
          <w:numId w:val="11"/>
        </w:numPr>
        <w:ind w:firstLineChars="0"/>
        <w:jc w:val="both"/>
      </w:pPr>
      <w:r>
        <w:rPr>
          <w:rFonts w:hint="eastAsia"/>
        </w:rPr>
        <w:t>T</w:t>
      </w:r>
      <w:r w:rsidR="00B47A25" w:rsidRPr="00B47A25">
        <w:t>hrough the analysis of</w:t>
      </w:r>
      <w:r w:rsidR="005C5E2F">
        <w:rPr>
          <w:rFonts w:hint="eastAsia"/>
        </w:rPr>
        <w:t xml:space="preserve"> the problem of</w:t>
      </w:r>
      <w:r w:rsidR="00B47A25" w:rsidRPr="00B47A25">
        <w:t xml:space="preserve"> low-level community health</w:t>
      </w:r>
      <w:r w:rsidR="005C5E2F">
        <w:rPr>
          <w:rFonts w:hint="eastAsia"/>
        </w:rPr>
        <w:t>care</w:t>
      </w:r>
      <w:r w:rsidR="00B47A25" w:rsidRPr="00B47A25">
        <w:t xml:space="preserve">, </w:t>
      </w:r>
      <w:r w:rsidR="005C5E2F">
        <w:rPr>
          <w:rFonts w:hint="eastAsia"/>
        </w:rPr>
        <w:t xml:space="preserve">this paper </w:t>
      </w:r>
      <w:r w:rsidR="005C5E2F" w:rsidRPr="005C5E2F">
        <w:t xml:space="preserve">proposed </w:t>
      </w:r>
      <w:r w:rsidR="005C5E2F">
        <w:rPr>
          <w:rFonts w:hint="eastAsia"/>
        </w:rPr>
        <w:t xml:space="preserve">to apply </w:t>
      </w:r>
      <w:r w:rsidR="00B47A25" w:rsidRPr="00B47A25">
        <w:t xml:space="preserve">clinical decision support systems in community health, </w:t>
      </w:r>
      <w:r w:rsidR="00E27358">
        <w:rPr>
          <w:rFonts w:hint="eastAsia"/>
        </w:rPr>
        <w:t xml:space="preserve">Choose </w:t>
      </w:r>
      <w:r w:rsidR="00B47A25" w:rsidRPr="00B47A25">
        <w:t>disease diagnosis as a starting point to build framework for</w:t>
      </w:r>
      <w:r w:rsidR="00E27358" w:rsidRPr="00E27358">
        <w:t xml:space="preserve"> decision support systems</w:t>
      </w:r>
      <w:r w:rsidR="00B47A25" w:rsidRPr="00B47A25">
        <w:t xml:space="preserve"> </w:t>
      </w:r>
      <w:r w:rsidR="00E27358">
        <w:t>which</w:t>
      </w:r>
      <w:r w:rsidR="00E27358">
        <w:rPr>
          <w:rFonts w:hint="eastAsia"/>
        </w:rPr>
        <w:t xml:space="preserve"> can meet the needs of </w:t>
      </w:r>
      <w:r w:rsidR="00E27358">
        <w:t>community health</w:t>
      </w:r>
      <w:r w:rsidR="00B47A25" w:rsidRPr="00B47A25">
        <w:t>care</w:t>
      </w:r>
    </w:p>
    <w:p w14:paraId="1F8E5FBC" w14:textId="77777777" w:rsidR="002041CA" w:rsidRDefault="002041CA" w:rsidP="002041CA">
      <w:pPr>
        <w:pStyle w:val="a5"/>
        <w:numPr>
          <w:ilvl w:val="0"/>
          <w:numId w:val="11"/>
        </w:numPr>
        <w:ind w:firstLineChars="0"/>
      </w:pPr>
      <w:r>
        <w:rPr>
          <w:rFonts w:hint="eastAsia"/>
        </w:rPr>
        <w:lastRenderedPageBreak/>
        <w:t>In order to achieve</w:t>
      </w:r>
      <w:r w:rsidRPr="002041CA">
        <w:t xml:space="preserve"> the design and development of the</w:t>
      </w:r>
      <w:r>
        <w:rPr>
          <w:rFonts w:hint="eastAsia"/>
        </w:rPr>
        <w:t xml:space="preserve"> system</w:t>
      </w:r>
      <w:r>
        <w:t xml:space="preserve"> framework</w:t>
      </w:r>
      <w:r>
        <w:rPr>
          <w:rFonts w:hint="eastAsia"/>
        </w:rPr>
        <w:t xml:space="preserve">, </w:t>
      </w:r>
      <w:r w:rsidR="00290F2F">
        <w:rPr>
          <w:rFonts w:hint="eastAsia"/>
        </w:rPr>
        <w:t xml:space="preserve">the </w:t>
      </w:r>
      <w:r>
        <w:rPr>
          <w:rFonts w:hint="eastAsia"/>
        </w:rPr>
        <w:t xml:space="preserve">paper </w:t>
      </w:r>
      <w:r>
        <w:t>analyzed</w:t>
      </w:r>
      <w:r>
        <w:rPr>
          <w:rFonts w:hint="eastAsia"/>
        </w:rPr>
        <w:t xml:space="preserve"> the</w:t>
      </w:r>
      <w:r w:rsidR="00290F2F">
        <w:rPr>
          <w:rFonts w:hint="eastAsia"/>
        </w:rPr>
        <w:t xml:space="preserve"> </w:t>
      </w:r>
      <w:r w:rsidR="00B47A25" w:rsidRPr="00B47A25">
        <w:t>critical issues</w:t>
      </w:r>
      <w:r w:rsidR="00056AD2">
        <w:rPr>
          <w:rFonts w:hint="eastAsia"/>
        </w:rPr>
        <w:t xml:space="preserve"> which has to be solved by the framework, </w:t>
      </w:r>
      <w:r>
        <w:rPr>
          <w:rFonts w:hint="eastAsia"/>
        </w:rPr>
        <w:t xml:space="preserve">and </w:t>
      </w:r>
      <w:r w:rsidR="00056AD2">
        <w:rPr>
          <w:rFonts w:hint="eastAsia"/>
        </w:rPr>
        <w:t xml:space="preserve">study </w:t>
      </w:r>
      <w:r w:rsidR="00B47A25" w:rsidRPr="00B47A25">
        <w:t>the corresponding technical solutions</w:t>
      </w:r>
      <w:r w:rsidR="00056AD2">
        <w:rPr>
          <w:rFonts w:hint="eastAsia"/>
        </w:rPr>
        <w:t xml:space="preserve"> </w:t>
      </w:r>
      <w:r>
        <w:rPr>
          <w:rFonts w:hint="eastAsia"/>
        </w:rPr>
        <w:t>.</w:t>
      </w:r>
    </w:p>
    <w:p w14:paraId="33FB75CE" w14:textId="77777777" w:rsidR="00B47A25" w:rsidRDefault="00E27358" w:rsidP="00B128AF">
      <w:pPr>
        <w:pStyle w:val="a5"/>
        <w:numPr>
          <w:ilvl w:val="0"/>
          <w:numId w:val="11"/>
        </w:numPr>
        <w:ind w:firstLineChars="0"/>
        <w:jc w:val="both"/>
      </w:pPr>
      <w:r>
        <w:rPr>
          <w:rFonts w:hint="eastAsia"/>
        </w:rPr>
        <w:t>clinical diagnosis support system for h</w:t>
      </w:r>
      <w:r w:rsidR="00B47A25" w:rsidRPr="00B47A25">
        <w:t xml:space="preserve">eadache and </w:t>
      </w:r>
      <w:r w:rsidR="00290F2F" w:rsidRPr="00290F2F">
        <w:t>Alzheimer</w:t>
      </w:r>
      <w:r w:rsidR="00290F2F">
        <w:rPr>
          <w:rFonts w:hint="eastAsia"/>
        </w:rPr>
        <w:t xml:space="preserve"> </w:t>
      </w:r>
      <w:r w:rsidR="00FB3909">
        <w:rPr>
          <w:rFonts w:hint="eastAsia"/>
        </w:rPr>
        <w:t xml:space="preserve">are built </w:t>
      </w:r>
      <w:r w:rsidR="00056AD2">
        <w:rPr>
          <w:rFonts w:hint="eastAsia"/>
        </w:rPr>
        <w:t xml:space="preserve">based on the system framework to </w:t>
      </w:r>
      <w:r>
        <w:rPr>
          <w:rFonts w:hint="eastAsia"/>
        </w:rPr>
        <w:t xml:space="preserve">validate the </w:t>
      </w:r>
      <w:r w:rsidR="00B47A25" w:rsidRPr="00B47A25">
        <w:t xml:space="preserve">openness and scalability of the system framework, </w:t>
      </w:r>
      <w:r w:rsidR="00056AD2">
        <w:rPr>
          <w:rFonts w:hint="eastAsia"/>
        </w:rPr>
        <w:t>and illustrate that</w:t>
      </w:r>
      <w:r w:rsidR="00B47A25" w:rsidRPr="00B47A25">
        <w:t xml:space="preserve"> systems framework that can support the rapid development of systems and unified management</w:t>
      </w:r>
      <w:r w:rsidR="00290F2F">
        <w:rPr>
          <w:rFonts w:hint="eastAsia"/>
        </w:rPr>
        <w:t xml:space="preserve"> of </w:t>
      </w:r>
      <w:r w:rsidR="00290F2F" w:rsidRPr="00290F2F">
        <w:t>different diseases</w:t>
      </w:r>
      <w:r w:rsidR="00056AD2">
        <w:rPr>
          <w:rFonts w:hint="eastAsia"/>
        </w:rPr>
        <w:t>.</w:t>
      </w:r>
    </w:p>
    <w:p w14:paraId="50E336C1" w14:textId="77777777" w:rsidR="00B47A25" w:rsidRPr="00056AD2" w:rsidRDefault="00B47A25" w:rsidP="00B47A25">
      <w:pPr>
        <w:ind w:firstLineChars="0"/>
      </w:pPr>
    </w:p>
    <w:p w14:paraId="37B85890" w14:textId="2EDE1E30" w:rsidR="007E0491" w:rsidRDefault="00B47A25" w:rsidP="00B128AF">
      <w:pPr>
        <w:ind w:left="420" w:firstLineChars="0" w:firstLine="420"/>
        <w:sectPr w:rsidR="007E0491" w:rsidSect="00FB0F55">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B47A25">
        <w:rPr>
          <w:rFonts w:hint="eastAsia"/>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r w:rsidR="000C5C04">
        <w:rPr>
          <w:rFonts w:hint="eastAsia"/>
        </w:rPr>
        <w:t>;headache</w:t>
      </w:r>
      <w:proofErr w:type="spellEnd"/>
      <w:r w:rsidR="000C5C04">
        <w:rPr>
          <w:rFonts w:hint="eastAsia"/>
        </w:rPr>
        <w:t>；</w:t>
      </w:r>
      <w:proofErr w:type="spellStart"/>
      <w:r w:rsidR="000C5C04">
        <w:rPr>
          <w:rFonts w:hint="eastAsia"/>
        </w:rPr>
        <w:t>alzheimer</w:t>
      </w:r>
      <w:proofErr w:type="spellEnd"/>
    </w:p>
    <w:p w14:paraId="362A6CF9" w14:textId="77777777" w:rsidR="004F0892" w:rsidRPr="00370433" w:rsidRDefault="004F0892" w:rsidP="00505753">
      <w:pPr>
        <w:pStyle w:val="1"/>
        <w:jc w:val="left"/>
      </w:pPr>
      <w:bookmarkStart w:id="3" w:name="_Toc380698987"/>
      <w:r w:rsidRPr="00370433">
        <w:lastRenderedPageBreak/>
        <w:t>目录</w:t>
      </w:r>
      <w:bookmarkEnd w:id="3"/>
    </w:p>
    <w:p w14:paraId="5A8C0CA1" w14:textId="77777777" w:rsidR="005D2B65" w:rsidRDefault="00DA7AEA" w:rsidP="005D2B65">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80698984" w:history="1">
        <w:r w:rsidR="005D2B65" w:rsidRPr="006B1E3E">
          <w:rPr>
            <w:rStyle w:val="ab"/>
            <w:rFonts w:hint="eastAsia"/>
            <w:noProof/>
          </w:rPr>
          <w:t>致谢</w:t>
        </w:r>
        <w:r w:rsidR="005D2B65">
          <w:rPr>
            <w:noProof/>
            <w:webHidden/>
          </w:rPr>
          <w:tab/>
        </w:r>
        <w:r w:rsidR="005D2B65">
          <w:rPr>
            <w:noProof/>
            <w:webHidden/>
          </w:rPr>
          <w:fldChar w:fldCharType="begin"/>
        </w:r>
        <w:r w:rsidR="005D2B65">
          <w:rPr>
            <w:noProof/>
            <w:webHidden/>
          </w:rPr>
          <w:instrText xml:space="preserve"> PAGEREF _Toc380698984 \h </w:instrText>
        </w:r>
        <w:r w:rsidR="005D2B65">
          <w:rPr>
            <w:noProof/>
            <w:webHidden/>
          </w:rPr>
        </w:r>
        <w:r w:rsidR="005D2B65">
          <w:rPr>
            <w:noProof/>
            <w:webHidden/>
          </w:rPr>
          <w:fldChar w:fldCharType="separate"/>
        </w:r>
        <w:r w:rsidR="005D2B65">
          <w:rPr>
            <w:noProof/>
            <w:webHidden/>
          </w:rPr>
          <w:t>I</w:t>
        </w:r>
        <w:r w:rsidR="005D2B65">
          <w:rPr>
            <w:noProof/>
            <w:webHidden/>
          </w:rPr>
          <w:fldChar w:fldCharType="end"/>
        </w:r>
      </w:hyperlink>
    </w:p>
    <w:p w14:paraId="49CD60E4" w14:textId="77777777" w:rsidR="005D2B65" w:rsidRDefault="0076028D" w:rsidP="005D2B65">
      <w:pPr>
        <w:pStyle w:val="10"/>
        <w:tabs>
          <w:tab w:val="right" w:leader="dot" w:pos="8296"/>
        </w:tabs>
        <w:ind w:firstLine="480"/>
        <w:rPr>
          <w:rFonts w:asciiTheme="minorHAnsi" w:eastAsiaTheme="minorEastAsia" w:hAnsiTheme="minorHAnsi" w:cstheme="minorBidi"/>
          <w:noProof/>
          <w:sz w:val="21"/>
          <w:szCs w:val="22"/>
        </w:rPr>
      </w:pPr>
      <w:hyperlink w:anchor="_Toc380698985" w:history="1">
        <w:r w:rsidR="005D2B65" w:rsidRPr="006B1E3E">
          <w:rPr>
            <w:rStyle w:val="ab"/>
            <w:rFonts w:hint="eastAsia"/>
            <w:noProof/>
          </w:rPr>
          <w:t>摘要</w:t>
        </w:r>
        <w:r w:rsidR="005D2B65">
          <w:rPr>
            <w:noProof/>
            <w:webHidden/>
          </w:rPr>
          <w:tab/>
        </w:r>
        <w:r w:rsidR="005D2B65">
          <w:rPr>
            <w:noProof/>
            <w:webHidden/>
          </w:rPr>
          <w:fldChar w:fldCharType="begin"/>
        </w:r>
        <w:r w:rsidR="005D2B65">
          <w:rPr>
            <w:noProof/>
            <w:webHidden/>
          </w:rPr>
          <w:instrText xml:space="preserve"> PAGEREF _Toc380698985 \h </w:instrText>
        </w:r>
        <w:r w:rsidR="005D2B65">
          <w:rPr>
            <w:noProof/>
            <w:webHidden/>
          </w:rPr>
        </w:r>
        <w:r w:rsidR="005D2B65">
          <w:rPr>
            <w:noProof/>
            <w:webHidden/>
          </w:rPr>
          <w:fldChar w:fldCharType="separate"/>
        </w:r>
        <w:r w:rsidR="005D2B65">
          <w:rPr>
            <w:noProof/>
            <w:webHidden/>
          </w:rPr>
          <w:t>II</w:t>
        </w:r>
        <w:r w:rsidR="005D2B65">
          <w:rPr>
            <w:noProof/>
            <w:webHidden/>
          </w:rPr>
          <w:fldChar w:fldCharType="end"/>
        </w:r>
      </w:hyperlink>
    </w:p>
    <w:p w14:paraId="670AF3F3" w14:textId="77777777" w:rsidR="005D2B65" w:rsidRDefault="0076028D" w:rsidP="009310D4">
      <w:pPr>
        <w:pStyle w:val="10"/>
        <w:tabs>
          <w:tab w:val="right" w:leader="dot" w:pos="8296"/>
        </w:tabs>
        <w:ind w:firstLine="480"/>
        <w:rPr>
          <w:rFonts w:asciiTheme="minorHAnsi" w:eastAsiaTheme="minorEastAsia" w:hAnsiTheme="minorHAnsi" w:cstheme="minorBidi"/>
          <w:noProof/>
          <w:sz w:val="21"/>
          <w:szCs w:val="22"/>
        </w:rPr>
      </w:pPr>
      <w:hyperlink w:anchor="_Toc380698986" w:history="1">
        <w:r w:rsidR="005D2B65" w:rsidRPr="006B1E3E">
          <w:rPr>
            <w:rStyle w:val="ab"/>
            <w:noProof/>
          </w:rPr>
          <w:t>Abstract</w:t>
        </w:r>
        <w:r w:rsidR="005D2B65">
          <w:rPr>
            <w:noProof/>
            <w:webHidden/>
          </w:rPr>
          <w:tab/>
        </w:r>
        <w:r w:rsidR="005D2B65">
          <w:rPr>
            <w:noProof/>
            <w:webHidden/>
          </w:rPr>
          <w:fldChar w:fldCharType="begin"/>
        </w:r>
        <w:r w:rsidR="005D2B65">
          <w:rPr>
            <w:noProof/>
            <w:webHidden/>
          </w:rPr>
          <w:instrText xml:space="preserve"> PAGEREF _Toc380698986 \h </w:instrText>
        </w:r>
        <w:r w:rsidR="005D2B65">
          <w:rPr>
            <w:noProof/>
            <w:webHidden/>
          </w:rPr>
        </w:r>
        <w:r w:rsidR="005D2B65">
          <w:rPr>
            <w:noProof/>
            <w:webHidden/>
          </w:rPr>
          <w:fldChar w:fldCharType="separate"/>
        </w:r>
        <w:r w:rsidR="005D2B65">
          <w:rPr>
            <w:noProof/>
            <w:webHidden/>
          </w:rPr>
          <w:t>III</w:t>
        </w:r>
        <w:r w:rsidR="005D2B65">
          <w:rPr>
            <w:noProof/>
            <w:webHidden/>
          </w:rPr>
          <w:fldChar w:fldCharType="end"/>
        </w:r>
      </w:hyperlink>
    </w:p>
    <w:p w14:paraId="2A3DAB6A" w14:textId="77777777" w:rsidR="005D2B65" w:rsidRDefault="0076028D" w:rsidP="009310D4">
      <w:pPr>
        <w:pStyle w:val="10"/>
        <w:tabs>
          <w:tab w:val="right" w:leader="dot" w:pos="8296"/>
        </w:tabs>
        <w:ind w:firstLine="480"/>
        <w:rPr>
          <w:rFonts w:asciiTheme="minorHAnsi" w:eastAsiaTheme="minorEastAsia" w:hAnsiTheme="minorHAnsi" w:cstheme="minorBidi"/>
          <w:noProof/>
          <w:sz w:val="21"/>
          <w:szCs w:val="22"/>
        </w:rPr>
      </w:pPr>
      <w:hyperlink w:anchor="_Toc380698987" w:history="1">
        <w:r w:rsidR="005D2B65" w:rsidRPr="006B1E3E">
          <w:rPr>
            <w:rStyle w:val="ab"/>
            <w:rFonts w:hint="eastAsia"/>
            <w:noProof/>
          </w:rPr>
          <w:t>目录</w:t>
        </w:r>
        <w:r w:rsidR="005D2B65">
          <w:rPr>
            <w:noProof/>
            <w:webHidden/>
          </w:rPr>
          <w:tab/>
        </w:r>
        <w:r w:rsidR="005D2B65">
          <w:rPr>
            <w:noProof/>
            <w:webHidden/>
          </w:rPr>
          <w:fldChar w:fldCharType="begin"/>
        </w:r>
        <w:r w:rsidR="005D2B65">
          <w:rPr>
            <w:noProof/>
            <w:webHidden/>
          </w:rPr>
          <w:instrText xml:space="preserve"> PAGEREF _Toc380698987 \h </w:instrText>
        </w:r>
        <w:r w:rsidR="005D2B65">
          <w:rPr>
            <w:noProof/>
            <w:webHidden/>
          </w:rPr>
        </w:r>
        <w:r w:rsidR="005D2B65">
          <w:rPr>
            <w:noProof/>
            <w:webHidden/>
          </w:rPr>
          <w:fldChar w:fldCharType="separate"/>
        </w:r>
        <w:r w:rsidR="005D2B65">
          <w:rPr>
            <w:noProof/>
            <w:webHidden/>
          </w:rPr>
          <w:t>V</w:t>
        </w:r>
        <w:r w:rsidR="005D2B65">
          <w:rPr>
            <w:noProof/>
            <w:webHidden/>
          </w:rPr>
          <w:fldChar w:fldCharType="end"/>
        </w:r>
      </w:hyperlink>
    </w:p>
    <w:p w14:paraId="1AE5B7D5" w14:textId="77777777" w:rsidR="005D2B65" w:rsidRDefault="0076028D"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88" w:history="1">
        <w:r w:rsidR="005D2B65" w:rsidRPr="006B1E3E">
          <w:rPr>
            <w:rStyle w:val="ab"/>
            <w:noProof/>
          </w:rPr>
          <w:t>1</w:t>
        </w:r>
        <w:r w:rsidR="005D2B65">
          <w:rPr>
            <w:rFonts w:asciiTheme="minorHAnsi" w:eastAsiaTheme="minorEastAsia" w:hAnsiTheme="minorHAnsi" w:cstheme="minorBidi"/>
            <w:noProof/>
            <w:sz w:val="21"/>
            <w:szCs w:val="22"/>
          </w:rPr>
          <w:tab/>
        </w:r>
        <w:r w:rsidR="005D2B65" w:rsidRPr="006B1E3E">
          <w:rPr>
            <w:rStyle w:val="ab"/>
            <w:rFonts w:hint="eastAsia"/>
            <w:noProof/>
          </w:rPr>
          <w:t>引言</w:t>
        </w:r>
        <w:r w:rsidR="005D2B65">
          <w:rPr>
            <w:noProof/>
            <w:webHidden/>
          </w:rPr>
          <w:tab/>
        </w:r>
        <w:r w:rsidR="005D2B65">
          <w:rPr>
            <w:noProof/>
            <w:webHidden/>
          </w:rPr>
          <w:fldChar w:fldCharType="begin"/>
        </w:r>
        <w:r w:rsidR="005D2B65">
          <w:rPr>
            <w:noProof/>
            <w:webHidden/>
          </w:rPr>
          <w:instrText xml:space="preserve"> PAGEREF _Toc380698988 \h </w:instrText>
        </w:r>
        <w:r w:rsidR="005D2B65">
          <w:rPr>
            <w:noProof/>
            <w:webHidden/>
          </w:rPr>
        </w:r>
        <w:r w:rsidR="005D2B65">
          <w:rPr>
            <w:noProof/>
            <w:webHidden/>
          </w:rPr>
          <w:fldChar w:fldCharType="separate"/>
        </w:r>
        <w:r w:rsidR="005D2B65">
          <w:rPr>
            <w:noProof/>
            <w:webHidden/>
          </w:rPr>
          <w:t>1</w:t>
        </w:r>
        <w:r w:rsidR="005D2B65">
          <w:rPr>
            <w:noProof/>
            <w:webHidden/>
          </w:rPr>
          <w:fldChar w:fldCharType="end"/>
        </w:r>
      </w:hyperlink>
    </w:p>
    <w:p w14:paraId="79CA344D" w14:textId="77777777" w:rsidR="005D2B65" w:rsidRDefault="0076028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89" w:history="1">
        <w:r w:rsidR="005D2B65" w:rsidRPr="006B1E3E">
          <w:rPr>
            <w:rStyle w:val="ab"/>
            <w:rFonts w:cs="Times New Roman"/>
            <w:noProof/>
          </w:rPr>
          <w:t>1.1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课题背景</w:t>
        </w:r>
        <w:r w:rsidR="005D2B65">
          <w:rPr>
            <w:noProof/>
            <w:webHidden/>
          </w:rPr>
          <w:tab/>
        </w:r>
        <w:r w:rsidR="005D2B65">
          <w:rPr>
            <w:noProof/>
            <w:webHidden/>
          </w:rPr>
          <w:fldChar w:fldCharType="begin"/>
        </w:r>
        <w:r w:rsidR="005D2B65">
          <w:rPr>
            <w:noProof/>
            <w:webHidden/>
          </w:rPr>
          <w:instrText xml:space="preserve"> PAGEREF _Toc380698989 \h </w:instrText>
        </w:r>
        <w:r w:rsidR="005D2B65">
          <w:rPr>
            <w:noProof/>
            <w:webHidden/>
          </w:rPr>
        </w:r>
        <w:r w:rsidR="005D2B65">
          <w:rPr>
            <w:noProof/>
            <w:webHidden/>
          </w:rPr>
          <w:fldChar w:fldCharType="separate"/>
        </w:r>
        <w:r w:rsidR="005D2B65">
          <w:rPr>
            <w:noProof/>
            <w:webHidden/>
          </w:rPr>
          <w:t>1</w:t>
        </w:r>
        <w:r w:rsidR="005D2B65">
          <w:rPr>
            <w:noProof/>
            <w:webHidden/>
          </w:rPr>
          <w:fldChar w:fldCharType="end"/>
        </w:r>
      </w:hyperlink>
    </w:p>
    <w:p w14:paraId="5D456A94" w14:textId="77777777" w:rsidR="005D2B65" w:rsidRDefault="0076028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0" w:history="1">
        <w:r w:rsidR="005D2B65" w:rsidRPr="006B1E3E">
          <w:rPr>
            <w:rStyle w:val="ab"/>
            <w:rFonts w:cs="Times New Roman"/>
            <w:noProof/>
          </w:rPr>
          <w:t>1.2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面向社区的疾病诊断决策支持系统</w:t>
        </w:r>
        <w:r w:rsidR="005D2B65">
          <w:rPr>
            <w:noProof/>
            <w:webHidden/>
          </w:rPr>
          <w:tab/>
        </w:r>
        <w:r w:rsidR="005D2B65">
          <w:rPr>
            <w:noProof/>
            <w:webHidden/>
          </w:rPr>
          <w:fldChar w:fldCharType="begin"/>
        </w:r>
        <w:r w:rsidR="005D2B65">
          <w:rPr>
            <w:noProof/>
            <w:webHidden/>
          </w:rPr>
          <w:instrText xml:space="preserve"> PAGEREF _Toc380698990 \h </w:instrText>
        </w:r>
        <w:r w:rsidR="005D2B65">
          <w:rPr>
            <w:noProof/>
            <w:webHidden/>
          </w:rPr>
        </w:r>
        <w:r w:rsidR="005D2B65">
          <w:rPr>
            <w:noProof/>
            <w:webHidden/>
          </w:rPr>
          <w:fldChar w:fldCharType="separate"/>
        </w:r>
        <w:r w:rsidR="005D2B65">
          <w:rPr>
            <w:noProof/>
            <w:webHidden/>
          </w:rPr>
          <w:t>3</w:t>
        </w:r>
        <w:r w:rsidR="005D2B65">
          <w:rPr>
            <w:noProof/>
            <w:webHidden/>
          </w:rPr>
          <w:fldChar w:fldCharType="end"/>
        </w:r>
      </w:hyperlink>
    </w:p>
    <w:p w14:paraId="4B168C4D" w14:textId="77777777" w:rsidR="005D2B65" w:rsidRDefault="0076028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1" w:history="1">
        <w:r w:rsidR="005D2B65" w:rsidRPr="006B1E3E">
          <w:rPr>
            <w:rStyle w:val="ab"/>
            <w:rFonts w:cs="Times New Roman"/>
            <w:noProof/>
          </w:rPr>
          <w:t>1.2.1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临床诊断决策支持系统概述</w:t>
        </w:r>
        <w:r w:rsidR="005D2B65">
          <w:rPr>
            <w:noProof/>
            <w:webHidden/>
          </w:rPr>
          <w:tab/>
        </w:r>
        <w:r w:rsidR="005D2B65">
          <w:rPr>
            <w:noProof/>
            <w:webHidden/>
          </w:rPr>
          <w:fldChar w:fldCharType="begin"/>
        </w:r>
        <w:r w:rsidR="005D2B65">
          <w:rPr>
            <w:noProof/>
            <w:webHidden/>
          </w:rPr>
          <w:instrText xml:space="preserve"> PAGEREF _Toc380698991 \h </w:instrText>
        </w:r>
        <w:r w:rsidR="005D2B65">
          <w:rPr>
            <w:noProof/>
            <w:webHidden/>
          </w:rPr>
        </w:r>
        <w:r w:rsidR="005D2B65">
          <w:rPr>
            <w:noProof/>
            <w:webHidden/>
          </w:rPr>
          <w:fldChar w:fldCharType="separate"/>
        </w:r>
        <w:r w:rsidR="005D2B65">
          <w:rPr>
            <w:noProof/>
            <w:webHidden/>
          </w:rPr>
          <w:t>3</w:t>
        </w:r>
        <w:r w:rsidR="005D2B65">
          <w:rPr>
            <w:noProof/>
            <w:webHidden/>
          </w:rPr>
          <w:fldChar w:fldCharType="end"/>
        </w:r>
      </w:hyperlink>
    </w:p>
    <w:p w14:paraId="3B114C53" w14:textId="77777777" w:rsidR="005D2B65" w:rsidRDefault="0076028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2" w:history="1">
        <w:r w:rsidR="005D2B65" w:rsidRPr="006B1E3E">
          <w:rPr>
            <w:rStyle w:val="ab"/>
            <w:rFonts w:cs="Times New Roman"/>
            <w:noProof/>
          </w:rPr>
          <w:t>1.2.2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面向社区的临床决策支持服务模式</w:t>
        </w:r>
        <w:r w:rsidR="005D2B65">
          <w:rPr>
            <w:noProof/>
            <w:webHidden/>
          </w:rPr>
          <w:tab/>
        </w:r>
        <w:r w:rsidR="005D2B65">
          <w:rPr>
            <w:noProof/>
            <w:webHidden/>
          </w:rPr>
          <w:fldChar w:fldCharType="begin"/>
        </w:r>
        <w:r w:rsidR="005D2B65">
          <w:rPr>
            <w:noProof/>
            <w:webHidden/>
          </w:rPr>
          <w:instrText xml:space="preserve"> PAGEREF _Toc380698992 \h </w:instrText>
        </w:r>
        <w:r w:rsidR="005D2B65">
          <w:rPr>
            <w:noProof/>
            <w:webHidden/>
          </w:rPr>
        </w:r>
        <w:r w:rsidR="005D2B65">
          <w:rPr>
            <w:noProof/>
            <w:webHidden/>
          </w:rPr>
          <w:fldChar w:fldCharType="separate"/>
        </w:r>
        <w:r w:rsidR="005D2B65">
          <w:rPr>
            <w:noProof/>
            <w:webHidden/>
          </w:rPr>
          <w:t>4</w:t>
        </w:r>
        <w:r w:rsidR="005D2B65">
          <w:rPr>
            <w:noProof/>
            <w:webHidden/>
          </w:rPr>
          <w:fldChar w:fldCharType="end"/>
        </w:r>
      </w:hyperlink>
    </w:p>
    <w:p w14:paraId="21A9EAA4" w14:textId="77777777" w:rsidR="005D2B65" w:rsidRDefault="0076028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3" w:history="1">
        <w:r w:rsidR="005D2B65" w:rsidRPr="006B1E3E">
          <w:rPr>
            <w:rStyle w:val="ab"/>
            <w:rFonts w:cs="Times New Roman"/>
            <w:noProof/>
          </w:rPr>
          <w:t>1.3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关键技术问题</w:t>
        </w:r>
        <w:r w:rsidR="005D2B65">
          <w:rPr>
            <w:noProof/>
            <w:webHidden/>
          </w:rPr>
          <w:tab/>
        </w:r>
        <w:r w:rsidR="005D2B65">
          <w:rPr>
            <w:noProof/>
            <w:webHidden/>
          </w:rPr>
          <w:fldChar w:fldCharType="begin"/>
        </w:r>
        <w:r w:rsidR="005D2B65">
          <w:rPr>
            <w:noProof/>
            <w:webHidden/>
          </w:rPr>
          <w:instrText xml:space="preserve"> PAGEREF _Toc380698993 \h </w:instrText>
        </w:r>
        <w:r w:rsidR="005D2B65">
          <w:rPr>
            <w:noProof/>
            <w:webHidden/>
          </w:rPr>
        </w:r>
        <w:r w:rsidR="005D2B65">
          <w:rPr>
            <w:noProof/>
            <w:webHidden/>
          </w:rPr>
          <w:fldChar w:fldCharType="separate"/>
        </w:r>
        <w:r w:rsidR="005D2B65">
          <w:rPr>
            <w:noProof/>
            <w:webHidden/>
          </w:rPr>
          <w:t>5</w:t>
        </w:r>
        <w:r w:rsidR="005D2B65">
          <w:rPr>
            <w:noProof/>
            <w:webHidden/>
          </w:rPr>
          <w:fldChar w:fldCharType="end"/>
        </w:r>
      </w:hyperlink>
    </w:p>
    <w:p w14:paraId="0E9B4AEE" w14:textId="77777777" w:rsidR="005D2B65" w:rsidRDefault="0076028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4" w:history="1">
        <w:r w:rsidR="005D2B65" w:rsidRPr="006B1E3E">
          <w:rPr>
            <w:rStyle w:val="ab"/>
            <w:rFonts w:cs="Times New Roman"/>
            <w:noProof/>
          </w:rPr>
          <w:t>1.4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论文研究目标和内容</w:t>
        </w:r>
        <w:r w:rsidR="005D2B65">
          <w:rPr>
            <w:noProof/>
            <w:webHidden/>
          </w:rPr>
          <w:tab/>
        </w:r>
        <w:r w:rsidR="005D2B65">
          <w:rPr>
            <w:noProof/>
            <w:webHidden/>
          </w:rPr>
          <w:fldChar w:fldCharType="begin"/>
        </w:r>
        <w:r w:rsidR="005D2B65">
          <w:rPr>
            <w:noProof/>
            <w:webHidden/>
          </w:rPr>
          <w:instrText xml:space="preserve"> PAGEREF _Toc380698994 \h </w:instrText>
        </w:r>
        <w:r w:rsidR="005D2B65">
          <w:rPr>
            <w:noProof/>
            <w:webHidden/>
          </w:rPr>
        </w:r>
        <w:r w:rsidR="005D2B65">
          <w:rPr>
            <w:noProof/>
            <w:webHidden/>
          </w:rPr>
          <w:fldChar w:fldCharType="separate"/>
        </w:r>
        <w:r w:rsidR="005D2B65">
          <w:rPr>
            <w:noProof/>
            <w:webHidden/>
          </w:rPr>
          <w:t>8</w:t>
        </w:r>
        <w:r w:rsidR="005D2B65">
          <w:rPr>
            <w:noProof/>
            <w:webHidden/>
          </w:rPr>
          <w:fldChar w:fldCharType="end"/>
        </w:r>
      </w:hyperlink>
    </w:p>
    <w:p w14:paraId="76964C86" w14:textId="77777777" w:rsidR="005D2B65" w:rsidRDefault="0076028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5" w:history="1">
        <w:r w:rsidR="005D2B65" w:rsidRPr="006B1E3E">
          <w:rPr>
            <w:rStyle w:val="ab"/>
            <w:rFonts w:cs="Times New Roman"/>
            <w:noProof/>
          </w:rPr>
          <w:t>1.5</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章节编排</w:t>
        </w:r>
        <w:r w:rsidR="005D2B65">
          <w:rPr>
            <w:noProof/>
            <w:webHidden/>
          </w:rPr>
          <w:tab/>
        </w:r>
        <w:r w:rsidR="005D2B65">
          <w:rPr>
            <w:noProof/>
            <w:webHidden/>
          </w:rPr>
          <w:fldChar w:fldCharType="begin"/>
        </w:r>
        <w:r w:rsidR="005D2B65">
          <w:rPr>
            <w:noProof/>
            <w:webHidden/>
          </w:rPr>
          <w:instrText xml:space="preserve"> PAGEREF _Toc380698995 \h </w:instrText>
        </w:r>
        <w:r w:rsidR="005D2B65">
          <w:rPr>
            <w:noProof/>
            <w:webHidden/>
          </w:rPr>
        </w:r>
        <w:r w:rsidR="005D2B65">
          <w:rPr>
            <w:noProof/>
            <w:webHidden/>
          </w:rPr>
          <w:fldChar w:fldCharType="separate"/>
        </w:r>
        <w:r w:rsidR="005D2B65">
          <w:rPr>
            <w:noProof/>
            <w:webHidden/>
          </w:rPr>
          <w:t>8</w:t>
        </w:r>
        <w:r w:rsidR="005D2B65">
          <w:rPr>
            <w:noProof/>
            <w:webHidden/>
          </w:rPr>
          <w:fldChar w:fldCharType="end"/>
        </w:r>
      </w:hyperlink>
    </w:p>
    <w:p w14:paraId="7F029621" w14:textId="77777777" w:rsidR="005D2B65" w:rsidRDefault="0076028D"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8996" w:history="1">
        <w:r w:rsidR="005D2B65" w:rsidRPr="006B1E3E">
          <w:rPr>
            <w:rStyle w:val="ab"/>
            <w:noProof/>
          </w:rPr>
          <w:t>2</w:t>
        </w:r>
        <w:r w:rsidR="005D2B65">
          <w:rPr>
            <w:rFonts w:asciiTheme="minorHAnsi" w:eastAsiaTheme="minorEastAsia" w:hAnsiTheme="minorHAnsi" w:cstheme="minorBidi"/>
            <w:noProof/>
            <w:sz w:val="21"/>
            <w:szCs w:val="22"/>
          </w:rPr>
          <w:tab/>
        </w:r>
        <w:r w:rsidR="005D2B65" w:rsidRPr="006B1E3E">
          <w:rPr>
            <w:rStyle w:val="ab"/>
            <w:rFonts w:hint="eastAsia"/>
            <w:noProof/>
          </w:rPr>
          <w:t>关键技术研究与系统框架实现</w:t>
        </w:r>
        <w:r w:rsidR="005D2B65">
          <w:rPr>
            <w:noProof/>
            <w:webHidden/>
          </w:rPr>
          <w:tab/>
        </w:r>
        <w:r w:rsidR="005D2B65">
          <w:rPr>
            <w:noProof/>
            <w:webHidden/>
          </w:rPr>
          <w:fldChar w:fldCharType="begin"/>
        </w:r>
        <w:r w:rsidR="005D2B65">
          <w:rPr>
            <w:noProof/>
            <w:webHidden/>
          </w:rPr>
          <w:instrText xml:space="preserve"> PAGEREF _Toc380698996 \h </w:instrText>
        </w:r>
        <w:r w:rsidR="005D2B65">
          <w:rPr>
            <w:noProof/>
            <w:webHidden/>
          </w:rPr>
        </w:r>
        <w:r w:rsidR="005D2B65">
          <w:rPr>
            <w:noProof/>
            <w:webHidden/>
          </w:rPr>
          <w:fldChar w:fldCharType="separate"/>
        </w:r>
        <w:r w:rsidR="005D2B65">
          <w:rPr>
            <w:noProof/>
            <w:webHidden/>
          </w:rPr>
          <w:t>10</w:t>
        </w:r>
        <w:r w:rsidR="005D2B65">
          <w:rPr>
            <w:noProof/>
            <w:webHidden/>
          </w:rPr>
          <w:fldChar w:fldCharType="end"/>
        </w:r>
      </w:hyperlink>
    </w:p>
    <w:p w14:paraId="21466DF2" w14:textId="77777777" w:rsidR="005D2B65" w:rsidRDefault="0076028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8997" w:history="1">
        <w:r w:rsidR="005D2B65" w:rsidRPr="006B1E3E">
          <w:rPr>
            <w:rStyle w:val="ab"/>
            <w:noProof/>
          </w:rPr>
          <w:t>2.1</w:t>
        </w:r>
        <w:r w:rsidR="005D2B65">
          <w:rPr>
            <w:rFonts w:asciiTheme="minorHAnsi" w:eastAsiaTheme="minorEastAsia" w:hAnsiTheme="minorHAnsi" w:cstheme="minorBidi"/>
            <w:noProof/>
            <w:sz w:val="21"/>
            <w:szCs w:val="22"/>
          </w:rPr>
          <w:tab/>
        </w:r>
        <w:r w:rsidR="005D2B65" w:rsidRPr="006B1E3E">
          <w:rPr>
            <w:rStyle w:val="ab"/>
            <w:rFonts w:hint="eastAsia"/>
            <w:noProof/>
          </w:rPr>
          <w:t>关键技术研究</w:t>
        </w:r>
        <w:r w:rsidR="005D2B65">
          <w:rPr>
            <w:noProof/>
            <w:webHidden/>
          </w:rPr>
          <w:tab/>
        </w:r>
        <w:r w:rsidR="005D2B65">
          <w:rPr>
            <w:noProof/>
            <w:webHidden/>
          </w:rPr>
          <w:fldChar w:fldCharType="begin"/>
        </w:r>
        <w:r w:rsidR="005D2B65">
          <w:rPr>
            <w:noProof/>
            <w:webHidden/>
          </w:rPr>
          <w:instrText xml:space="preserve"> PAGEREF _Toc380698997 \h </w:instrText>
        </w:r>
        <w:r w:rsidR="005D2B65">
          <w:rPr>
            <w:noProof/>
            <w:webHidden/>
          </w:rPr>
        </w:r>
        <w:r w:rsidR="005D2B65">
          <w:rPr>
            <w:noProof/>
            <w:webHidden/>
          </w:rPr>
          <w:fldChar w:fldCharType="separate"/>
        </w:r>
        <w:r w:rsidR="005D2B65">
          <w:rPr>
            <w:noProof/>
            <w:webHidden/>
          </w:rPr>
          <w:t>10</w:t>
        </w:r>
        <w:r w:rsidR="005D2B65">
          <w:rPr>
            <w:noProof/>
            <w:webHidden/>
          </w:rPr>
          <w:fldChar w:fldCharType="end"/>
        </w:r>
      </w:hyperlink>
    </w:p>
    <w:p w14:paraId="25F49D6E" w14:textId="77777777" w:rsidR="005D2B65" w:rsidRDefault="0076028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8" w:history="1">
        <w:r w:rsidR="005D2B65" w:rsidRPr="006B1E3E">
          <w:rPr>
            <w:rStyle w:val="ab"/>
            <w:rFonts w:cs="Times New Roman"/>
            <w:noProof/>
          </w:rPr>
          <w:t>2.1.1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面向复杂多样化医疗数据的数据存储管理技术</w:t>
        </w:r>
        <w:r w:rsidR="005D2B65">
          <w:rPr>
            <w:noProof/>
            <w:webHidden/>
          </w:rPr>
          <w:tab/>
        </w:r>
        <w:r w:rsidR="005D2B65">
          <w:rPr>
            <w:noProof/>
            <w:webHidden/>
          </w:rPr>
          <w:fldChar w:fldCharType="begin"/>
        </w:r>
        <w:r w:rsidR="005D2B65">
          <w:rPr>
            <w:noProof/>
            <w:webHidden/>
          </w:rPr>
          <w:instrText xml:space="preserve"> PAGEREF _Toc380698998 \h </w:instrText>
        </w:r>
        <w:r w:rsidR="005D2B65">
          <w:rPr>
            <w:noProof/>
            <w:webHidden/>
          </w:rPr>
        </w:r>
        <w:r w:rsidR="005D2B65">
          <w:rPr>
            <w:noProof/>
            <w:webHidden/>
          </w:rPr>
          <w:fldChar w:fldCharType="separate"/>
        </w:r>
        <w:r w:rsidR="005D2B65">
          <w:rPr>
            <w:noProof/>
            <w:webHidden/>
          </w:rPr>
          <w:t>10</w:t>
        </w:r>
        <w:r w:rsidR="005D2B65">
          <w:rPr>
            <w:noProof/>
            <w:webHidden/>
          </w:rPr>
          <w:fldChar w:fldCharType="end"/>
        </w:r>
      </w:hyperlink>
    </w:p>
    <w:p w14:paraId="34484780" w14:textId="77777777" w:rsidR="005D2B65" w:rsidRDefault="0076028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8999" w:history="1">
        <w:r w:rsidR="005D2B65" w:rsidRPr="006B1E3E">
          <w:rPr>
            <w:rStyle w:val="ab"/>
            <w:rFonts w:cs="Times New Roman"/>
            <w:noProof/>
          </w:rPr>
          <w:t>2.1.2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针对不同疾病的数据录入界面动态配置技术</w:t>
        </w:r>
        <w:r w:rsidR="005D2B65">
          <w:rPr>
            <w:noProof/>
            <w:webHidden/>
          </w:rPr>
          <w:tab/>
        </w:r>
        <w:r w:rsidR="005D2B65">
          <w:rPr>
            <w:noProof/>
            <w:webHidden/>
          </w:rPr>
          <w:fldChar w:fldCharType="begin"/>
        </w:r>
        <w:r w:rsidR="005D2B65">
          <w:rPr>
            <w:noProof/>
            <w:webHidden/>
          </w:rPr>
          <w:instrText xml:space="preserve"> PAGEREF _Toc380698999 \h </w:instrText>
        </w:r>
        <w:r w:rsidR="005D2B65">
          <w:rPr>
            <w:noProof/>
            <w:webHidden/>
          </w:rPr>
        </w:r>
        <w:r w:rsidR="005D2B65">
          <w:rPr>
            <w:noProof/>
            <w:webHidden/>
          </w:rPr>
          <w:fldChar w:fldCharType="separate"/>
        </w:r>
        <w:r w:rsidR="005D2B65">
          <w:rPr>
            <w:noProof/>
            <w:webHidden/>
          </w:rPr>
          <w:t>14</w:t>
        </w:r>
        <w:r w:rsidR="005D2B65">
          <w:rPr>
            <w:noProof/>
            <w:webHidden/>
          </w:rPr>
          <w:fldChar w:fldCharType="end"/>
        </w:r>
      </w:hyperlink>
    </w:p>
    <w:p w14:paraId="53EBB85D" w14:textId="77777777" w:rsidR="005D2B65" w:rsidRDefault="0076028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0" w:history="1">
        <w:r w:rsidR="005D2B65" w:rsidRPr="006B1E3E">
          <w:rPr>
            <w:rStyle w:val="ab"/>
            <w:rFonts w:cs="Times New Roman"/>
            <w:noProof/>
          </w:rPr>
          <w:t>2.1.3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针对不同疾病的推理引擎动态配置技术</w:t>
        </w:r>
        <w:r w:rsidR="005D2B65">
          <w:rPr>
            <w:noProof/>
            <w:webHidden/>
          </w:rPr>
          <w:tab/>
        </w:r>
        <w:r w:rsidR="005D2B65">
          <w:rPr>
            <w:noProof/>
            <w:webHidden/>
          </w:rPr>
          <w:fldChar w:fldCharType="begin"/>
        </w:r>
        <w:r w:rsidR="005D2B65">
          <w:rPr>
            <w:noProof/>
            <w:webHidden/>
          </w:rPr>
          <w:instrText xml:space="preserve"> PAGEREF _Toc380699000 \h </w:instrText>
        </w:r>
        <w:r w:rsidR="005D2B65">
          <w:rPr>
            <w:noProof/>
            <w:webHidden/>
          </w:rPr>
        </w:r>
        <w:r w:rsidR="005D2B65">
          <w:rPr>
            <w:noProof/>
            <w:webHidden/>
          </w:rPr>
          <w:fldChar w:fldCharType="separate"/>
        </w:r>
        <w:r w:rsidR="005D2B65">
          <w:rPr>
            <w:noProof/>
            <w:webHidden/>
          </w:rPr>
          <w:t>16</w:t>
        </w:r>
        <w:r w:rsidR="005D2B65">
          <w:rPr>
            <w:noProof/>
            <w:webHidden/>
          </w:rPr>
          <w:fldChar w:fldCharType="end"/>
        </w:r>
      </w:hyperlink>
    </w:p>
    <w:p w14:paraId="150CB0D6" w14:textId="77777777" w:rsidR="005D2B65" w:rsidRDefault="0076028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1" w:history="1">
        <w:r w:rsidR="005D2B65" w:rsidRPr="006B1E3E">
          <w:rPr>
            <w:rStyle w:val="ab"/>
            <w:rFonts w:cs="Times New Roman"/>
            <w:noProof/>
          </w:rPr>
          <w:t>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系统框架设计</w:t>
        </w:r>
        <w:r w:rsidR="005D2B65">
          <w:rPr>
            <w:noProof/>
            <w:webHidden/>
          </w:rPr>
          <w:tab/>
        </w:r>
        <w:r w:rsidR="005D2B65">
          <w:rPr>
            <w:noProof/>
            <w:webHidden/>
          </w:rPr>
          <w:fldChar w:fldCharType="begin"/>
        </w:r>
        <w:r w:rsidR="005D2B65">
          <w:rPr>
            <w:noProof/>
            <w:webHidden/>
          </w:rPr>
          <w:instrText xml:space="preserve"> PAGEREF _Toc380699001 \h </w:instrText>
        </w:r>
        <w:r w:rsidR="005D2B65">
          <w:rPr>
            <w:noProof/>
            <w:webHidden/>
          </w:rPr>
        </w:r>
        <w:r w:rsidR="005D2B65">
          <w:rPr>
            <w:noProof/>
            <w:webHidden/>
          </w:rPr>
          <w:fldChar w:fldCharType="separate"/>
        </w:r>
        <w:r w:rsidR="005D2B65">
          <w:rPr>
            <w:noProof/>
            <w:webHidden/>
          </w:rPr>
          <w:t>20</w:t>
        </w:r>
        <w:r w:rsidR="005D2B65">
          <w:rPr>
            <w:noProof/>
            <w:webHidden/>
          </w:rPr>
          <w:fldChar w:fldCharType="end"/>
        </w:r>
      </w:hyperlink>
    </w:p>
    <w:p w14:paraId="22E8CE8C" w14:textId="77777777" w:rsidR="005D2B65" w:rsidRDefault="0076028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2" w:history="1">
        <w:r w:rsidR="005D2B65" w:rsidRPr="006B1E3E">
          <w:rPr>
            <w:rStyle w:val="ab"/>
            <w:rFonts w:cs="Times New Roman"/>
            <w:noProof/>
          </w:rPr>
          <w:t>2.2.1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云计算简介</w:t>
        </w:r>
        <w:r w:rsidR="005D2B65">
          <w:rPr>
            <w:noProof/>
            <w:webHidden/>
          </w:rPr>
          <w:tab/>
        </w:r>
        <w:r w:rsidR="005D2B65">
          <w:rPr>
            <w:noProof/>
            <w:webHidden/>
          </w:rPr>
          <w:fldChar w:fldCharType="begin"/>
        </w:r>
        <w:r w:rsidR="005D2B65">
          <w:rPr>
            <w:noProof/>
            <w:webHidden/>
          </w:rPr>
          <w:instrText xml:space="preserve"> PAGEREF _Toc380699002 \h </w:instrText>
        </w:r>
        <w:r w:rsidR="005D2B65">
          <w:rPr>
            <w:noProof/>
            <w:webHidden/>
          </w:rPr>
        </w:r>
        <w:r w:rsidR="005D2B65">
          <w:rPr>
            <w:noProof/>
            <w:webHidden/>
          </w:rPr>
          <w:fldChar w:fldCharType="separate"/>
        </w:r>
        <w:r w:rsidR="005D2B65">
          <w:rPr>
            <w:noProof/>
            <w:webHidden/>
          </w:rPr>
          <w:t>21</w:t>
        </w:r>
        <w:r w:rsidR="005D2B65">
          <w:rPr>
            <w:noProof/>
            <w:webHidden/>
          </w:rPr>
          <w:fldChar w:fldCharType="end"/>
        </w:r>
      </w:hyperlink>
    </w:p>
    <w:p w14:paraId="58488B4D" w14:textId="77777777" w:rsidR="005D2B65" w:rsidRDefault="0076028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3" w:history="1">
        <w:r w:rsidR="005D2B65" w:rsidRPr="006B1E3E">
          <w:rPr>
            <w:rStyle w:val="ab"/>
            <w:rFonts w:cs="Times New Roman"/>
            <w:noProof/>
          </w:rPr>
          <w:t>2.2.2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架构模式选取</w:t>
        </w:r>
        <w:r w:rsidR="005D2B65">
          <w:rPr>
            <w:noProof/>
            <w:webHidden/>
          </w:rPr>
          <w:tab/>
        </w:r>
        <w:r w:rsidR="005D2B65">
          <w:rPr>
            <w:noProof/>
            <w:webHidden/>
          </w:rPr>
          <w:fldChar w:fldCharType="begin"/>
        </w:r>
        <w:r w:rsidR="005D2B65">
          <w:rPr>
            <w:noProof/>
            <w:webHidden/>
          </w:rPr>
          <w:instrText xml:space="preserve"> PAGEREF _Toc380699003 \h </w:instrText>
        </w:r>
        <w:r w:rsidR="005D2B65">
          <w:rPr>
            <w:noProof/>
            <w:webHidden/>
          </w:rPr>
        </w:r>
        <w:r w:rsidR="005D2B65">
          <w:rPr>
            <w:noProof/>
            <w:webHidden/>
          </w:rPr>
          <w:fldChar w:fldCharType="separate"/>
        </w:r>
        <w:r w:rsidR="005D2B65">
          <w:rPr>
            <w:noProof/>
            <w:webHidden/>
          </w:rPr>
          <w:t>23</w:t>
        </w:r>
        <w:r w:rsidR="005D2B65">
          <w:rPr>
            <w:noProof/>
            <w:webHidden/>
          </w:rPr>
          <w:fldChar w:fldCharType="end"/>
        </w:r>
      </w:hyperlink>
    </w:p>
    <w:p w14:paraId="7214FCE2" w14:textId="77777777" w:rsidR="005D2B65" w:rsidRDefault="0076028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4" w:history="1">
        <w:r w:rsidR="005D2B65" w:rsidRPr="006B1E3E">
          <w:rPr>
            <w:rStyle w:val="ab"/>
            <w:rFonts w:cs="Times New Roman"/>
            <w:noProof/>
          </w:rPr>
          <w:t>2.3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系统框架实现</w:t>
        </w:r>
        <w:r w:rsidR="005D2B65">
          <w:rPr>
            <w:noProof/>
            <w:webHidden/>
          </w:rPr>
          <w:tab/>
        </w:r>
        <w:r w:rsidR="005D2B65">
          <w:rPr>
            <w:noProof/>
            <w:webHidden/>
          </w:rPr>
          <w:fldChar w:fldCharType="begin"/>
        </w:r>
        <w:r w:rsidR="005D2B65">
          <w:rPr>
            <w:noProof/>
            <w:webHidden/>
          </w:rPr>
          <w:instrText xml:space="preserve"> PAGEREF _Toc380699004 \h </w:instrText>
        </w:r>
        <w:r w:rsidR="005D2B65">
          <w:rPr>
            <w:noProof/>
            <w:webHidden/>
          </w:rPr>
        </w:r>
        <w:r w:rsidR="005D2B65">
          <w:rPr>
            <w:noProof/>
            <w:webHidden/>
          </w:rPr>
          <w:fldChar w:fldCharType="separate"/>
        </w:r>
        <w:r w:rsidR="005D2B65">
          <w:rPr>
            <w:noProof/>
            <w:webHidden/>
          </w:rPr>
          <w:t>25</w:t>
        </w:r>
        <w:r w:rsidR="005D2B65">
          <w:rPr>
            <w:noProof/>
            <w:webHidden/>
          </w:rPr>
          <w:fldChar w:fldCharType="end"/>
        </w:r>
      </w:hyperlink>
    </w:p>
    <w:p w14:paraId="2A366A3B" w14:textId="77777777" w:rsidR="005D2B65" w:rsidRDefault="0076028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5" w:history="1">
        <w:r w:rsidR="005D2B65" w:rsidRPr="006B1E3E">
          <w:rPr>
            <w:rStyle w:val="ab"/>
            <w:rFonts w:cs="Times New Roman"/>
            <w:noProof/>
          </w:rPr>
          <w:t>2.3.1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控制层</w:t>
        </w:r>
        <w:r w:rsidR="005D2B65">
          <w:rPr>
            <w:noProof/>
            <w:webHidden/>
          </w:rPr>
          <w:tab/>
        </w:r>
        <w:r w:rsidR="005D2B65">
          <w:rPr>
            <w:noProof/>
            <w:webHidden/>
          </w:rPr>
          <w:fldChar w:fldCharType="begin"/>
        </w:r>
        <w:r w:rsidR="005D2B65">
          <w:rPr>
            <w:noProof/>
            <w:webHidden/>
          </w:rPr>
          <w:instrText xml:space="preserve"> PAGEREF _Toc380699005 \h </w:instrText>
        </w:r>
        <w:r w:rsidR="005D2B65">
          <w:rPr>
            <w:noProof/>
            <w:webHidden/>
          </w:rPr>
        </w:r>
        <w:r w:rsidR="005D2B65">
          <w:rPr>
            <w:noProof/>
            <w:webHidden/>
          </w:rPr>
          <w:fldChar w:fldCharType="separate"/>
        </w:r>
        <w:r w:rsidR="005D2B65">
          <w:rPr>
            <w:noProof/>
            <w:webHidden/>
          </w:rPr>
          <w:t>25</w:t>
        </w:r>
        <w:r w:rsidR="005D2B65">
          <w:rPr>
            <w:noProof/>
            <w:webHidden/>
          </w:rPr>
          <w:fldChar w:fldCharType="end"/>
        </w:r>
      </w:hyperlink>
    </w:p>
    <w:p w14:paraId="04962424" w14:textId="77777777" w:rsidR="005D2B65" w:rsidRDefault="0076028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6" w:history="1">
        <w:r w:rsidR="005D2B65" w:rsidRPr="006B1E3E">
          <w:rPr>
            <w:rStyle w:val="ab"/>
            <w:rFonts w:cs="Times New Roman"/>
            <w:noProof/>
          </w:rPr>
          <w:t>2.3.2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视图层</w:t>
        </w:r>
        <w:r w:rsidR="005D2B65">
          <w:rPr>
            <w:noProof/>
            <w:webHidden/>
          </w:rPr>
          <w:tab/>
        </w:r>
        <w:r w:rsidR="005D2B65">
          <w:rPr>
            <w:noProof/>
            <w:webHidden/>
          </w:rPr>
          <w:fldChar w:fldCharType="begin"/>
        </w:r>
        <w:r w:rsidR="005D2B65">
          <w:rPr>
            <w:noProof/>
            <w:webHidden/>
          </w:rPr>
          <w:instrText xml:space="preserve"> PAGEREF _Toc380699006 \h </w:instrText>
        </w:r>
        <w:r w:rsidR="005D2B65">
          <w:rPr>
            <w:noProof/>
            <w:webHidden/>
          </w:rPr>
        </w:r>
        <w:r w:rsidR="005D2B65">
          <w:rPr>
            <w:noProof/>
            <w:webHidden/>
          </w:rPr>
          <w:fldChar w:fldCharType="separate"/>
        </w:r>
        <w:r w:rsidR="005D2B65">
          <w:rPr>
            <w:noProof/>
            <w:webHidden/>
          </w:rPr>
          <w:t>28</w:t>
        </w:r>
        <w:r w:rsidR="005D2B65">
          <w:rPr>
            <w:noProof/>
            <w:webHidden/>
          </w:rPr>
          <w:fldChar w:fldCharType="end"/>
        </w:r>
      </w:hyperlink>
    </w:p>
    <w:p w14:paraId="0EF5303B" w14:textId="77777777" w:rsidR="005D2B65" w:rsidRDefault="0076028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07" w:history="1">
        <w:r w:rsidR="005D2B65" w:rsidRPr="006B1E3E">
          <w:rPr>
            <w:rStyle w:val="ab"/>
            <w:rFonts w:cs="Times New Roman"/>
            <w:noProof/>
          </w:rPr>
          <w:t>2.3.3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模型层</w:t>
        </w:r>
        <w:r w:rsidR="005D2B65">
          <w:rPr>
            <w:noProof/>
            <w:webHidden/>
          </w:rPr>
          <w:tab/>
        </w:r>
        <w:r w:rsidR="005D2B65">
          <w:rPr>
            <w:noProof/>
            <w:webHidden/>
          </w:rPr>
          <w:fldChar w:fldCharType="begin"/>
        </w:r>
        <w:r w:rsidR="005D2B65">
          <w:rPr>
            <w:noProof/>
            <w:webHidden/>
          </w:rPr>
          <w:instrText xml:space="preserve"> PAGEREF _Toc380699007 \h </w:instrText>
        </w:r>
        <w:r w:rsidR="005D2B65">
          <w:rPr>
            <w:noProof/>
            <w:webHidden/>
          </w:rPr>
        </w:r>
        <w:r w:rsidR="005D2B65">
          <w:rPr>
            <w:noProof/>
            <w:webHidden/>
          </w:rPr>
          <w:fldChar w:fldCharType="separate"/>
        </w:r>
        <w:r w:rsidR="005D2B65">
          <w:rPr>
            <w:noProof/>
            <w:webHidden/>
          </w:rPr>
          <w:t>30</w:t>
        </w:r>
        <w:r w:rsidR="005D2B65">
          <w:rPr>
            <w:noProof/>
            <w:webHidden/>
          </w:rPr>
          <w:fldChar w:fldCharType="end"/>
        </w:r>
      </w:hyperlink>
    </w:p>
    <w:p w14:paraId="6F47EEEB" w14:textId="77777777" w:rsidR="005D2B65" w:rsidRDefault="0076028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08" w:history="1">
        <w:r w:rsidR="005D2B65" w:rsidRPr="006B1E3E">
          <w:rPr>
            <w:rStyle w:val="ab"/>
            <w:rFonts w:cs="Times New Roman"/>
            <w:noProof/>
          </w:rPr>
          <w:t>2.4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结果与讨论</w:t>
        </w:r>
        <w:r w:rsidR="005D2B65">
          <w:rPr>
            <w:noProof/>
            <w:webHidden/>
          </w:rPr>
          <w:tab/>
        </w:r>
        <w:r w:rsidR="005D2B65">
          <w:rPr>
            <w:noProof/>
            <w:webHidden/>
          </w:rPr>
          <w:fldChar w:fldCharType="begin"/>
        </w:r>
        <w:r w:rsidR="005D2B65">
          <w:rPr>
            <w:noProof/>
            <w:webHidden/>
          </w:rPr>
          <w:instrText xml:space="preserve"> PAGEREF _Toc380699008 \h </w:instrText>
        </w:r>
        <w:r w:rsidR="005D2B65">
          <w:rPr>
            <w:noProof/>
            <w:webHidden/>
          </w:rPr>
        </w:r>
        <w:r w:rsidR="005D2B65">
          <w:rPr>
            <w:noProof/>
            <w:webHidden/>
          </w:rPr>
          <w:fldChar w:fldCharType="separate"/>
        </w:r>
        <w:r w:rsidR="005D2B65">
          <w:rPr>
            <w:noProof/>
            <w:webHidden/>
          </w:rPr>
          <w:t>35</w:t>
        </w:r>
        <w:r w:rsidR="005D2B65">
          <w:rPr>
            <w:noProof/>
            <w:webHidden/>
          </w:rPr>
          <w:fldChar w:fldCharType="end"/>
        </w:r>
      </w:hyperlink>
    </w:p>
    <w:p w14:paraId="35A5A302" w14:textId="77777777" w:rsidR="005D2B65" w:rsidRDefault="0076028D"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09" w:history="1">
        <w:r w:rsidR="005D2B65" w:rsidRPr="006B1E3E">
          <w:rPr>
            <w:rStyle w:val="ab"/>
            <w:noProof/>
          </w:rPr>
          <w:t>3</w:t>
        </w:r>
        <w:r w:rsidR="005D2B65">
          <w:rPr>
            <w:rFonts w:asciiTheme="minorHAnsi" w:eastAsiaTheme="minorEastAsia" w:hAnsiTheme="minorHAnsi" w:cstheme="minorBidi"/>
            <w:noProof/>
            <w:sz w:val="21"/>
            <w:szCs w:val="22"/>
          </w:rPr>
          <w:tab/>
        </w:r>
        <w:r w:rsidR="005D2B65" w:rsidRPr="006B1E3E">
          <w:rPr>
            <w:rStyle w:val="ab"/>
            <w:rFonts w:hint="eastAsia"/>
            <w:noProof/>
          </w:rPr>
          <w:t>头痛诊断决策支持系统实现</w:t>
        </w:r>
        <w:r w:rsidR="005D2B65">
          <w:rPr>
            <w:noProof/>
            <w:webHidden/>
          </w:rPr>
          <w:tab/>
        </w:r>
        <w:r w:rsidR="005D2B65">
          <w:rPr>
            <w:noProof/>
            <w:webHidden/>
          </w:rPr>
          <w:fldChar w:fldCharType="begin"/>
        </w:r>
        <w:r w:rsidR="005D2B65">
          <w:rPr>
            <w:noProof/>
            <w:webHidden/>
          </w:rPr>
          <w:instrText xml:space="preserve"> PAGEREF _Toc380699009 \h </w:instrText>
        </w:r>
        <w:r w:rsidR="005D2B65">
          <w:rPr>
            <w:noProof/>
            <w:webHidden/>
          </w:rPr>
        </w:r>
        <w:r w:rsidR="005D2B65">
          <w:rPr>
            <w:noProof/>
            <w:webHidden/>
          </w:rPr>
          <w:fldChar w:fldCharType="separate"/>
        </w:r>
        <w:r w:rsidR="005D2B65">
          <w:rPr>
            <w:noProof/>
            <w:webHidden/>
          </w:rPr>
          <w:t>37</w:t>
        </w:r>
        <w:r w:rsidR="005D2B65">
          <w:rPr>
            <w:noProof/>
            <w:webHidden/>
          </w:rPr>
          <w:fldChar w:fldCharType="end"/>
        </w:r>
      </w:hyperlink>
    </w:p>
    <w:p w14:paraId="2E6B644F" w14:textId="77777777" w:rsidR="005D2B65" w:rsidRDefault="0076028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0" w:history="1">
        <w:r w:rsidR="005D2B65" w:rsidRPr="006B1E3E">
          <w:rPr>
            <w:rStyle w:val="ab"/>
            <w:rFonts w:cs="Times New Roman"/>
            <w:noProof/>
          </w:rPr>
          <w:t>3.1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系统背景概述</w:t>
        </w:r>
        <w:r w:rsidR="005D2B65">
          <w:rPr>
            <w:noProof/>
            <w:webHidden/>
          </w:rPr>
          <w:tab/>
        </w:r>
        <w:r w:rsidR="005D2B65">
          <w:rPr>
            <w:noProof/>
            <w:webHidden/>
          </w:rPr>
          <w:fldChar w:fldCharType="begin"/>
        </w:r>
        <w:r w:rsidR="005D2B65">
          <w:rPr>
            <w:noProof/>
            <w:webHidden/>
          </w:rPr>
          <w:instrText xml:space="preserve"> PAGEREF _Toc380699010 \h </w:instrText>
        </w:r>
        <w:r w:rsidR="005D2B65">
          <w:rPr>
            <w:noProof/>
            <w:webHidden/>
          </w:rPr>
        </w:r>
        <w:r w:rsidR="005D2B65">
          <w:rPr>
            <w:noProof/>
            <w:webHidden/>
          </w:rPr>
          <w:fldChar w:fldCharType="separate"/>
        </w:r>
        <w:r w:rsidR="005D2B65">
          <w:rPr>
            <w:noProof/>
            <w:webHidden/>
          </w:rPr>
          <w:t>37</w:t>
        </w:r>
        <w:r w:rsidR="005D2B65">
          <w:rPr>
            <w:noProof/>
            <w:webHidden/>
          </w:rPr>
          <w:fldChar w:fldCharType="end"/>
        </w:r>
      </w:hyperlink>
    </w:p>
    <w:p w14:paraId="68F409B5" w14:textId="77777777" w:rsidR="005D2B65" w:rsidRDefault="0076028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1" w:history="1">
        <w:r w:rsidR="005D2B65" w:rsidRPr="006B1E3E">
          <w:rPr>
            <w:rStyle w:val="ab"/>
            <w:rFonts w:cs="Times New Roman"/>
            <w:noProof/>
          </w:rPr>
          <w:t>3.2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基于框架的系统开发流程</w:t>
        </w:r>
        <w:r w:rsidR="005D2B65">
          <w:rPr>
            <w:noProof/>
            <w:webHidden/>
          </w:rPr>
          <w:tab/>
        </w:r>
        <w:r w:rsidR="005D2B65">
          <w:rPr>
            <w:noProof/>
            <w:webHidden/>
          </w:rPr>
          <w:fldChar w:fldCharType="begin"/>
        </w:r>
        <w:r w:rsidR="005D2B65">
          <w:rPr>
            <w:noProof/>
            <w:webHidden/>
          </w:rPr>
          <w:instrText xml:space="preserve"> PAGEREF _Toc380699011 \h </w:instrText>
        </w:r>
        <w:r w:rsidR="005D2B65">
          <w:rPr>
            <w:noProof/>
            <w:webHidden/>
          </w:rPr>
        </w:r>
        <w:r w:rsidR="005D2B65">
          <w:rPr>
            <w:noProof/>
            <w:webHidden/>
          </w:rPr>
          <w:fldChar w:fldCharType="separate"/>
        </w:r>
        <w:r w:rsidR="005D2B65">
          <w:rPr>
            <w:noProof/>
            <w:webHidden/>
          </w:rPr>
          <w:t>37</w:t>
        </w:r>
        <w:r w:rsidR="005D2B65">
          <w:rPr>
            <w:noProof/>
            <w:webHidden/>
          </w:rPr>
          <w:fldChar w:fldCharType="end"/>
        </w:r>
      </w:hyperlink>
    </w:p>
    <w:p w14:paraId="75254AE1" w14:textId="77777777" w:rsidR="005D2B65" w:rsidRDefault="0076028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2" w:history="1">
        <w:r w:rsidR="005D2B65" w:rsidRPr="006B1E3E">
          <w:rPr>
            <w:rStyle w:val="ab"/>
            <w:rFonts w:cs="Times New Roman"/>
            <w:noProof/>
          </w:rPr>
          <w:t>3.2.1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推理引擎选择</w:t>
        </w:r>
        <w:r w:rsidR="005D2B65">
          <w:rPr>
            <w:noProof/>
            <w:webHidden/>
          </w:rPr>
          <w:tab/>
        </w:r>
        <w:r w:rsidR="005D2B65">
          <w:rPr>
            <w:noProof/>
            <w:webHidden/>
          </w:rPr>
          <w:fldChar w:fldCharType="begin"/>
        </w:r>
        <w:r w:rsidR="005D2B65">
          <w:rPr>
            <w:noProof/>
            <w:webHidden/>
          </w:rPr>
          <w:instrText xml:space="preserve"> PAGEREF _Toc380699012 \h </w:instrText>
        </w:r>
        <w:r w:rsidR="005D2B65">
          <w:rPr>
            <w:noProof/>
            <w:webHidden/>
          </w:rPr>
        </w:r>
        <w:r w:rsidR="005D2B65">
          <w:rPr>
            <w:noProof/>
            <w:webHidden/>
          </w:rPr>
          <w:fldChar w:fldCharType="separate"/>
        </w:r>
        <w:r w:rsidR="005D2B65">
          <w:rPr>
            <w:noProof/>
            <w:webHidden/>
          </w:rPr>
          <w:t>37</w:t>
        </w:r>
        <w:r w:rsidR="005D2B65">
          <w:rPr>
            <w:noProof/>
            <w:webHidden/>
          </w:rPr>
          <w:fldChar w:fldCharType="end"/>
        </w:r>
      </w:hyperlink>
    </w:p>
    <w:p w14:paraId="32B689AF" w14:textId="77777777" w:rsidR="005D2B65" w:rsidRDefault="0076028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3" w:history="1">
        <w:r w:rsidR="005D2B65" w:rsidRPr="006B1E3E">
          <w:rPr>
            <w:rStyle w:val="ab"/>
            <w:noProof/>
          </w:rPr>
          <w:t>3.2.2</w:t>
        </w:r>
        <w:r w:rsidR="005D2B65">
          <w:rPr>
            <w:rFonts w:asciiTheme="minorHAnsi" w:eastAsiaTheme="minorEastAsia" w:hAnsiTheme="minorHAnsi" w:cstheme="minorBidi"/>
            <w:noProof/>
            <w:sz w:val="21"/>
            <w:szCs w:val="22"/>
          </w:rPr>
          <w:tab/>
        </w:r>
        <w:r w:rsidR="005D2B65" w:rsidRPr="006B1E3E">
          <w:rPr>
            <w:rStyle w:val="ab"/>
            <w:rFonts w:hint="eastAsia"/>
            <w:noProof/>
          </w:rPr>
          <w:t>数据模型设计</w:t>
        </w:r>
        <w:r w:rsidR="005D2B65">
          <w:rPr>
            <w:noProof/>
            <w:webHidden/>
          </w:rPr>
          <w:tab/>
        </w:r>
        <w:r w:rsidR="005D2B65">
          <w:rPr>
            <w:noProof/>
            <w:webHidden/>
          </w:rPr>
          <w:fldChar w:fldCharType="begin"/>
        </w:r>
        <w:r w:rsidR="005D2B65">
          <w:rPr>
            <w:noProof/>
            <w:webHidden/>
          </w:rPr>
          <w:instrText xml:space="preserve"> PAGEREF _Toc380699013 \h </w:instrText>
        </w:r>
        <w:r w:rsidR="005D2B65">
          <w:rPr>
            <w:noProof/>
            <w:webHidden/>
          </w:rPr>
        </w:r>
        <w:r w:rsidR="005D2B65">
          <w:rPr>
            <w:noProof/>
            <w:webHidden/>
          </w:rPr>
          <w:fldChar w:fldCharType="separate"/>
        </w:r>
        <w:r w:rsidR="005D2B65">
          <w:rPr>
            <w:noProof/>
            <w:webHidden/>
          </w:rPr>
          <w:t>38</w:t>
        </w:r>
        <w:r w:rsidR="005D2B65">
          <w:rPr>
            <w:noProof/>
            <w:webHidden/>
          </w:rPr>
          <w:fldChar w:fldCharType="end"/>
        </w:r>
      </w:hyperlink>
    </w:p>
    <w:p w14:paraId="1FCCC04A" w14:textId="77777777" w:rsidR="005D2B65" w:rsidRDefault="0076028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4" w:history="1">
        <w:r w:rsidR="005D2B65" w:rsidRPr="006B1E3E">
          <w:rPr>
            <w:rStyle w:val="ab"/>
            <w:noProof/>
          </w:rPr>
          <w:t>3.2.3</w:t>
        </w:r>
        <w:r w:rsidR="005D2B65">
          <w:rPr>
            <w:rFonts w:asciiTheme="minorHAnsi" w:eastAsiaTheme="minorEastAsia" w:hAnsiTheme="minorHAnsi" w:cstheme="minorBidi"/>
            <w:noProof/>
            <w:sz w:val="21"/>
            <w:szCs w:val="22"/>
          </w:rPr>
          <w:tab/>
        </w:r>
        <w:r w:rsidR="005D2B65" w:rsidRPr="006B1E3E">
          <w:rPr>
            <w:rStyle w:val="ab"/>
            <w:rFonts w:hint="eastAsia"/>
            <w:noProof/>
          </w:rPr>
          <w:t>问诊界面配置</w:t>
        </w:r>
        <w:r w:rsidR="005D2B65">
          <w:rPr>
            <w:noProof/>
            <w:webHidden/>
          </w:rPr>
          <w:tab/>
        </w:r>
        <w:r w:rsidR="005D2B65">
          <w:rPr>
            <w:noProof/>
            <w:webHidden/>
          </w:rPr>
          <w:fldChar w:fldCharType="begin"/>
        </w:r>
        <w:r w:rsidR="005D2B65">
          <w:rPr>
            <w:noProof/>
            <w:webHidden/>
          </w:rPr>
          <w:instrText xml:space="preserve"> PAGEREF _Toc380699014 \h </w:instrText>
        </w:r>
        <w:r w:rsidR="005D2B65">
          <w:rPr>
            <w:noProof/>
            <w:webHidden/>
          </w:rPr>
        </w:r>
        <w:r w:rsidR="005D2B65">
          <w:rPr>
            <w:noProof/>
            <w:webHidden/>
          </w:rPr>
          <w:fldChar w:fldCharType="separate"/>
        </w:r>
        <w:r w:rsidR="005D2B65">
          <w:rPr>
            <w:noProof/>
            <w:webHidden/>
          </w:rPr>
          <w:t>39</w:t>
        </w:r>
        <w:r w:rsidR="005D2B65">
          <w:rPr>
            <w:noProof/>
            <w:webHidden/>
          </w:rPr>
          <w:fldChar w:fldCharType="end"/>
        </w:r>
      </w:hyperlink>
    </w:p>
    <w:p w14:paraId="0CF995D3" w14:textId="77777777" w:rsidR="005D2B65" w:rsidRDefault="0076028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15" w:history="1">
        <w:r w:rsidR="005D2B65" w:rsidRPr="006B1E3E">
          <w:rPr>
            <w:rStyle w:val="ab"/>
            <w:noProof/>
          </w:rPr>
          <w:t>3.2.4</w:t>
        </w:r>
        <w:r w:rsidR="005D2B65">
          <w:rPr>
            <w:rFonts w:asciiTheme="minorHAnsi" w:eastAsiaTheme="minorEastAsia" w:hAnsiTheme="minorHAnsi" w:cstheme="minorBidi"/>
            <w:noProof/>
            <w:sz w:val="21"/>
            <w:szCs w:val="22"/>
          </w:rPr>
          <w:tab/>
        </w:r>
        <w:r w:rsidR="005D2B65" w:rsidRPr="006B1E3E">
          <w:rPr>
            <w:rStyle w:val="ab"/>
            <w:rFonts w:hint="eastAsia"/>
            <w:noProof/>
          </w:rPr>
          <w:t>数据交互层实现</w:t>
        </w:r>
        <w:r w:rsidR="005D2B65">
          <w:rPr>
            <w:noProof/>
            <w:webHidden/>
          </w:rPr>
          <w:tab/>
        </w:r>
        <w:r w:rsidR="005D2B65">
          <w:rPr>
            <w:noProof/>
            <w:webHidden/>
          </w:rPr>
          <w:fldChar w:fldCharType="begin"/>
        </w:r>
        <w:r w:rsidR="005D2B65">
          <w:rPr>
            <w:noProof/>
            <w:webHidden/>
          </w:rPr>
          <w:instrText xml:space="preserve"> PAGEREF _Toc380699015 \h </w:instrText>
        </w:r>
        <w:r w:rsidR="005D2B65">
          <w:rPr>
            <w:noProof/>
            <w:webHidden/>
          </w:rPr>
        </w:r>
        <w:r w:rsidR="005D2B65">
          <w:rPr>
            <w:noProof/>
            <w:webHidden/>
          </w:rPr>
          <w:fldChar w:fldCharType="separate"/>
        </w:r>
        <w:r w:rsidR="005D2B65">
          <w:rPr>
            <w:noProof/>
            <w:webHidden/>
          </w:rPr>
          <w:t>43</w:t>
        </w:r>
        <w:r w:rsidR="005D2B65">
          <w:rPr>
            <w:noProof/>
            <w:webHidden/>
          </w:rPr>
          <w:fldChar w:fldCharType="end"/>
        </w:r>
      </w:hyperlink>
    </w:p>
    <w:p w14:paraId="5DF5894E" w14:textId="77777777" w:rsidR="005D2B65" w:rsidRDefault="0076028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6" w:history="1">
        <w:r w:rsidR="005D2B65" w:rsidRPr="006B1E3E">
          <w:rPr>
            <w:rStyle w:val="ab"/>
            <w:rFonts w:cs="Times New Roman"/>
            <w:noProof/>
          </w:rPr>
          <w:t>3.3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系统实现</w:t>
        </w:r>
        <w:r w:rsidR="005D2B65">
          <w:rPr>
            <w:noProof/>
            <w:webHidden/>
          </w:rPr>
          <w:tab/>
        </w:r>
        <w:r w:rsidR="005D2B65">
          <w:rPr>
            <w:noProof/>
            <w:webHidden/>
          </w:rPr>
          <w:fldChar w:fldCharType="begin"/>
        </w:r>
        <w:r w:rsidR="005D2B65">
          <w:rPr>
            <w:noProof/>
            <w:webHidden/>
          </w:rPr>
          <w:instrText xml:space="preserve"> PAGEREF _Toc380699016 \h </w:instrText>
        </w:r>
        <w:r w:rsidR="005D2B65">
          <w:rPr>
            <w:noProof/>
            <w:webHidden/>
          </w:rPr>
        </w:r>
        <w:r w:rsidR="005D2B65">
          <w:rPr>
            <w:noProof/>
            <w:webHidden/>
          </w:rPr>
          <w:fldChar w:fldCharType="separate"/>
        </w:r>
        <w:r w:rsidR="005D2B65">
          <w:rPr>
            <w:noProof/>
            <w:webHidden/>
          </w:rPr>
          <w:t>43</w:t>
        </w:r>
        <w:r w:rsidR="005D2B65">
          <w:rPr>
            <w:noProof/>
            <w:webHidden/>
          </w:rPr>
          <w:fldChar w:fldCharType="end"/>
        </w:r>
      </w:hyperlink>
    </w:p>
    <w:p w14:paraId="2FA16462" w14:textId="77777777" w:rsidR="005D2B65" w:rsidRDefault="0076028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7" w:history="1">
        <w:r w:rsidR="005D2B65" w:rsidRPr="006B1E3E">
          <w:rPr>
            <w:rStyle w:val="ab"/>
            <w:rFonts w:cs="Times New Roman"/>
            <w:noProof/>
          </w:rPr>
          <w:t>3.4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本章小结</w:t>
        </w:r>
        <w:r w:rsidR="005D2B65">
          <w:rPr>
            <w:noProof/>
            <w:webHidden/>
          </w:rPr>
          <w:tab/>
        </w:r>
        <w:r w:rsidR="005D2B65">
          <w:rPr>
            <w:noProof/>
            <w:webHidden/>
          </w:rPr>
          <w:fldChar w:fldCharType="begin"/>
        </w:r>
        <w:r w:rsidR="005D2B65">
          <w:rPr>
            <w:noProof/>
            <w:webHidden/>
          </w:rPr>
          <w:instrText xml:space="preserve"> PAGEREF _Toc380699017 \h </w:instrText>
        </w:r>
        <w:r w:rsidR="005D2B65">
          <w:rPr>
            <w:noProof/>
            <w:webHidden/>
          </w:rPr>
        </w:r>
        <w:r w:rsidR="005D2B65">
          <w:rPr>
            <w:noProof/>
            <w:webHidden/>
          </w:rPr>
          <w:fldChar w:fldCharType="separate"/>
        </w:r>
        <w:r w:rsidR="005D2B65">
          <w:rPr>
            <w:noProof/>
            <w:webHidden/>
          </w:rPr>
          <w:t>47</w:t>
        </w:r>
        <w:r w:rsidR="005D2B65">
          <w:rPr>
            <w:noProof/>
            <w:webHidden/>
          </w:rPr>
          <w:fldChar w:fldCharType="end"/>
        </w:r>
      </w:hyperlink>
    </w:p>
    <w:p w14:paraId="5D94BE6B" w14:textId="77777777" w:rsidR="005D2B65" w:rsidRDefault="0076028D"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18" w:history="1">
        <w:r w:rsidR="005D2B65" w:rsidRPr="006B1E3E">
          <w:rPr>
            <w:rStyle w:val="ab"/>
            <w:noProof/>
          </w:rPr>
          <w:t>4</w:t>
        </w:r>
        <w:r w:rsidR="005D2B65">
          <w:rPr>
            <w:rFonts w:asciiTheme="minorHAnsi" w:eastAsiaTheme="minorEastAsia" w:hAnsiTheme="minorHAnsi" w:cstheme="minorBidi"/>
            <w:noProof/>
            <w:sz w:val="21"/>
            <w:szCs w:val="22"/>
          </w:rPr>
          <w:tab/>
        </w:r>
        <w:r w:rsidR="005D2B65" w:rsidRPr="006B1E3E">
          <w:rPr>
            <w:rStyle w:val="ab"/>
            <w:rFonts w:hint="eastAsia"/>
            <w:noProof/>
          </w:rPr>
          <w:t>阿尔兹海默症诊断决策支持系统实现</w:t>
        </w:r>
        <w:r w:rsidR="005D2B65">
          <w:rPr>
            <w:noProof/>
            <w:webHidden/>
          </w:rPr>
          <w:tab/>
        </w:r>
        <w:r w:rsidR="005D2B65">
          <w:rPr>
            <w:noProof/>
            <w:webHidden/>
          </w:rPr>
          <w:fldChar w:fldCharType="begin"/>
        </w:r>
        <w:r w:rsidR="005D2B65">
          <w:rPr>
            <w:noProof/>
            <w:webHidden/>
          </w:rPr>
          <w:instrText xml:space="preserve"> PAGEREF _Toc380699018 \h </w:instrText>
        </w:r>
        <w:r w:rsidR="005D2B65">
          <w:rPr>
            <w:noProof/>
            <w:webHidden/>
          </w:rPr>
        </w:r>
        <w:r w:rsidR="005D2B65">
          <w:rPr>
            <w:noProof/>
            <w:webHidden/>
          </w:rPr>
          <w:fldChar w:fldCharType="separate"/>
        </w:r>
        <w:r w:rsidR="005D2B65">
          <w:rPr>
            <w:noProof/>
            <w:webHidden/>
          </w:rPr>
          <w:t>49</w:t>
        </w:r>
        <w:r w:rsidR="005D2B65">
          <w:rPr>
            <w:noProof/>
            <w:webHidden/>
          </w:rPr>
          <w:fldChar w:fldCharType="end"/>
        </w:r>
      </w:hyperlink>
    </w:p>
    <w:p w14:paraId="2E59FF44" w14:textId="77777777" w:rsidR="005D2B65" w:rsidRDefault="0076028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19" w:history="1">
        <w:r w:rsidR="005D2B65" w:rsidRPr="006B1E3E">
          <w:rPr>
            <w:rStyle w:val="ab"/>
            <w:rFonts w:cs="Times New Roman"/>
            <w:noProof/>
          </w:rPr>
          <w:t>4.1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系统背景概述</w:t>
        </w:r>
        <w:r w:rsidR="005D2B65">
          <w:rPr>
            <w:noProof/>
            <w:webHidden/>
          </w:rPr>
          <w:tab/>
        </w:r>
        <w:r w:rsidR="005D2B65">
          <w:rPr>
            <w:noProof/>
            <w:webHidden/>
          </w:rPr>
          <w:fldChar w:fldCharType="begin"/>
        </w:r>
        <w:r w:rsidR="005D2B65">
          <w:rPr>
            <w:noProof/>
            <w:webHidden/>
          </w:rPr>
          <w:instrText xml:space="preserve"> PAGEREF _Toc380699019 \h </w:instrText>
        </w:r>
        <w:r w:rsidR="005D2B65">
          <w:rPr>
            <w:noProof/>
            <w:webHidden/>
          </w:rPr>
        </w:r>
        <w:r w:rsidR="005D2B65">
          <w:rPr>
            <w:noProof/>
            <w:webHidden/>
          </w:rPr>
          <w:fldChar w:fldCharType="separate"/>
        </w:r>
        <w:r w:rsidR="005D2B65">
          <w:rPr>
            <w:noProof/>
            <w:webHidden/>
          </w:rPr>
          <w:t>49</w:t>
        </w:r>
        <w:r w:rsidR="005D2B65">
          <w:rPr>
            <w:noProof/>
            <w:webHidden/>
          </w:rPr>
          <w:fldChar w:fldCharType="end"/>
        </w:r>
      </w:hyperlink>
    </w:p>
    <w:p w14:paraId="4DA298DD" w14:textId="77777777" w:rsidR="005D2B65" w:rsidRDefault="0076028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0" w:history="1">
        <w:r w:rsidR="005D2B65" w:rsidRPr="006B1E3E">
          <w:rPr>
            <w:rStyle w:val="ab"/>
            <w:rFonts w:cs="Times New Roman"/>
            <w:noProof/>
          </w:rPr>
          <w:t>4.2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基于框架的系统开发流程</w:t>
        </w:r>
        <w:r w:rsidR="005D2B65">
          <w:rPr>
            <w:noProof/>
            <w:webHidden/>
          </w:rPr>
          <w:tab/>
        </w:r>
        <w:r w:rsidR="005D2B65">
          <w:rPr>
            <w:noProof/>
            <w:webHidden/>
          </w:rPr>
          <w:fldChar w:fldCharType="begin"/>
        </w:r>
        <w:r w:rsidR="005D2B65">
          <w:rPr>
            <w:noProof/>
            <w:webHidden/>
          </w:rPr>
          <w:instrText xml:space="preserve"> PAGEREF _Toc380699020 \h </w:instrText>
        </w:r>
        <w:r w:rsidR="005D2B65">
          <w:rPr>
            <w:noProof/>
            <w:webHidden/>
          </w:rPr>
        </w:r>
        <w:r w:rsidR="005D2B65">
          <w:rPr>
            <w:noProof/>
            <w:webHidden/>
          </w:rPr>
          <w:fldChar w:fldCharType="separate"/>
        </w:r>
        <w:r w:rsidR="005D2B65">
          <w:rPr>
            <w:noProof/>
            <w:webHidden/>
          </w:rPr>
          <w:t>49</w:t>
        </w:r>
        <w:r w:rsidR="005D2B65">
          <w:rPr>
            <w:noProof/>
            <w:webHidden/>
          </w:rPr>
          <w:fldChar w:fldCharType="end"/>
        </w:r>
      </w:hyperlink>
    </w:p>
    <w:p w14:paraId="71CF22DC" w14:textId="77777777" w:rsidR="005D2B65" w:rsidRDefault="0076028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1" w:history="1">
        <w:r w:rsidR="005D2B65" w:rsidRPr="006B1E3E">
          <w:rPr>
            <w:rStyle w:val="ab"/>
            <w:noProof/>
          </w:rPr>
          <w:t>4.2.1</w:t>
        </w:r>
        <w:r w:rsidR="005D2B65">
          <w:rPr>
            <w:rFonts w:asciiTheme="minorHAnsi" w:eastAsiaTheme="minorEastAsia" w:hAnsiTheme="minorHAnsi" w:cstheme="minorBidi"/>
            <w:noProof/>
            <w:sz w:val="21"/>
            <w:szCs w:val="22"/>
          </w:rPr>
          <w:tab/>
        </w:r>
        <w:r w:rsidR="005D2B65" w:rsidRPr="006B1E3E">
          <w:rPr>
            <w:rStyle w:val="ab"/>
            <w:rFonts w:hint="eastAsia"/>
            <w:noProof/>
          </w:rPr>
          <w:t>推理引擎选择</w:t>
        </w:r>
        <w:r w:rsidR="005D2B65">
          <w:rPr>
            <w:noProof/>
            <w:webHidden/>
          </w:rPr>
          <w:tab/>
        </w:r>
        <w:r w:rsidR="005D2B65">
          <w:rPr>
            <w:noProof/>
            <w:webHidden/>
          </w:rPr>
          <w:fldChar w:fldCharType="begin"/>
        </w:r>
        <w:r w:rsidR="005D2B65">
          <w:rPr>
            <w:noProof/>
            <w:webHidden/>
          </w:rPr>
          <w:instrText xml:space="preserve"> PAGEREF _Toc380699021 \h </w:instrText>
        </w:r>
        <w:r w:rsidR="005D2B65">
          <w:rPr>
            <w:noProof/>
            <w:webHidden/>
          </w:rPr>
        </w:r>
        <w:r w:rsidR="005D2B65">
          <w:rPr>
            <w:noProof/>
            <w:webHidden/>
          </w:rPr>
          <w:fldChar w:fldCharType="separate"/>
        </w:r>
        <w:r w:rsidR="005D2B65">
          <w:rPr>
            <w:noProof/>
            <w:webHidden/>
          </w:rPr>
          <w:t>49</w:t>
        </w:r>
        <w:r w:rsidR="005D2B65">
          <w:rPr>
            <w:noProof/>
            <w:webHidden/>
          </w:rPr>
          <w:fldChar w:fldCharType="end"/>
        </w:r>
      </w:hyperlink>
    </w:p>
    <w:p w14:paraId="32794430" w14:textId="77777777" w:rsidR="005D2B65" w:rsidRDefault="0076028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2" w:history="1">
        <w:r w:rsidR="005D2B65" w:rsidRPr="006B1E3E">
          <w:rPr>
            <w:rStyle w:val="ab"/>
            <w:noProof/>
          </w:rPr>
          <w:t>4.2.2</w:t>
        </w:r>
        <w:r w:rsidR="005D2B65">
          <w:rPr>
            <w:rFonts w:asciiTheme="minorHAnsi" w:eastAsiaTheme="minorEastAsia" w:hAnsiTheme="minorHAnsi" w:cstheme="minorBidi"/>
            <w:noProof/>
            <w:sz w:val="21"/>
            <w:szCs w:val="22"/>
          </w:rPr>
          <w:tab/>
        </w:r>
        <w:r w:rsidR="005D2B65" w:rsidRPr="006B1E3E">
          <w:rPr>
            <w:rStyle w:val="ab"/>
            <w:rFonts w:hint="eastAsia"/>
            <w:noProof/>
          </w:rPr>
          <w:t>数据模型设计</w:t>
        </w:r>
        <w:r w:rsidR="005D2B65">
          <w:rPr>
            <w:noProof/>
            <w:webHidden/>
          </w:rPr>
          <w:tab/>
        </w:r>
        <w:r w:rsidR="005D2B65">
          <w:rPr>
            <w:noProof/>
            <w:webHidden/>
          </w:rPr>
          <w:fldChar w:fldCharType="begin"/>
        </w:r>
        <w:r w:rsidR="005D2B65">
          <w:rPr>
            <w:noProof/>
            <w:webHidden/>
          </w:rPr>
          <w:instrText xml:space="preserve"> PAGEREF _Toc380699022 \h </w:instrText>
        </w:r>
        <w:r w:rsidR="005D2B65">
          <w:rPr>
            <w:noProof/>
            <w:webHidden/>
          </w:rPr>
        </w:r>
        <w:r w:rsidR="005D2B65">
          <w:rPr>
            <w:noProof/>
            <w:webHidden/>
          </w:rPr>
          <w:fldChar w:fldCharType="separate"/>
        </w:r>
        <w:r w:rsidR="005D2B65">
          <w:rPr>
            <w:noProof/>
            <w:webHidden/>
          </w:rPr>
          <w:t>50</w:t>
        </w:r>
        <w:r w:rsidR="005D2B65">
          <w:rPr>
            <w:noProof/>
            <w:webHidden/>
          </w:rPr>
          <w:fldChar w:fldCharType="end"/>
        </w:r>
      </w:hyperlink>
    </w:p>
    <w:p w14:paraId="7139BF6C" w14:textId="77777777" w:rsidR="005D2B65" w:rsidRDefault="0076028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3" w:history="1">
        <w:r w:rsidR="005D2B65" w:rsidRPr="006B1E3E">
          <w:rPr>
            <w:rStyle w:val="ab"/>
            <w:noProof/>
          </w:rPr>
          <w:t>4.2.3</w:t>
        </w:r>
        <w:r w:rsidR="005D2B65">
          <w:rPr>
            <w:rFonts w:asciiTheme="minorHAnsi" w:eastAsiaTheme="minorEastAsia" w:hAnsiTheme="minorHAnsi" w:cstheme="minorBidi"/>
            <w:noProof/>
            <w:sz w:val="21"/>
            <w:szCs w:val="22"/>
          </w:rPr>
          <w:tab/>
        </w:r>
        <w:r w:rsidR="005D2B65" w:rsidRPr="006B1E3E">
          <w:rPr>
            <w:rStyle w:val="ab"/>
            <w:rFonts w:hint="eastAsia"/>
            <w:noProof/>
          </w:rPr>
          <w:t>问诊界面配置</w:t>
        </w:r>
        <w:r w:rsidR="005D2B65">
          <w:rPr>
            <w:noProof/>
            <w:webHidden/>
          </w:rPr>
          <w:tab/>
        </w:r>
        <w:r w:rsidR="005D2B65">
          <w:rPr>
            <w:noProof/>
            <w:webHidden/>
          </w:rPr>
          <w:fldChar w:fldCharType="begin"/>
        </w:r>
        <w:r w:rsidR="005D2B65">
          <w:rPr>
            <w:noProof/>
            <w:webHidden/>
          </w:rPr>
          <w:instrText xml:space="preserve"> PAGEREF _Toc380699023 \h </w:instrText>
        </w:r>
        <w:r w:rsidR="005D2B65">
          <w:rPr>
            <w:noProof/>
            <w:webHidden/>
          </w:rPr>
        </w:r>
        <w:r w:rsidR="005D2B65">
          <w:rPr>
            <w:noProof/>
            <w:webHidden/>
          </w:rPr>
          <w:fldChar w:fldCharType="separate"/>
        </w:r>
        <w:r w:rsidR="005D2B65">
          <w:rPr>
            <w:noProof/>
            <w:webHidden/>
          </w:rPr>
          <w:t>51</w:t>
        </w:r>
        <w:r w:rsidR="005D2B65">
          <w:rPr>
            <w:noProof/>
            <w:webHidden/>
          </w:rPr>
          <w:fldChar w:fldCharType="end"/>
        </w:r>
      </w:hyperlink>
    </w:p>
    <w:p w14:paraId="4F719835" w14:textId="77777777" w:rsidR="005D2B65" w:rsidRDefault="0076028D" w:rsidP="005D2B65">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80699024" w:history="1">
        <w:r w:rsidR="005D2B65" w:rsidRPr="006B1E3E">
          <w:rPr>
            <w:rStyle w:val="ab"/>
            <w:noProof/>
          </w:rPr>
          <w:t>4.2.4</w:t>
        </w:r>
        <w:r w:rsidR="005D2B65">
          <w:rPr>
            <w:rFonts w:asciiTheme="minorHAnsi" w:eastAsiaTheme="minorEastAsia" w:hAnsiTheme="minorHAnsi" w:cstheme="minorBidi"/>
            <w:noProof/>
            <w:sz w:val="21"/>
            <w:szCs w:val="22"/>
          </w:rPr>
          <w:tab/>
        </w:r>
        <w:r w:rsidR="005D2B65" w:rsidRPr="006B1E3E">
          <w:rPr>
            <w:rStyle w:val="ab"/>
            <w:rFonts w:hint="eastAsia"/>
            <w:noProof/>
          </w:rPr>
          <w:t>数据交互层实现</w:t>
        </w:r>
        <w:r w:rsidR="005D2B65">
          <w:rPr>
            <w:noProof/>
            <w:webHidden/>
          </w:rPr>
          <w:tab/>
        </w:r>
        <w:r w:rsidR="005D2B65">
          <w:rPr>
            <w:noProof/>
            <w:webHidden/>
          </w:rPr>
          <w:fldChar w:fldCharType="begin"/>
        </w:r>
        <w:r w:rsidR="005D2B65">
          <w:rPr>
            <w:noProof/>
            <w:webHidden/>
          </w:rPr>
          <w:instrText xml:space="preserve"> PAGEREF _Toc380699024 \h </w:instrText>
        </w:r>
        <w:r w:rsidR="005D2B65">
          <w:rPr>
            <w:noProof/>
            <w:webHidden/>
          </w:rPr>
        </w:r>
        <w:r w:rsidR="005D2B65">
          <w:rPr>
            <w:noProof/>
            <w:webHidden/>
          </w:rPr>
          <w:fldChar w:fldCharType="separate"/>
        </w:r>
        <w:r w:rsidR="005D2B65">
          <w:rPr>
            <w:noProof/>
            <w:webHidden/>
          </w:rPr>
          <w:t>57</w:t>
        </w:r>
        <w:r w:rsidR="005D2B65">
          <w:rPr>
            <w:noProof/>
            <w:webHidden/>
          </w:rPr>
          <w:fldChar w:fldCharType="end"/>
        </w:r>
      </w:hyperlink>
    </w:p>
    <w:p w14:paraId="53E8FA66" w14:textId="77777777" w:rsidR="005D2B65" w:rsidRDefault="0076028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5" w:history="1">
        <w:r w:rsidR="005D2B65" w:rsidRPr="006B1E3E">
          <w:rPr>
            <w:rStyle w:val="ab"/>
            <w:rFonts w:cs="Times New Roman"/>
            <w:noProof/>
          </w:rPr>
          <w:t>4.3</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系统实现</w:t>
        </w:r>
        <w:r w:rsidR="005D2B65">
          <w:rPr>
            <w:noProof/>
            <w:webHidden/>
          </w:rPr>
          <w:tab/>
        </w:r>
        <w:r w:rsidR="005D2B65">
          <w:rPr>
            <w:noProof/>
            <w:webHidden/>
          </w:rPr>
          <w:fldChar w:fldCharType="begin"/>
        </w:r>
        <w:r w:rsidR="005D2B65">
          <w:rPr>
            <w:noProof/>
            <w:webHidden/>
          </w:rPr>
          <w:instrText xml:space="preserve"> PAGEREF _Toc380699025 \h </w:instrText>
        </w:r>
        <w:r w:rsidR="005D2B65">
          <w:rPr>
            <w:noProof/>
            <w:webHidden/>
          </w:rPr>
        </w:r>
        <w:r w:rsidR="005D2B65">
          <w:rPr>
            <w:noProof/>
            <w:webHidden/>
          </w:rPr>
          <w:fldChar w:fldCharType="separate"/>
        </w:r>
        <w:r w:rsidR="005D2B65">
          <w:rPr>
            <w:noProof/>
            <w:webHidden/>
          </w:rPr>
          <w:t>58</w:t>
        </w:r>
        <w:r w:rsidR="005D2B65">
          <w:rPr>
            <w:noProof/>
            <w:webHidden/>
          </w:rPr>
          <w:fldChar w:fldCharType="end"/>
        </w:r>
      </w:hyperlink>
    </w:p>
    <w:p w14:paraId="2BDB1065" w14:textId="77777777" w:rsidR="005D2B65" w:rsidRDefault="0076028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6" w:history="1">
        <w:r w:rsidR="005D2B65" w:rsidRPr="006B1E3E">
          <w:rPr>
            <w:rStyle w:val="ab"/>
            <w:rFonts w:cs="Times New Roman"/>
            <w:noProof/>
          </w:rPr>
          <w:t>4.4</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本章小结</w:t>
        </w:r>
        <w:r w:rsidR="005D2B65">
          <w:rPr>
            <w:noProof/>
            <w:webHidden/>
          </w:rPr>
          <w:tab/>
        </w:r>
        <w:r w:rsidR="005D2B65">
          <w:rPr>
            <w:noProof/>
            <w:webHidden/>
          </w:rPr>
          <w:fldChar w:fldCharType="begin"/>
        </w:r>
        <w:r w:rsidR="005D2B65">
          <w:rPr>
            <w:noProof/>
            <w:webHidden/>
          </w:rPr>
          <w:instrText xml:space="preserve"> PAGEREF _Toc380699026 \h </w:instrText>
        </w:r>
        <w:r w:rsidR="005D2B65">
          <w:rPr>
            <w:noProof/>
            <w:webHidden/>
          </w:rPr>
        </w:r>
        <w:r w:rsidR="005D2B65">
          <w:rPr>
            <w:noProof/>
            <w:webHidden/>
          </w:rPr>
          <w:fldChar w:fldCharType="separate"/>
        </w:r>
        <w:r w:rsidR="005D2B65">
          <w:rPr>
            <w:noProof/>
            <w:webHidden/>
          </w:rPr>
          <w:t>61</w:t>
        </w:r>
        <w:r w:rsidR="005D2B65">
          <w:rPr>
            <w:noProof/>
            <w:webHidden/>
          </w:rPr>
          <w:fldChar w:fldCharType="end"/>
        </w:r>
      </w:hyperlink>
    </w:p>
    <w:p w14:paraId="0E10B767" w14:textId="77777777" w:rsidR="005D2B65" w:rsidRDefault="0076028D" w:rsidP="009310D4">
      <w:pPr>
        <w:pStyle w:val="10"/>
        <w:tabs>
          <w:tab w:val="left" w:pos="1050"/>
          <w:tab w:val="right" w:leader="dot" w:pos="8296"/>
        </w:tabs>
        <w:ind w:firstLine="480"/>
        <w:rPr>
          <w:rFonts w:asciiTheme="minorHAnsi" w:eastAsiaTheme="minorEastAsia" w:hAnsiTheme="minorHAnsi" w:cstheme="minorBidi"/>
          <w:noProof/>
          <w:sz w:val="21"/>
          <w:szCs w:val="22"/>
        </w:rPr>
      </w:pPr>
      <w:hyperlink w:anchor="_Toc380699027" w:history="1">
        <w:r w:rsidR="005D2B65" w:rsidRPr="006B1E3E">
          <w:rPr>
            <w:rStyle w:val="ab"/>
            <w:noProof/>
          </w:rPr>
          <w:t>5</w:t>
        </w:r>
        <w:r w:rsidR="005D2B65">
          <w:rPr>
            <w:rFonts w:asciiTheme="minorHAnsi" w:eastAsiaTheme="minorEastAsia" w:hAnsiTheme="minorHAnsi" w:cstheme="minorBidi"/>
            <w:noProof/>
            <w:sz w:val="21"/>
            <w:szCs w:val="22"/>
          </w:rPr>
          <w:tab/>
        </w:r>
        <w:r w:rsidR="005D2B65" w:rsidRPr="006B1E3E">
          <w:rPr>
            <w:rStyle w:val="ab"/>
            <w:rFonts w:hint="eastAsia"/>
            <w:noProof/>
          </w:rPr>
          <w:t>总结与展望</w:t>
        </w:r>
        <w:r w:rsidR="005D2B65">
          <w:rPr>
            <w:noProof/>
            <w:webHidden/>
          </w:rPr>
          <w:tab/>
        </w:r>
        <w:r w:rsidR="005D2B65">
          <w:rPr>
            <w:noProof/>
            <w:webHidden/>
          </w:rPr>
          <w:fldChar w:fldCharType="begin"/>
        </w:r>
        <w:r w:rsidR="005D2B65">
          <w:rPr>
            <w:noProof/>
            <w:webHidden/>
          </w:rPr>
          <w:instrText xml:space="preserve"> PAGEREF _Toc380699027 \h </w:instrText>
        </w:r>
        <w:r w:rsidR="005D2B65">
          <w:rPr>
            <w:noProof/>
            <w:webHidden/>
          </w:rPr>
        </w:r>
        <w:r w:rsidR="005D2B65">
          <w:rPr>
            <w:noProof/>
            <w:webHidden/>
          </w:rPr>
          <w:fldChar w:fldCharType="separate"/>
        </w:r>
        <w:r w:rsidR="005D2B65">
          <w:rPr>
            <w:noProof/>
            <w:webHidden/>
          </w:rPr>
          <w:t>62</w:t>
        </w:r>
        <w:r w:rsidR="005D2B65">
          <w:rPr>
            <w:noProof/>
            <w:webHidden/>
          </w:rPr>
          <w:fldChar w:fldCharType="end"/>
        </w:r>
      </w:hyperlink>
    </w:p>
    <w:p w14:paraId="3258B38D" w14:textId="77777777" w:rsidR="005D2B65" w:rsidRDefault="0076028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8" w:history="1">
        <w:r w:rsidR="005D2B65" w:rsidRPr="006B1E3E">
          <w:rPr>
            <w:rStyle w:val="ab"/>
            <w:rFonts w:cs="Times New Roman"/>
            <w:noProof/>
          </w:rPr>
          <w:t>5.1</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总结</w:t>
        </w:r>
        <w:r w:rsidR="005D2B65">
          <w:rPr>
            <w:noProof/>
            <w:webHidden/>
          </w:rPr>
          <w:tab/>
        </w:r>
        <w:r w:rsidR="005D2B65">
          <w:rPr>
            <w:noProof/>
            <w:webHidden/>
          </w:rPr>
          <w:fldChar w:fldCharType="begin"/>
        </w:r>
        <w:r w:rsidR="005D2B65">
          <w:rPr>
            <w:noProof/>
            <w:webHidden/>
          </w:rPr>
          <w:instrText xml:space="preserve"> PAGEREF _Toc380699028 \h </w:instrText>
        </w:r>
        <w:r w:rsidR="005D2B65">
          <w:rPr>
            <w:noProof/>
            <w:webHidden/>
          </w:rPr>
        </w:r>
        <w:r w:rsidR="005D2B65">
          <w:rPr>
            <w:noProof/>
            <w:webHidden/>
          </w:rPr>
          <w:fldChar w:fldCharType="separate"/>
        </w:r>
        <w:r w:rsidR="005D2B65">
          <w:rPr>
            <w:noProof/>
            <w:webHidden/>
          </w:rPr>
          <w:t>62</w:t>
        </w:r>
        <w:r w:rsidR="005D2B65">
          <w:rPr>
            <w:noProof/>
            <w:webHidden/>
          </w:rPr>
          <w:fldChar w:fldCharType="end"/>
        </w:r>
      </w:hyperlink>
    </w:p>
    <w:p w14:paraId="0FECE67E" w14:textId="77777777" w:rsidR="005D2B65" w:rsidRDefault="0076028D" w:rsidP="005D2B65">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80699029" w:history="1">
        <w:r w:rsidR="005D2B65" w:rsidRPr="006B1E3E">
          <w:rPr>
            <w:rStyle w:val="ab"/>
            <w:rFonts w:cs="Times New Roman"/>
            <w:noProof/>
          </w:rPr>
          <w:t>5.2</w:t>
        </w:r>
        <w:r w:rsidR="005D2B65">
          <w:rPr>
            <w:rFonts w:asciiTheme="minorHAnsi" w:eastAsiaTheme="minorEastAsia" w:hAnsiTheme="minorHAnsi" w:cstheme="minorBidi"/>
            <w:noProof/>
            <w:sz w:val="21"/>
            <w:szCs w:val="22"/>
          </w:rPr>
          <w:tab/>
        </w:r>
        <w:r w:rsidR="005D2B65" w:rsidRPr="006B1E3E">
          <w:rPr>
            <w:rStyle w:val="ab"/>
            <w:rFonts w:cs="Times New Roman" w:hint="eastAsia"/>
            <w:noProof/>
          </w:rPr>
          <w:t>展望</w:t>
        </w:r>
        <w:r w:rsidR="005D2B65">
          <w:rPr>
            <w:noProof/>
            <w:webHidden/>
          </w:rPr>
          <w:tab/>
        </w:r>
        <w:r w:rsidR="005D2B65">
          <w:rPr>
            <w:noProof/>
            <w:webHidden/>
          </w:rPr>
          <w:fldChar w:fldCharType="begin"/>
        </w:r>
        <w:r w:rsidR="005D2B65">
          <w:rPr>
            <w:noProof/>
            <w:webHidden/>
          </w:rPr>
          <w:instrText xml:space="preserve"> PAGEREF _Toc380699029 \h </w:instrText>
        </w:r>
        <w:r w:rsidR="005D2B65">
          <w:rPr>
            <w:noProof/>
            <w:webHidden/>
          </w:rPr>
        </w:r>
        <w:r w:rsidR="005D2B65">
          <w:rPr>
            <w:noProof/>
            <w:webHidden/>
          </w:rPr>
          <w:fldChar w:fldCharType="separate"/>
        </w:r>
        <w:r w:rsidR="005D2B65">
          <w:rPr>
            <w:noProof/>
            <w:webHidden/>
          </w:rPr>
          <w:t>63</w:t>
        </w:r>
        <w:r w:rsidR="005D2B65">
          <w:rPr>
            <w:noProof/>
            <w:webHidden/>
          </w:rPr>
          <w:fldChar w:fldCharType="end"/>
        </w:r>
      </w:hyperlink>
    </w:p>
    <w:p w14:paraId="0E532114" w14:textId="77777777" w:rsidR="005D2B65" w:rsidRDefault="0076028D" w:rsidP="005D2B65">
      <w:pPr>
        <w:pStyle w:val="10"/>
        <w:tabs>
          <w:tab w:val="right" w:leader="dot" w:pos="8296"/>
        </w:tabs>
        <w:ind w:firstLine="480"/>
        <w:rPr>
          <w:rFonts w:asciiTheme="minorHAnsi" w:eastAsiaTheme="minorEastAsia" w:hAnsiTheme="minorHAnsi" w:cstheme="minorBidi"/>
          <w:noProof/>
          <w:sz w:val="21"/>
          <w:szCs w:val="22"/>
        </w:rPr>
      </w:pPr>
      <w:hyperlink w:anchor="_Toc380699030" w:history="1">
        <w:r w:rsidR="005D2B65" w:rsidRPr="006B1E3E">
          <w:rPr>
            <w:rStyle w:val="ab"/>
            <w:rFonts w:hint="eastAsia"/>
            <w:noProof/>
          </w:rPr>
          <w:t>作者简介</w:t>
        </w:r>
        <w:r w:rsidR="005D2B65">
          <w:rPr>
            <w:noProof/>
            <w:webHidden/>
          </w:rPr>
          <w:tab/>
        </w:r>
        <w:r w:rsidR="005D2B65">
          <w:rPr>
            <w:noProof/>
            <w:webHidden/>
          </w:rPr>
          <w:fldChar w:fldCharType="begin"/>
        </w:r>
        <w:r w:rsidR="005D2B65">
          <w:rPr>
            <w:noProof/>
            <w:webHidden/>
          </w:rPr>
          <w:instrText xml:space="preserve"> PAGEREF _Toc380699030 \h </w:instrText>
        </w:r>
        <w:r w:rsidR="005D2B65">
          <w:rPr>
            <w:noProof/>
            <w:webHidden/>
          </w:rPr>
        </w:r>
        <w:r w:rsidR="005D2B65">
          <w:rPr>
            <w:noProof/>
            <w:webHidden/>
          </w:rPr>
          <w:fldChar w:fldCharType="separate"/>
        </w:r>
        <w:r w:rsidR="005D2B65">
          <w:rPr>
            <w:noProof/>
            <w:webHidden/>
          </w:rPr>
          <w:t>64</w:t>
        </w:r>
        <w:r w:rsidR="005D2B65">
          <w:rPr>
            <w:noProof/>
            <w:webHidden/>
          </w:rPr>
          <w:fldChar w:fldCharType="end"/>
        </w:r>
      </w:hyperlink>
    </w:p>
    <w:p w14:paraId="2628C3AD" w14:textId="77777777" w:rsidR="005D2B65" w:rsidRDefault="0076028D" w:rsidP="005D2B65">
      <w:pPr>
        <w:pStyle w:val="10"/>
        <w:tabs>
          <w:tab w:val="right" w:leader="dot" w:pos="8296"/>
        </w:tabs>
        <w:ind w:firstLine="480"/>
        <w:rPr>
          <w:rFonts w:asciiTheme="minorHAnsi" w:eastAsiaTheme="minorEastAsia" w:hAnsiTheme="minorHAnsi" w:cstheme="minorBidi"/>
          <w:noProof/>
          <w:sz w:val="21"/>
          <w:szCs w:val="22"/>
        </w:rPr>
      </w:pPr>
      <w:hyperlink w:anchor="_Toc380699031" w:history="1">
        <w:r w:rsidR="005D2B65" w:rsidRPr="006B1E3E">
          <w:rPr>
            <w:rStyle w:val="ab"/>
            <w:rFonts w:hint="eastAsia"/>
            <w:noProof/>
          </w:rPr>
          <w:t>参考文献</w:t>
        </w:r>
        <w:r w:rsidR="005D2B65">
          <w:rPr>
            <w:noProof/>
            <w:webHidden/>
          </w:rPr>
          <w:tab/>
        </w:r>
        <w:r w:rsidR="005D2B65">
          <w:rPr>
            <w:noProof/>
            <w:webHidden/>
          </w:rPr>
          <w:fldChar w:fldCharType="begin"/>
        </w:r>
        <w:r w:rsidR="005D2B65">
          <w:rPr>
            <w:noProof/>
            <w:webHidden/>
          </w:rPr>
          <w:instrText xml:space="preserve"> PAGEREF _Toc380699031 \h </w:instrText>
        </w:r>
        <w:r w:rsidR="005D2B65">
          <w:rPr>
            <w:noProof/>
            <w:webHidden/>
          </w:rPr>
        </w:r>
        <w:r w:rsidR="005D2B65">
          <w:rPr>
            <w:noProof/>
            <w:webHidden/>
          </w:rPr>
          <w:fldChar w:fldCharType="separate"/>
        </w:r>
        <w:r w:rsidR="005D2B65">
          <w:rPr>
            <w:noProof/>
            <w:webHidden/>
          </w:rPr>
          <w:t>65</w:t>
        </w:r>
        <w:r w:rsidR="005D2B65">
          <w:rPr>
            <w:noProof/>
            <w:webHidden/>
          </w:rPr>
          <w:fldChar w:fldCharType="end"/>
        </w:r>
      </w:hyperlink>
    </w:p>
    <w:p w14:paraId="49875A74" w14:textId="77777777" w:rsidR="004F0892" w:rsidRPr="00370433" w:rsidRDefault="00DA7AEA" w:rsidP="004F0892">
      <w:pPr>
        <w:ind w:left="480" w:firstLine="480"/>
        <w:sectPr w:rsidR="004F0892" w:rsidRPr="00370433"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14:paraId="68A5EBCE" w14:textId="77777777" w:rsidR="004F0892" w:rsidRDefault="004F0892" w:rsidP="00DF5588">
      <w:pPr>
        <w:pStyle w:val="1"/>
        <w:numPr>
          <w:ilvl w:val="0"/>
          <w:numId w:val="30"/>
        </w:numPr>
      </w:pPr>
      <w:bookmarkStart w:id="4" w:name="_Toc380698988"/>
      <w:r w:rsidRPr="00370433">
        <w:lastRenderedPageBreak/>
        <w:t>引言</w:t>
      </w:r>
      <w:bookmarkEnd w:id="4"/>
    </w:p>
    <w:p w14:paraId="40542B9B" w14:textId="77777777" w:rsidR="008F6CA6" w:rsidRDefault="00730270" w:rsidP="002C012B">
      <w:pPr>
        <w:pStyle w:val="2"/>
        <w:numPr>
          <w:ilvl w:val="1"/>
          <w:numId w:val="30"/>
        </w:numPr>
        <w:ind w:left="142" w:hanging="142"/>
        <w:rPr>
          <w:rFonts w:cs="Times New Roman"/>
        </w:rPr>
      </w:pPr>
      <w:bookmarkStart w:id="5" w:name="_Toc380698989"/>
      <w:r>
        <w:rPr>
          <w:rFonts w:cs="Times New Roman" w:hint="eastAsia"/>
        </w:rPr>
        <w:t>课题背景</w:t>
      </w:r>
      <w:bookmarkEnd w:id="5"/>
    </w:p>
    <w:p w14:paraId="7819B71E" w14:textId="46C1C32C" w:rsidR="00730270" w:rsidRPr="00111E19" w:rsidRDefault="00730270" w:rsidP="00730270">
      <w:pPr>
        <w:ind w:firstLine="480"/>
        <w:rPr>
          <w:szCs w:val="24"/>
        </w:rPr>
      </w:pPr>
      <w:r w:rsidRPr="00111E19">
        <w:rPr>
          <w:rFonts w:hint="eastAsia"/>
          <w:szCs w:val="24"/>
        </w:rPr>
        <w:t>社区医疗服务</w:t>
      </w:r>
      <w:r w:rsidR="00E07D3B">
        <w:rPr>
          <w:rFonts w:hint="eastAsia"/>
          <w:szCs w:val="24"/>
        </w:rPr>
        <w:t>，</w:t>
      </w:r>
      <w:r w:rsidRPr="00111E19">
        <w:rPr>
          <w:rFonts w:hint="eastAsia"/>
          <w:szCs w:val="24"/>
        </w:rPr>
        <w:t>为居民提供基本的医疗服务，是我国社区建设</w:t>
      </w:r>
      <w:r w:rsidR="00E07D3B">
        <w:rPr>
          <w:rFonts w:hint="eastAsia"/>
          <w:szCs w:val="24"/>
        </w:rPr>
        <w:t>和</w:t>
      </w:r>
      <w:r w:rsidR="00E07D3B" w:rsidRPr="00E07D3B">
        <w:rPr>
          <w:rFonts w:hint="eastAsia"/>
          <w:szCs w:val="24"/>
        </w:rPr>
        <w:t>医疗体制改革</w:t>
      </w:r>
      <w:r w:rsidRPr="00111E19">
        <w:rPr>
          <w:rFonts w:hint="eastAsia"/>
          <w:szCs w:val="24"/>
        </w:rPr>
        <w:t>的</w:t>
      </w:r>
      <w:r w:rsidR="00E07D3B">
        <w:rPr>
          <w:rFonts w:hint="eastAsia"/>
          <w:szCs w:val="24"/>
        </w:rPr>
        <w:t>关键</w:t>
      </w:r>
      <w:r w:rsidRPr="00111E19">
        <w:rPr>
          <w:rFonts w:hint="eastAsia"/>
          <w:szCs w:val="24"/>
        </w:rPr>
        <w:t>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174A38"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14:paraId="0D92E3A0" w14:textId="2FA05D2A"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w:t>
      </w:r>
      <w:r w:rsidR="002D62C8" w:rsidRPr="002D62C8">
        <w:rPr>
          <w:rFonts w:hint="eastAsia"/>
          <w:szCs w:val="24"/>
        </w:rPr>
        <w:t>以来</w:t>
      </w:r>
      <w:r w:rsidR="002D62C8">
        <w:rPr>
          <w:rFonts w:hint="eastAsia"/>
          <w:szCs w:val="24"/>
        </w:rPr>
        <w:t>，国务院提出</w:t>
      </w:r>
      <w:r w:rsidRPr="00111E19">
        <w:rPr>
          <w:rFonts w:hint="eastAsia"/>
          <w:szCs w:val="24"/>
        </w:rPr>
        <w:t>大力发展社区医疗服务，全国社区医疗服务机构的数量逐</w:t>
      </w:r>
      <w:r w:rsidR="002D62C8">
        <w:rPr>
          <w:rFonts w:hint="eastAsia"/>
          <w:szCs w:val="24"/>
        </w:rPr>
        <w:t>步提升</w:t>
      </w:r>
      <w:r w:rsidRPr="00111E19">
        <w:rPr>
          <w:rFonts w:hint="eastAsia"/>
          <w:szCs w:val="24"/>
        </w:rPr>
        <w:t>，网络布局也</w:t>
      </w:r>
      <w:r w:rsidR="002D62C8">
        <w:rPr>
          <w:rFonts w:hint="eastAsia"/>
          <w:szCs w:val="24"/>
        </w:rPr>
        <w:t>日渐</w:t>
      </w:r>
      <w:r w:rsidRPr="00111E19">
        <w:rPr>
          <w:rFonts w:hint="eastAsia"/>
          <w:szCs w:val="24"/>
        </w:rPr>
        <w:t>合理，我国</w:t>
      </w:r>
      <w:r w:rsidR="002D62C8">
        <w:rPr>
          <w:rFonts w:hint="eastAsia"/>
          <w:szCs w:val="24"/>
        </w:rPr>
        <w:t>在</w:t>
      </w:r>
      <w:r w:rsidR="002D62C8">
        <w:rPr>
          <w:rFonts w:hint="eastAsia"/>
          <w:szCs w:val="24"/>
        </w:rPr>
        <w:t>2011</w:t>
      </w:r>
      <w:r w:rsidR="002D62C8">
        <w:rPr>
          <w:rFonts w:hint="eastAsia"/>
          <w:szCs w:val="24"/>
        </w:rPr>
        <w:t>年底</w:t>
      </w:r>
      <w:r w:rsidRPr="00111E19">
        <w:rPr>
          <w:rFonts w:hint="eastAsia"/>
          <w:szCs w:val="24"/>
        </w:rPr>
        <w:t>已建立社区医疗服务中心（站）</w:t>
      </w:r>
      <w:r w:rsidRPr="00111E19">
        <w:rPr>
          <w:rFonts w:hint="eastAsia"/>
          <w:szCs w:val="24"/>
        </w:rPr>
        <w:t>32860</w:t>
      </w:r>
      <w:r w:rsidRPr="00111E19">
        <w:rPr>
          <w:rFonts w:hint="eastAsia"/>
          <w:szCs w:val="24"/>
        </w:rPr>
        <w:t>个，</w:t>
      </w:r>
      <w:r w:rsidR="002D62C8">
        <w:rPr>
          <w:rFonts w:hint="eastAsia"/>
          <w:szCs w:val="24"/>
        </w:rPr>
        <w:t>包含有</w:t>
      </w:r>
      <w:r w:rsidRPr="00111E19">
        <w:rPr>
          <w:rFonts w:hint="eastAsia"/>
          <w:szCs w:val="24"/>
        </w:rPr>
        <w:t>7861</w:t>
      </w:r>
      <w:r w:rsidRPr="00111E19">
        <w:rPr>
          <w:rFonts w:hint="eastAsia"/>
          <w:szCs w:val="24"/>
        </w:rPr>
        <w:t>个</w:t>
      </w:r>
      <w:r w:rsidR="002D62C8" w:rsidRPr="002D62C8">
        <w:rPr>
          <w:rFonts w:hint="eastAsia"/>
          <w:szCs w:val="24"/>
        </w:rPr>
        <w:t>社区医疗服务中心</w:t>
      </w:r>
      <w:r w:rsidR="002D62C8">
        <w:rPr>
          <w:rFonts w:hint="eastAsia"/>
          <w:szCs w:val="24"/>
        </w:rPr>
        <w:t>和</w:t>
      </w:r>
      <w:r w:rsidR="002D62C8" w:rsidRPr="002D62C8">
        <w:rPr>
          <w:szCs w:val="24"/>
        </w:rPr>
        <w:t>24999</w:t>
      </w:r>
      <w:r w:rsidR="002D62C8">
        <w:rPr>
          <w:rFonts w:hint="eastAsia"/>
          <w:szCs w:val="24"/>
        </w:rPr>
        <w:t>个</w:t>
      </w:r>
      <w:r w:rsidRPr="00111E19">
        <w:rPr>
          <w:rFonts w:hint="eastAsia"/>
          <w:szCs w:val="24"/>
        </w:rPr>
        <w:t>社区医疗服务站</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174A38"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。社区医疗服务给人们就近就医带来了不少方便，</w:t>
      </w:r>
      <w:r w:rsidR="00734DCD" w:rsidRPr="00734DCD">
        <w:rPr>
          <w:rFonts w:hint="eastAsia"/>
          <w:szCs w:val="24"/>
        </w:rPr>
        <w:t>在一定程度上缓解了“看病难，看病贵”的难题，</w:t>
      </w:r>
      <w:r w:rsidRPr="00111E19">
        <w:rPr>
          <w:rFonts w:hint="eastAsia"/>
          <w:szCs w:val="24"/>
        </w:rPr>
        <w:t>但是</w:t>
      </w:r>
      <w:r w:rsidR="00734DCD">
        <w:rPr>
          <w:rFonts w:hint="eastAsia"/>
          <w:szCs w:val="24"/>
        </w:rPr>
        <w:t>离</w:t>
      </w:r>
      <w:r w:rsidRPr="00111E19">
        <w:rPr>
          <w:rFonts w:hint="eastAsia"/>
          <w:szCs w:val="24"/>
        </w:rPr>
        <w:t>预想的居民“大病去医院、小病到社区”</w:t>
      </w:r>
      <w:r>
        <w:rPr>
          <w:rFonts w:hint="eastAsia"/>
          <w:szCs w:val="24"/>
        </w:rPr>
        <w:t>的目的</w:t>
      </w:r>
      <w:r w:rsidR="00734DCD">
        <w:rPr>
          <w:rFonts w:hint="eastAsia"/>
          <w:szCs w:val="24"/>
        </w:rPr>
        <w:t>还有一段距离</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w:t>
      </w:r>
      <w:r w:rsidR="00734DCD">
        <w:rPr>
          <w:rFonts w:hint="eastAsia"/>
          <w:szCs w:val="24"/>
        </w:rPr>
        <w:t>一半以上</w:t>
      </w:r>
      <w:r w:rsidRPr="00111E19">
        <w:rPr>
          <w:rFonts w:hint="eastAsia"/>
          <w:szCs w:val="24"/>
        </w:rPr>
        <w:t>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174A38"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w:t>
      </w:r>
      <w:r w:rsidR="00C9696A">
        <w:rPr>
          <w:rFonts w:hint="eastAsia"/>
          <w:szCs w:val="24"/>
        </w:rPr>
        <w:t>和乡镇卫生院的</w:t>
      </w:r>
      <w:r w:rsidRPr="00111E19">
        <w:rPr>
          <w:rFonts w:hint="eastAsia"/>
          <w:szCs w:val="24"/>
        </w:rPr>
        <w:t>病床使用率为</w:t>
      </w:r>
      <w:r w:rsidRPr="00111E19">
        <w:rPr>
          <w:rFonts w:hint="eastAsia"/>
          <w:szCs w:val="24"/>
        </w:rPr>
        <w:t>56.1%</w:t>
      </w:r>
      <w:r w:rsidR="00C9696A">
        <w:rPr>
          <w:rFonts w:hint="eastAsia"/>
          <w:szCs w:val="24"/>
        </w:rPr>
        <w:t>和</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174A38"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14:paraId="57332FFD" w14:textId="48362A0F"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w:t>
      </w:r>
      <w:r w:rsidR="00C9696A">
        <w:rPr>
          <w:rFonts w:hint="eastAsia"/>
          <w:szCs w:val="24"/>
        </w:rPr>
        <w:t>将患者</w:t>
      </w:r>
      <w:r w:rsidRPr="00111E19">
        <w:rPr>
          <w:rFonts w:hint="eastAsia"/>
          <w:szCs w:val="24"/>
        </w:rPr>
        <w:t>合理分流，</w:t>
      </w:r>
      <w:r w:rsidR="00C9696A">
        <w:rPr>
          <w:rFonts w:hint="eastAsia"/>
          <w:szCs w:val="24"/>
        </w:rPr>
        <w:t>满足大部分常见病的患者的医疗需求</w:t>
      </w:r>
      <w:r w:rsidRPr="00111E19">
        <w:rPr>
          <w:rFonts w:hint="eastAsia"/>
          <w:szCs w:val="24"/>
        </w:rPr>
        <w:t>，缓解看病难的问题。同时可以使大医院有更多的精力专注于疑难杂症、危重病的</w:t>
      </w:r>
      <w:r w:rsidR="005A3090">
        <w:rPr>
          <w:rFonts w:hint="eastAsia"/>
          <w:szCs w:val="24"/>
        </w:rPr>
        <w:t>研究和诊疗</w:t>
      </w:r>
      <w:r w:rsidRPr="00111E19">
        <w:rPr>
          <w:rFonts w:hint="eastAsia"/>
          <w:szCs w:val="24"/>
        </w:rPr>
        <w:t>，提高卫生资源的利用率，促进基层医院与大医院共同发展，但首诊制的具体实施仍存在困难，主要原因在于社区居民对社区卫生服务机构的医疗水平和设备缺乏信心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174A38"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。卫生部的资料表明，三级医院的门诊病人和</w:t>
      </w:r>
      <w:r>
        <w:rPr>
          <w:rFonts w:hint="eastAsia"/>
          <w:szCs w:val="24"/>
        </w:rPr>
        <w:t>住</w:t>
      </w:r>
      <w:r w:rsidRPr="00111E19">
        <w:rPr>
          <w:rFonts w:hint="eastAsia"/>
          <w:szCs w:val="24"/>
        </w:rPr>
        <w:t>院病人可分流到社区服务中心</w:t>
      </w:r>
      <w:r w:rsidR="005A3090">
        <w:rPr>
          <w:rFonts w:hint="eastAsia"/>
          <w:szCs w:val="24"/>
        </w:rPr>
        <w:t>的比例达到</w:t>
      </w:r>
      <w:r w:rsidR="005A3090" w:rsidRPr="005A3090">
        <w:rPr>
          <w:szCs w:val="24"/>
        </w:rPr>
        <w:t>65%</w:t>
      </w:r>
      <w:r w:rsidR="005A3090">
        <w:rPr>
          <w:rFonts w:hint="eastAsia"/>
          <w:szCs w:val="24"/>
        </w:rPr>
        <w:t>和</w:t>
      </w:r>
      <w:r w:rsidR="005A3090" w:rsidRPr="005A3090">
        <w:rPr>
          <w:szCs w:val="24"/>
        </w:rPr>
        <w:t>77%</w:t>
      </w:r>
      <w:r w:rsidRPr="00111E19">
        <w:rPr>
          <w:rFonts w:hint="eastAsia"/>
          <w:szCs w:val="24"/>
        </w:rPr>
        <w:t>，但仅有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174A38"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。可见目前我国社区医院医护人员诊疗水平低是制约医疗</w:t>
      </w:r>
      <w:r w:rsidRPr="00111E19">
        <w:rPr>
          <w:rFonts w:hint="eastAsia"/>
          <w:szCs w:val="24"/>
        </w:rPr>
        <w:lastRenderedPageBreak/>
        <w:t>资源合理利用的关键因素。</w:t>
      </w:r>
    </w:p>
    <w:p w14:paraId="61C4E5F5" w14:textId="05C3E0AB"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00EE45AD" w:rsidRPr="00EE45AD">
        <w:rPr>
          <w:rFonts w:hint="eastAsia"/>
          <w:szCs w:val="24"/>
        </w:rPr>
        <w:t>全科医生</w:t>
      </w:r>
      <w:r w:rsidRPr="00C8674E">
        <w:rPr>
          <w:rFonts w:hint="eastAsia"/>
          <w:szCs w:val="24"/>
        </w:rPr>
        <w:t>是</w:t>
      </w:r>
      <w:r w:rsidR="00EE45AD" w:rsidRPr="00EE45AD">
        <w:rPr>
          <w:rFonts w:hint="eastAsia"/>
          <w:szCs w:val="24"/>
        </w:rPr>
        <w:t>实现</w:t>
      </w:r>
      <w:r w:rsidRPr="00C8674E">
        <w:rPr>
          <w:rFonts w:hint="eastAsia"/>
          <w:szCs w:val="24"/>
        </w:rPr>
        <w:t>社区医疗服务功能的关键</w:t>
      </w:r>
      <w:r w:rsidR="00EE45AD">
        <w:rPr>
          <w:rFonts w:hint="eastAsia"/>
          <w:szCs w:val="24"/>
        </w:rPr>
        <w:t>，</w:t>
      </w:r>
      <w:r w:rsidR="00EE45AD" w:rsidRPr="00EE45AD">
        <w:rPr>
          <w:rFonts w:hint="eastAsia"/>
          <w:szCs w:val="24"/>
        </w:rPr>
        <w:t>是卫生服务体系的“守门人”</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174A38"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在各国卫生保健改革与社区医疗机构发展中</w:t>
      </w:r>
      <w:r w:rsidR="006F1757">
        <w:rPr>
          <w:rFonts w:hint="eastAsia"/>
          <w:szCs w:val="24"/>
        </w:rPr>
        <w:t>，</w:t>
      </w:r>
      <w:r w:rsidR="006F1757" w:rsidRPr="006F1757">
        <w:rPr>
          <w:rFonts w:hint="eastAsia"/>
          <w:szCs w:val="24"/>
        </w:rPr>
        <w:t>信息技术和信息管理</w:t>
      </w:r>
      <w:r w:rsidR="0089355C">
        <w:rPr>
          <w:rFonts w:hint="eastAsia"/>
          <w:szCs w:val="24"/>
        </w:rPr>
        <w:t>起着越来越关键</w:t>
      </w:r>
      <w:r w:rsidRPr="00C8674E">
        <w:rPr>
          <w:rFonts w:hint="eastAsia"/>
          <w:szCs w:val="24"/>
        </w:rPr>
        <w:t>的作用，</w:t>
      </w:r>
      <w:r w:rsidR="006F1757">
        <w:rPr>
          <w:rFonts w:hint="eastAsia"/>
          <w:szCs w:val="24"/>
        </w:rPr>
        <w:t>并且</w:t>
      </w:r>
      <w:r w:rsidRPr="00C8674E">
        <w:rPr>
          <w:rFonts w:hint="eastAsia"/>
          <w:szCs w:val="24"/>
        </w:rPr>
        <w:t>也</w:t>
      </w:r>
      <w:r w:rsidR="006F1757">
        <w:rPr>
          <w:rFonts w:hint="eastAsia"/>
          <w:szCs w:val="24"/>
        </w:rPr>
        <w:t>日益</w:t>
      </w:r>
      <w:r w:rsidRPr="00C8674E">
        <w:rPr>
          <w:rFonts w:hint="eastAsia"/>
          <w:szCs w:val="24"/>
        </w:rPr>
        <w:t>成为各国政府制订卫生战略的重要部分。如英国的卫生信息系统</w:t>
      </w:r>
      <w:r w:rsidRPr="00C8674E">
        <w:rPr>
          <w:rFonts w:hint="eastAsia"/>
          <w:szCs w:val="24"/>
        </w:rPr>
        <w:t xml:space="preserve">(Health Information </w:t>
      </w:r>
      <w:proofErr w:type="spellStart"/>
      <w:r w:rsidRPr="00C8674E">
        <w:rPr>
          <w:rFonts w:hint="eastAsia"/>
          <w:szCs w:val="24"/>
        </w:rPr>
        <w:t>Systern</w:t>
      </w:r>
      <w:proofErr w:type="spellEnd"/>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000C5C04">
        <w:rPr>
          <w:rFonts w:hint="eastAsia"/>
          <w:szCs w:val="24"/>
        </w:rPr>
        <w:t>、病历管理</w:t>
      </w:r>
      <w:r w:rsidRPr="00C8674E">
        <w:rPr>
          <w:rFonts w:hint="eastAsia"/>
          <w:szCs w:val="24"/>
        </w:rPr>
        <w:t>、</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174A38"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14:paraId="59B6DB2B" w14:textId="1602DD2A"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174A38"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0C5C04">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14:paraId="5702E16D" w14:textId="69E4598C"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174A38"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174A38"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174A38"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w:t>
      </w:r>
      <w:r w:rsidR="004A6D6C">
        <w:rPr>
          <w:rFonts w:hint="eastAsia"/>
          <w:szCs w:val="24"/>
        </w:rPr>
        <w:t>一篇</w:t>
      </w:r>
      <w:r w:rsidRPr="00111E19">
        <w:rPr>
          <w:rFonts w:hint="eastAsia"/>
          <w:szCs w:val="24"/>
        </w:rPr>
        <w:t>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174A38" w:rsidRPr="00060944">
          <w:rPr>
            <w:noProof/>
            <w:szCs w:val="24"/>
            <w:vertAlign w:val="superscript"/>
          </w:rPr>
          <w:t>13</w:t>
        </w:r>
      </w:hyperlink>
      <w:r w:rsidR="00060944" w:rsidRPr="00060944">
        <w:rPr>
          <w:noProof/>
          <w:szCs w:val="24"/>
          <w:vertAlign w:val="superscript"/>
        </w:rPr>
        <w:t>]</w:t>
      </w:r>
      <w:r>
        <w:rPr>
          <w:szCs w:val="24"/>
        </w:rPr>
        <w:fldChar w:fldCharType="end"/>
      </w:r>
      <w:r w:rsidR="004A6D6C" w:rsidRPr="004A6D6C">
        <w:rPr>
          <w:rFonts w:hint="eastAsia"/>
        </w:rPr>
        <w:t xml:space="preserve"> </w:t>
      </w:r>
      <w:r w:rsidR="004A6D6C" w:rsidRPr="004A6D6C">
        <w:rPr>
          <w:rFonts w:hint="eastAsia"/>
          <w:szCs w:val="24"/>
        </w:rPr>
        <w:t>发表于</w:t>
      </w:r>
      <w:r w:rsidR="004A6D6C" w:rsidRPr="004A6D6C">
        <w:rPr>
          <w:rFonts w:hint="eastAsia"/>
          <w:szCs w:val="24"/>
        </w:rPr>
        <w:t>JAMA</w:t>
      </w:r>
      <w:r w:rsidRPr="00111E19">
        <w:rPr>
          <w:rFonts w:hint="eastAsia"/>
          <w:szCs w:val="24"/>
        </w:rPr>
        <w:t>，</w:t>
      </w:r>
      <w:r w:rsidR="004A6D6C">
        <w:rPr>
          <w:rFonts w:hint="eastAsia"/>
          <w:szCs w:val="24"/>
        </w:rPr>
        <w:t>文献</w:t>
      </w:r>
      <w:r w:rsidRPr="00111E19">
        <w:rPr>
          <w:rFonts w:hint="eastAsia"/>
          <w:szCs w:val="24"/>
        </w:rPr>
        <w:t>说明大多数国外报道的临床决策支持系统</w:t>
      </w:r>
      <w:r w:rsidR="004A6D6C">
        <w:rPr>
          <w:rFonts w:hint="eastAsia"/>
          <w:szCs w:val="24"/>
        </w:rPr>
        <w:t>能够提高</w:t>
      </w:r>
      <w:r w:rsidRPr="00111E19">
        <w:rPr>
          <w:rFonts w:hint="eastAsia"/>
          <w:szCs w:val="24"/>
        </w:rPr>
        <w:t>医生的工作质量。这些综述都展现了临床决策支持系统在诊断、用药和预防方面很好的效果。</w:t>
      </w:r>
      <w:r>
        <w:rPr>
          <w:rFonts w:hint="eastAsia"/>
          <w:szCs w:val="24"/>
        </w:rPr>
        <w:t>然而，这些系统大部分只在少数研究性的医疗机构进行了系统的验证工作，很少</w:t>
      </w:r>
      <w:r w:rsidR="000C5C04">
        <w:rPr>
          <w:rFonts w:hint="eastAsia"/>
          <w:szCs w:val="24"/>
        </w:rPr>
        <w:t>被广泛</w:t>
      </w:r>
      <w:r>
        <w:rPr>
          <w:rFonts w:hint="eastAsia"/>
          <w:szCs w:val="24"/>
        </w:rPr>
        <w:t>应用到社区医疗中。</w:t>
      </w:r>
    </w:p>
    <w:p w14:paraId="248F0684" w14:textId="12E62EE7" w:rsidR="00730270" w:rsidRPr="00730270" w:rsidRDefault="00730270" w:rsidP="00730270">
      <w:pPr>
        <w:ind w:firstLine="480"/>
        <w:rPr>
          <w:szCs w:val="24"/>
        </w:rPr>
      </w:pPr>
      <w:r>
        <w:rPr>
          <w:rFonts w:hint="eastAsia"/>
          <w:szCs w:val="24"/>
        </w:rPr>
        <w:lastRenderedPageBreak/>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0C5C04">
        <w:rPr>
          <w:rFonts w:hint="eastAsia"/>
          <w:szCs w:val="24"/>
        </w:rPr>
        <w:t>标</w:t>
      </w:r>
      <w:r>
        <w:rPr>
          <w:rFonts w:hint="eastAsia"/>
          <w:szCs w:val="24"/>
        </w:rPr>
        <w:t>。</w:t>
      </w:r>
    </w:p>
    <w:p w14:paraId="1DF9A95B" w14:textId="77777777" w:rsidR="009B6236" w:rsidRPr="006540C7" w:rsidRDefault="006F6F4A" w:rsidP="002C012B">
      <w:pPr>
        <w:pStyle w:val="2"/>
        <w:numPr>
          <w:ilvl w:val="1"/>
          <w:numId w:val="30"/>
        </w:numPr>
        <w:ind w:left="142" w:hanging="142"/>
        <w:rPr>
          <w:rFonts w:cs="Times New Roman"/>
        </w:rPr>
      </w:pPr>
      <w:bookmarkStart w:id="6" w:name="_Toc380698990"/>
      <w:r w:rsidRPr="006540C7">
        <w:rPr>
          <w:rFonts w:cs="Times New Roman" w:hint="eastAsia"/>
        </w:rPr>
        <w:t>面向社区的疾病诊断决策支持系统</w:t>
      </w:r>
      <w:bookmarkEnd w:id="6"/>
    </w:p>
    <w:p w14:paraId="0DE2D2C4" w14:textId="77777777" w:rsidR="00730270" w:rsidRPr="00C87E0A" w:rsidRDefault="00730270" w:rsidP="002C012B">
      <w:pPr>
        <w:pStyle w:val="3"/>
        <w:numPr>
          <w:ilvl w:val="2"/>
          <w:numId w:val="30"/>
        </w:numPr>
        <w:ind w:left="567"/>
        <w:rPr>
          <w:rFonts w:cs="Times New Roman"/>
          <w:b w:val="0"/>
        </w:rPr>
      </w:pPr>
      <w:bookmarkStart w:id="7" w:name="_Toc380698991"/>
      <w:r w:rsidRPr="00C87E0A">
        <w:rPr>
          <w:rFonts w:cs="Times New Roman" w:hint="eastAsia"/>
          <w:b w:val="0"/>
        </w:rPr>
        <w:t>临床诊断决策支持系统概述</w:t>
      </w:r>
      <w:bookmarkEnd w:id="7"/>
    </w:p>
    <w:p w14:paraId="51BC6059" w14:textId="4BE3CC4F"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174A38"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w:t>
      </w:r>
      <w:r w:rsidR="000529C9">
        <w:rPr>
          <w:rFonts w:hint="eastAsia"/>
        </w:rPr>
        <w:t>医生</w:t>
      </w:r>
      <w:r w:rsidRPr="007A28FB">
        <w:rPr>
          <w:rFonts w:hint="eastAsia"/>
        </w:rPr>
        <w:t>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174A38" w:rsidRPr="00060944">
          <w:rPr>
            <w:noProof/>
            <w:vertAlign w:val="superscript"/>
          </w:rPr>
          <w:t>15</w:t>
        </w:r>
      </w:hyperlink>
      <w:r w:rsidR="00060944" w:rsidRPr="00060944">
        <w:rPr>
          <w:noProof/>
          <w:vertAlign w:val="superscript"/>
        </w:rPr>
        <w:t xml:space="preserve">, </w:t>
      </w:r>
      <w:hyperlink w:anchor="_ENREF_16" w:tooltip="Lincoln, 1992 #16" w:history="1">
        <w:r w:rsidR="00174A38"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14:paraId="42C92A8C" w14:textId="2DCC44EA"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w:t>
      </w:r>
      <w:r w:rsidRPr="008C36B8">
        <w:rPr>
          <w:rFonts w:hint="eastAsia"/>
        </w:rPr>
        <w:t>DXPI</w:t>
      </w:r>
      <w:r w:rsidRPr="008C36B8">
        <w:rPr>
          <w:rFonts w:hint="eastAsia"/>
        </w:rPr>
        <w:t>．</w:t>
      </w:r>
      <w:r w:rsidRPr="008C36B8">
        <w:rPr>
          <w:rFonts w:hint="eastAsia"/>
        </w:rPr>
        <w:t>AIN</w:t>
      </w:r>
      <w:r w:rsidRPr="008C36B8">
        <w:rPr>
          <w:rFonts w:hint="eastAsia"/>
        </w:rPr>
        <w:t>”系统</w:t>
      </w:r>
      <w:r w:rsidR="00D15767">
        <w:rPr>
          <w:rFonts w:hint="eastAsia"/>
        </w:rPr>
        <w:t>是哈佛医学院开发，它</w:t>
      </w:r>
      <w:r w:rsidR="00D15767" w:rsidRPr="00D15767">
        <w:rPr>
          <w:rFonts w:hint="eastAsia"/>
        </w:rPr>
        <w:t>包含</w:t>
      </w:r>
      <w:r w:rsidR="00D15767" w:rsidRPr="00D15767">
        <w:rPr>
          <w:rFonts w:hint="eastAsia"/>
        </w:rPr>
        <w:t>2200</w:t>
      </w:r>
      <w:r w:rsidR="00D15767" w:rsidRPr="00D15767">
        <w:rPr>
          <w:rFonts w:hint="eastAsia"/>
        </w:rPr>
        <w:t>种疾病和</w:t>
      </w:r>
      <w:r w:rsidR="00D15767" w:rsidRPr="00D15767">
        <w:rPr>
          <w:rFonts w:hint="eastAsia"/>
        </w:rPr>
        <w:t>5000</w:t>
      </w:r>
      <w:r w:rsidR="00D15767" w:rsidRPr="00D15767">
        <w:rPr>
          <w:rFonts w:hint="eastAsia"/>
        </w:rPr>
        <w:t>多种症状</w:t>
      </w:r>
      <w:r w:rsidRPr="008C36B8">
        <w:rPr>
          <w:rFonts w:hint="eastAsia"/>
        </w:rPr>
        <w:t>，</w:t>
      </w:r>
      <w:r w:rsidR="00D15767">
        <w:rPr>
          <w:rFonts w:hint="eastAsia"/>
        </w:rPr>
        <w:t>而其他的</w:t>
      </w:r>
      <w:r w:rsidRPr="008C36B8">
        <w:rPr>
          <w:rFonts w:hint="eastAsia"/>
        </w:rPr>
        <w:t>针对某一种疾病的专项医学专家系统更是举不胜数</w:t>
      </w:r>
      <w:r w:rsidR="0076028D">
        <w:rPr>
          <w:rFonts w:hint="eastAsia"/>
        </w:rPr>
        <w:t>，例如</w:t>
      </w:r>
      <w:r w:rsidRPr="008C36B8">
        <w:rPr>
          <w:rFonts w:hint="eastAsia"/>
        </w:rPr>
        <w:t>皮肤癌辅助诊断系统</w:t>
      </w:r>
      <w:r w:rsidR="0076028D">
        <w:rPr>
          <w:rFonts w:hint="eastAsia"/>
        </w:rPr>
        <w:t>（</w:t>
      </w:r>
      <w:proofErr w:type="spellStart"/>
      <w:r w:rsidR="0076028D" w:rsidRPr="0076028D">
        <w:t>Umbau</w:t>
      </w:r>
      <w:proofErr w:type="spellEnd"/>
      <w:r w:rsidR="0076028D">
        <w:rPr>
          <w:rFonts w:hint="eastAsia"/>
        </w:rPr>
        <w:t>）和</w:t>
      </w:r>
      <w:r w:rsidRPr="008C36B8">
        <w:rPr>
          <w:rFonts w:hint="eastAsia"/>
        </w:rPr>
        <w:t>慢性腹痛</w:t>
      </w:r>
      <w:r w:rsidR="0076028D">
        <w:rPr>
          <w:rFonts w:hint="eastAsia"/>
        </w:rPr>
        <w:t>诊断</w:t>
      </w:r>
      <w:r w:rsidRPr="008C36B8">
        <w:rPr>
          <w:rFonts w:hint="eastAsia"/>
        </w:rPr>
        <w:t>决策支持系统</w:t>
      </w:r>
      <w:r w:rsidR="0076028D">
        <w:rPr>
          <w:rFonts w:hint="eastAsia"/>
        </w:rPr>
        <w:t>（</w:t>
      </w:r>
      <w:proofErr w:type="spellStart"/>
      <w:r w:rsidR="0076028D" w:rsidRPr="0076028D">
        <w:rPr>
          <w:rFonts w:hint="eastAsia"/>
        </w:rPr>
        <w:t>Prov</w:t>
      </w:r>
      <w:proofErr w:type="spellEnd"/>
      <w:r w:rsidR="0076028D" w:rsidRPr="0076028D">
        <w:rPr>
          <w:rFonts w:hint="eastAsia"/>
        </w:rPr>
        <w:t>等</w:t>
      </w:r>
      <w:r w:rsidR="0076028D">
        <w:rPr>
          <w:rFonts w:hint="eastAsia"/>
        </w:rPr>
        <w:t>）</w:t>
      </w:r>
      <w:r w:rsidRPr="008C36B8">
        <w:rPr>
          <w:rFonts w:hint="eastAsia"/>
        </w:rPr>
        <w:t>。</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w:t>
      </w:r>
      <w:r w:rsidR="0076028D">
        <w:rPr>
          <w:rFonts w:hint="eastAsia"/>
        </w:rPr>
        <w:t>20</w:t>
      </w:r>
      <w:r w:rsidRPr="008C36B8">
        <w:rPr>
          <w:rFonts w:hint="eastAsia"/>
        </w:rPr>
        <w:t>世纪</w:t>
      </w:r>
      <w:r w:rsidRPr="008C36B8">
        <w:rPr>
          <w:rFonts w:hint="eastAsia"/>
        </w:rPr>
        <w:t>80</w:t>
      </w:r>
      <w:r w:rsidRPr="008C36B8">
        <w:rPr>
          <w:rFonts w:hint="eastAsia"/>
        </w:rPr>
        <w:t>年代以来专科临床决策支持系统</w:t>
      </w:r>
      <w:r w:rsidR="0076028D">
        <w:rPr>
          <w:rFonts w:hint="eastAsia"/>
        </w:rPr>
        <w:t>在国内得到广泛研究</w:t>
      </w:r>
      <w:r w:rsidRPr="008C36B8">
        <w:rPr>
          <w:rFonts w:hint="eastAsia"/>
        </w:rPr>
        <w:t>，如</w:t>
      </w:r>
      <w:r>
        <w:rPr>
          <w:rFonts w:hint="eastAsia"/>
        </w:rPr>
        <w:t>颈</w:t>
      </w:r>
      <w:r w:rsidRPr="008C36B8">
        <w:rPr>
          <w:rFonts w:hint="eastAsia"/>
        </w:rPr>
        <w:t>疾病专家系统、</w:t>
      </w:r>
      <w:r w:rsidR="0076028D" w:rsidRPr="0076028D">
        <w:rPr>
          <w:rFonts w:hint="eastAsia"/>
        </w:rPr>
        <w:t>肝病营养疗法专家系统、针灸专家系统、</w:t>
      </w:r>
      <w:r w:rsidR="00BF1BF2" w:rsidRPr="00BF1BF2">
        <w:rPr>
          <w:rFonts w:hint="eastAsia"/>
        </w:rPr>
        <w:t>急性肾衰诊断系统、</w:t>
      </w:r>
      <w:r w:rsidRPr="008C36B8">
        <w:rPr>
          <w:rFonts w:hint="eastAsia"/>
        </w:rPr>
        <w:t>心功能辅助诊断系统及医病诊疗用药系统。这些系统经过临床验证都对于疾病的诊疗有积极的效果。</w:t>
      </w:r>
    </w:p>
    <w:p w14:paraId="3A720C22" w14:textId="77777777" w:rsidR="00730270" w:rsidRPr="00C87E0A" w:rsidRDefault="00730270" w:rsidP="00E203F9">
      <w:pPr>
        <w:pStyle w:val="3"/>
        <w:numPr>
          <w:ilvl w:val="2"/>
          <w:numId w:val="30"/>
        </w:numPr>
        <w:ind w:left="567"/>
        <w:rPr>
          <w:rFonts w:cs="Times New Roman"/>
          <w:b w:val="0"/>
        </w:rPr>
      </w:pPr>
      <w:bookmarkStart w:id="8" w:name="_Toc380698992"/>
      <w:r w:rsidRPr="00C87E0A">
        <w:rPr>
          <w:rFonts w:cs="Times New Roman" w:hint="eastAsia"/>
          <w:b w:val="0"/>
        </w:rPr>
        <w:lastRenderedPageBreak/>
        <w:t>面向社区的临床决策支持服务模式</w:t>
      </w:r>
      <w:bookmarkEnd w:id="8"/>
    </w:p>
    <w:p w14:paraId="444854EF" w14:textId="77777777"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174A38"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14:paraId="25EF33D6" w14:textId="77777777"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14:paraId="64A45881" w14:textId="77777777"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14:paraId="0FE43CCF" w14:textId="77777777"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B315DA">
        <w:rPr>
          <w:rFonts w:hint="eastAsia"/>
          <w:szCs w:val="24"/>
        </w:rPr>
        <w:t>；</w:t>
      </w:r>
    </w:p>
    <w:p w14:paraId="41FD92E9" w14:textId="77777777" w:rsidR="006F7537" w:rsidRDefault="00730270" w:rsidP="006F7537">
      <w:pPr>
        <w:keepNext/>
        <w:ind w:firstLine="480"/>
        <w:jc w:val="center"/>
      </w:pPr>
      <w:r>
        <w:rPr>
          <w:noProof/>
          <w:szCs w:val="24"/>
        </w:rPr>
        <w:drawing>
          <wp:inline distT="0" distB="0" distL="0" distR="0" wp14:anchorId="60A3A414" wp14:editId="00DA7C8B">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14:paraId="37F9D9F3"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1</w:t>
      </w:r>
      <w:r>
        <w:fldChar w:fldCharType="end"/>
      </w:r>
      <w:r>
        <w:rPr>
          <w:rFonts w:hint="eastAsia"/>
        </w:rPr>
        <w:t>社区医疗需求分析</w:t>
      </w:r>
    </w:p>
    <w:p w14:paraId="7D21CF88" w14:textId="1A2C5817" w:rsidR="000529C9" w:rsidRPr="000529C9" w:rsidRDefault="000529C9" w:rsidP="000529C9">
      <w:pPr>
        <w:ind w:firstLine="480"/>
      </w:pPr>
      <w:r>
        <w:rPr>
          <w:rFonts w:hint="eastAsia"/>
        </w:rPr>
        <w:t>由文献中提到的三条原则，对于</w:t>
      </w:r>
      <w:r>
        <w:rPr>
          <w:rFonts w:hint="eastAsia"/>
        </w:rPr>
        <w:t>CDSS</w:t>
      </w:r>
      <w:r>
        <w:rPr>
          <w:rFonts w:hint="eastAsia"/>
        </w:rPr>
        <w:t>应用于社区医疗的需求分析如图</w:t>
      </w:r>
      <w:r>
        <w:rPr>
          <w:rFonts w:hint="eastAsia"/>
        </w:rPr>
        <w:t>1-1</w:t>
      </w:r>
      <w:r>
        <w:rPr>
          <w:rFonts w:hint="eastAsia"/>
        </w:rPr>
        <w:t>所示，具体分析如下：</w:t>
      </w:r>
    </w:p>
    <w:p w14:paraId="072B08F0" w14:textId="77777777"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14:paraId="19028182" w14:textId="77777777"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14:paraId="102F130C" w14:textId="77777777"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14:paraId="78FA7D63" w14:textId="6681B2ED" w:rsidR="00730270" w:rsidRPr="00111E19" w:rsidRDefault="00730270" w:rsidP="00730270">
      <w:pPr>
        <w:ind w:firstLine="480"/>
        <w:rPr>
          <w:szCs w:val="24"/>
        </w:rPr>
      </w:pPr>
      <w:r w:rsidRPr="00111E19">
        <w:rPr>
          <w:rFonts w:hint="eastAsia"/>
          <w:szCs w:val="24"/>
        </w:rPr>
        <w:t>由分析得到在社区应用决策支持系统的服务模式如</w:t>
      </w:r>
      <w:r w:rsidR="00BD0BDB">
        <w:rPr>
          <w:rFonts w:hint="eastAsia"/>
          <w:szCs w:val="24"/>
        </w:rPr>
        <w:t>图</w:t>
      </w:r>
      <w:r w:rsidR="00BD0BDB">
        <w:rPr>
          <w:rFonts w:hint="eastAsia"/>
          <w:szCs w:val="24"/>
        </w:rPr>
        <w:t>1-2</w:t>
      </w:r>
      <w:r w:rsidR="00D156E5">
        <w:rPr>
          <w:rFonts w:hint="eastAsia"/>
          <w:szCs w:val="24"/>
        </w:rPr>
        <w:t>。</w:t>
      </w:r>
      <w:r w:rsidR="00666351">
        <w:rPr>
          <w:rFonts w:hint="eastAsia"/>
          <w:szCs w:val="24"/>
        </w:rPr>
        <w:t>服务模式面向的</w:t>
      </w:r>
      <w:r w:rsidR="00666351">
        <w:rPr>
          <w:rFonts w:hint="eastAsia"/>
          <w:szCs w:val="24"/>
        </w:rPr>
        <w:lastRenderedPageBreak/>
        <w:t>对象包括中心医院、社区医院及患者：</w:t>
      </w:r>
      <w:r w:rsidR="00BA22E1">
        <w:rPr>
          <w:rFonts w:hint="eastAsia"/>
          <w:szCs w:val="24"/>
        </w:rPr>
        <w:t>一方面</w:t>
      </w:r>
      <w:r w:rsidR="00666351">
        <w:rPr>
          <w:rFonts w:hint="eastAsia"/>
          <w:szCs w:val="24"/>
        </w:rPr>
        <w:t>临床决策支持系统向社区医院提供决策辅助，</w:t>
      </w:r>
      <w:r w:rsidR="00BA22E1">
        <w:rPr>
          <w:rFonts w:hint="eastAsia"/>
          <w:szCs w:val="24"/>
        </w:rPr>
        <w:t>为患者提供更高质量的医疗服务，另一方面系统</w:t>
      </w:r>
      <w:r w:rsidR="00666351">
        <w:rPr>
          <w:rFonts w:hint="eastAsia"/>
          <w:szCs w:val="24"/>
        </w:rPr>
        <w:t>将收集的临床数据汇集中心医院</w:t>
      </w:r>
      <w:r w:rsidR="00D156E5" w:rsidRPr="00111E19">
        <w:rPr>
          <w:szCs w:val="24"/>
        </w:rPr>
        <w:t xml:space="preserve"> </w:t>
      </w:r>
      <w:r w:rsidR="00BA22E1">
        <w:rPr>
          <w:rFonts w:hint="eastAsia"/>
          <w:szCs w:val="24"/>
        </w:rPr>
        <w:t>，由中心医院负责知识库的构建和维护工作。</w:t>
      </w:r>
    </w:p>
    <w:p w14:paraId="3CA92A7D" w14:textId="77777777" w:rsidR="006F7537" w:rsidRDefault="00730270" w:rsidP="006F7537">
      <w:pPr>
        <w:keepNext/>
        <w:ind w:firstLine="480"/>
        <w:jc w:val="center"/>
      </w:pPr>
      <w:r>
        <w:rPr>
          <w:noProof/>
        </w:rPr>
        <w:drawing>
          <wp:inline distT="0" distB="0" distL="0" distR="0" wp14:anchorId="58E89BD7" wp14:editId="6EAF5B8C">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14:paraId="40CFCA10"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2</w:t>
      </w:r>
      <w:r>
        <w:fldChar w:fldCharType="end"/>
      </w:r>
      <w:r>
        <w:rPr>
          <w:rFonts w:hint="eastAsia"/>
        </w:rPr>
        <w:t>社区医疗决策支持服务模式</w:t>
      </w:r>
    </w:p>
    <w:p w14:paraId="7E879AAE" w14:textId="1CB9D6B5"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w:t>
      </w:r>
      <w:r w:rsidR="007C16D5">
        <w:rPr>
          <w:rFonts w:hint="eastAsia"/>
          <w:szCs w:val="24"/>
        </w:rPr>
        <w:t>研究的</w:t>
      </w:r>
      <w:r w:rsidRPr="00111E19">
        <w:rPr>
          <w:rFonts w:hint="eastAsia"/>
          <w:szCs w:val="24"/>
        </w:rPr>
        <w:t>角度</w:t>
      </w:r>
      <w:r w:rsidR="007C16D5">
        <w:rPr>
          <w:rFonts w:hint="eastAsia"/>
          <w:szCs w:val="24"/>
        </w:rPr>
        <w:t>出发</w:t>
      </w:r>
      <w:r w:rsidRPr="00111E19">
        <w:rPr>
          <w:rFonts w:hint="eastAsia"/>
          <w:szCs w:val="24"/>
        </w:rPr>
        <w:t>，系统提供便捷的病历存储、检索和浏览功能，领域专家可以及时</w:t>
      </w:r>
      <w:r w:rsidR="007C16D5" w:rsidRPr="007C16D5">
        <w:rPr>
          <w:rFonts w:hint="eastAsia"/>
          <w:szCs w:val="24"/>
        </w:rPr>
        <w:t>处理</w:t>
      </w:r>
      <w:r w:rsidRPr="00111E19">
        <w:rPr>
          <w:rFonts w:hint="eastAsia"/>
          <w:szCs w:val="24"/>
        </w:rPr>
        <w:t>临床信息</w:t>
      </w:r>
      <w:r w:rsidR="007C16D5">
        <w:rPr>
          <w:rFonts w:hint="eastAsia"/>
          <w:szCs w:val="24"/>
        </w:rPr>
        <w:t>和</w:t>
      </w:r>
      <w:r w:rsidR="007C16D5" w:rsidRPr="007C16D5">
        <w:rPr>
          <w:rFonts w:hint="eastAsia"/>
          <w:szCs w:val="24"/>
        </w:rPr>
        <w:t>准确</w:t>
      </w:r>
      <w:r w:rsidR="007C16D5">
        <w:rPr>
          <w:rFonts w:hint="eastAsia"/>
          <w:szCs w:val="24"/>
        </w:rPr>
        <w:t>分析</w:t>
      </w:r>
      <w:r w:rsidR="007C16D5" w:rsidRPr="007C16D5">
        <w:rPr>
          <w:rFonts w:hint="eastAsia"/>
          <w:szCs w:val="24"/>
        </w:rPr>
        <w:t>统计</w:t>
      </w:r>
      <w:r w:rsidR="007C16D5">
        <w:rPr>
          <w:rFonts w:hint="eastAsia"/>
          <w:szCs w:val="24"/>
        </w:rPr>
        <w:t>临床数据</w:t>
      </w:r>
      <w:r w:rsidRPr="00111E19">
        <w:rPr>
          <w:rFonts w:hint="eastAsia"/>
          <w:szCs w:val="24"/>
        </w:rPr>
        <w:t>，从而发现问题和获取新的知识，通过更新决策支持系统的知识库，进一步修正和完善疾病的诊疗规范。</w:t>
      </w:r>
    </w:p>
    <w:p w14:paraId="3346015E" w14:textId="77777777" w:rsidR="006F6F4A" w:rsidRPr="002B168D" w:rsidRDefault="006F6F4A" w:rsidP="00BD2016">
      <w:pPr>
        <w:pStyle w:val="2"/>
        <w:numPr>
          <w:ilvl w:val="1"/>
          <w:numId w:val="30"/>
        </w:numPr>
        <w:ind w:left="142" w:hanging="142"/>
        <w:rPr>
          <w:rFonts w:cs="Times New Roman"/>
        </w:rPr>
      </w:pPr>
      <w:bookmarkStart w:id="9" w:name="_Toc380698993"/>
      <w:r w:rsidRPr="002B168D">
        <w:rPr>
          <w:rFonts w:cs="Times New Roman" w:hint="eastAsia"/>
        </w:rPr>
        <w:t>关键技术问题</w:t>
      </w:r>
      <w:bookmarkEnd w:id="9"/>
    </w:p>
    <w:p w14:paraId="1FAF4C3E" w14:textId="47C2025F" w:rsidR="006F6F4A" w:rsidRDefault="006F6F4A" w:rsidP="00BF1BF2">
      <w:pPr>
        <w:ind w:firstLineChars="0" w:firstLine="420"/>
      </w:pPr>
      <w:r>
        <w:rPr>
          <w:rFonts w:hint="eastAsia"/>
        </w:rPr>
        <w:t>典型的临床决策支持系统一般由推理引擎、知识库、解释器、工作存储以及人机交互五个部分组成，结构如图</w:t>
      </w:r>
      <w:r w:rsidR="000529C9">
        <w:rPr>
          <w:rFonts w:hint="eastAsia"/>
        </w:rPr>
        <w:t>1-3</w:t>
      </w:r>
      <w:r>
        <w:rPr>
          <w:rFonts w:hint="eastAsia"/>
        </w:rPr>
        <w:t>所示：</w:t>
      </w:r>
      <w:r w:rsidR="00BA22E1" w:rsidRPr="00BA22E1">
        <w:rPr>
          <w:rFonts w:hint="eastAsia"/>
        </w:rPr>
        <w:t>知识库（</w:t>
      </w:r>
      <w:r w:rsidR="00BA22E1" w:rsidRPr="00BA22E1">
        <w:rPr>
          <w:rFonts w:hint="eastAsia"/>
        </w:rPr>
        <w:t>Knowledge base, KB</w:t>
      </w:r>
      <w:r w:rsidR="00BA22E1" w:rsidRPr="00BA22E1">
        <w:rPr>
          <w:rFonts w:hint="eastAsia"/>
        </w:rPr>
        <w:t>）是医学决策支持系统的基础，用于存放各种专家诊断知识，包括医学事实和可行的操作与诊断规则等；推理引擎（</w:t>
      </w:r>
      <w:r w:rsidR="00BA22E1" w:rsidRPr="00BA22E1">
        <w:rPr>
          <w:rFonts w:hint="eastAsia"/>
        </w:rPr>
        <w:t>Inference Engine</w:t>
      </w:r>
      <w:r w:rsidR="00BA22E1" w:rsidRPr="00BA22E1">
        <w:rPr>
          <w:rFonts w:hint="eastAsia"/>
        </w:rPr>
        <w:t>，</w:t>
      </w:r>
      <w:r w:rsidR="00BA22E1" w:rsidRPr="00BA22E1">
        <w:rPr>
          <w:rFonts w:hint="eastAsia"/>
        </w:rPr>
        <w:t>IE</w:t>
      </w:r>
      <w:r w:rsidR="00BA22E1" w:rsidRPr="00BA22E1">
        <w:rPr>
          <w:rFonts w:hint="eastAsia"/>
        </w:rPr>
        <w:t>）是知识规则应用于问题求解的载体，利用知识库中的规则</w:t>
      </w:r>
      <w:r w:rsidR="001328DE">
        <w:rPr>
          <w:rFonts w:hint="eastAsia"/>
        </w:rPr>
        <w:t>和输入数据</w:t>
      </w:r>
      <w:r w:rsidR="00BA22E1" w:rsidRPr="00BA22E1">
        <w:rPr>
          <w:rFonts w:hint="eastAsia"/>
        </w:rPr>
        <w:t>，按照一定的推理策略</w:t>
      </w:r>
      <w:r w:rsidR="001328DE">
        <w:rPr>
          <w:rFonts w:hint="eastAsia"/>
        </w:rPr>
        <w:t>推导出结论</w:t>
      </w:r>
      <w:r w:rsidR="001328DE">
        <w:rPr>
          <w:rFonts w:hint="eastAsia"/>
        </w:rPr>
        <w:t xml:space="preserve"> </w:t>
      </w:r>
      <w:r w:rsidR="00BA22E1" w:rsidRPr="00BA22E1">
        <w:rPr>
          <w:rFonts w:hint="eastAsia"/>
        </w:rPr>
        <w:t>。</w:t>
      </w:r>
      <w:r w:rsidR="00BA22E1" w:rsidRPr="00BA22E1">
        <w:rPr>
          <w:rFonts w:hint="eastAsia"/>
        </w:rPr>
        <w:lastRenderedPageBreak/>
        <w:t>人机接口（</w:t>
      </w:r>
      <w:r w:rsidR="00BA22E1" w:rsidRPr="00BA22E1">
        <w:rPr>
          <w:rFonts w:hint="eastAsia"/>
        </w:rPr>
        <w:t>Man-Machine interface</w:t>
      </w:r>
      <w:r w:rsidR="00BA22E1" w:rsidRPr="00BA22E1">
        <w:rPr>
          <w:rFonts w:hint="eastAsia"/>
        </w:rPr>
        <w:t>）是用户</w:t>
      </w:r>
      <w:r w:rsidR="001328DE">
        <w:rPr>
          <w:rFonts w:hint="eastAsia"/>
        </w:rPr>
        <w:t>与系统</w:t>
      </w:r>
      <w:r w:rsidR="00BA22E1" w:rsidRPr="00BA22E1">
        <w:rPr>
          <w:rFonts w:hint="eastAsia"/>
        </w:rPr>
        <w:t>进行</w:t>
      </w:r>
      <w:r w:rsidR="001328DE">
        <w:rPr>
          <w:rFonts w:hint="eastAsia"/>
        </w:rPr>
        <w:t>交互</w:t>
      </w:r>
      <w:r w:rsidR="00BA22E1" w:rsidRPr="00BA22E1">
        <w:rPr>
          <w:rFonts w:hint="eastAsia"/>
        </w:rPr>
        <w:t>的界面。</w:t>
      </w:r>
      <w:r>
        <w:rPr>
          <w:rFonts w:hint="eastAsia"/>
        </w:rPr>
        <w:t xml:space="preserve"> </w:t>
      </w:r>
    </w:p>
    <w:p w14:paraId="230C98E1" w14:textId="77777777" w:rsidR="00215948" w:rsidRDefault="00CD3FCA" w:rsidP="00215948">
      <w:pPr>
        <w:keepNext/>
        <w:ind w:firstLine="480"/>
        <w:jc w:val="center"/>
      </w:pPr>
      <w:r>
        <w:rPr>
          <w:noProof/>
        </w:rPr>
        <w:drawing>
          <wp:inline distT="0" distB="0" distL="0" distR="0" wp14:anchorId="58580A5C" wp14:editId="4492590B">
            <wp:extent cx="3686175" cy="176638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88002" cy="1767263"/>
                    </a:xfrm>
                    <a:prstGeom prst="rect">
                      <a:avLst/>
                    </a:prstGeom>
                    <a:noFill/>
                  </pic:spPr>
                </pic:pic>
              </a:graphicData>
            </a:graphic>
          </wp:inline>
        </w:drawing>
      </w:r>
    </w:p>
    <w:p w14:paraId="3551A59D" w14:textId="77777777"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3</w:t>
      </w:r>
      <w:r>
        <w:fldChar w:fldCharType="end"/>
      </w:r>
      <w:r>
        <w:rPr>
          <w:rFonts w:hint="eastAsia"/>
        </w:rPr>
        <w:t>临床决策支持系统架构</w:t>
      </w:r>
    </w:p>
    <w:p w14:paraId="1A438A90" w14:textId="77777777" w:rsidR="006F6F4A" w:rsidRDefault="006F6F4A" w:rsidP="00CD3FCA">
      <w:pPr>
        <w:ind w:firstLineChars="0" w:firstLine="420"/>
      </w:pPr>
      <w:r>
        <w:rPr>
          <w:rFonts w:hint="eastAsia"/>
        </w:rPr>
        <w:t>由于社区医疗的特殊性，面向社区疾病诊断决策支持系统需要解决以下问题：</w:t>
      </w:r>
    </w:p>
    <w:p w14:paraId="2C276A2A" w14:textId="4C40A56E" w:rsidR="006F6F4A" w:rsidRDefault="006F6F4A" w:rsidP="00CD3FCA">
      <w:pPr>
        <w:ind w:firstLineChars="0" w:firstLine="420"/>
      </w:pPr>
      <w:r>
        <w:rPr>
          <w:rFonts w:hint="eastAsia"/>
        </w:rPr>
        <w:t>系统的用户数量规模大。随着生活水平的不断提高，人们对于医疗的需求量也在不断增高。自</w:t>
      </w:r>
      <w:r>
        <w:t>2008</w:t>
      </w:r>
      <w:r>
        <w:rPr>
          <w:rFonts w:hint="eastAsia"/>
        </w:rPr>
        <w:t>年以来我国社区医疗机构数目在不断增长中</w:t>
      </w:r>
      <w:r w:rsidR="009508B6">
        <w:rPr>
          <w:rFonts w:hint="eastAsia"/>
        </w:rPr>
        <w:t>（图</w:t>
      </w:r>
      <w:r w:rsidR="009508B6">
        <w:rPr>
          <w:rFonts w:hint="eastAsia"/>
        </w:rPr>
        <w:t>1-4</w:t>
      </w:r>
      <w:r w:rsidR="009508B6">
        <w:rPr>
          <w:rFonts w:hint="eastAsia"/>
        </w:rPr>
        <w:t>）</w:t>
      </w:r>
      <w:r>
        <w:rPr>
          <w:rFonts w:hint="eastAsia"/>
        </w:rPr>
        <w:t>，而社区医疗服务人员也在不断增加，至</w:t>
      </w:r>
      <w:r>
        <w:t xml:space="preserve">2011 </w:t>
      </w:r>
      <w:r>
        <w:rPr>
          <w:rFonts w:hint="eastAsia"/>
        </w:rPr>
        <w:t>年底，我国已建立</w:t>
      </w:r>
      <w:r w:rsidR="00996445" w:rsidRPr="00996445">
        <w:rPr>
          <w:rFonts w:hint="eastAsia"/>
        </w:rPr>
        <w:t>32 860</w:t>
      </w:r>
      <w:r w:rsidR="00996445" w:rsidRPr="00996445">
        <w:rPr>
          <w:rFonts w:hint="eastAsia"/>
        </w:rPr>
        <w:t>个</w:t>
      </w:r>
      <w:r>
        <w:rPr>
          <w:rFonts w:hint="eastAsia"/>
        </w:rPr>
        <w:t>社区医疗服务中心（站），社区医疗服务中心人员</w:t>
      </w:r>
      <w:r w:rsidR="00996445">
        <w:rPr>
          <w:rFonts w:hint="eastAsia"/>
        </w:rPr>
        <w:t>和</w:t>
      </w:r>
      <w:r>
        <w:rPr>
          <w:rFonts w:hint="eastAsia"/>
        </w:rPr>
        <w:t>社区医疗服务站人员</w:t>
      </w:r>
      <w:r w:rsidR="00996445">
        <w:rPr>
          <w:rFonts w:hint="eastAsia"/>
        </w:rPr>
        <w:t>的数目分别为</w:t>
      </w:r>
      <w:r>
        <w:t xml:space="preserve">10.4 </w:t>
      </w:r>
      <w:r>
        <w:rPr>
          <w:rFonts w:hint="eastAsia"/>
        </w:rPr>
        <w:t>万</w:t>
      </w:r>
      <w:r w:rsidR="00996445">
        <w:rPr>
          <w:rFonts w:hint="eastAsia"/>
        </w:rPr>
        <w:t>和</w:t>
      </w:r>
      <w:r w:rsidR="00996445" w:rsidRPr="00996445">
        <w:rPr>
          <w:rFonts w:hint="eastAsia"/>
        </w:rPr>
        <w:t xml:space="preserve">32.9 </w:t>
      </w:r>
      <w:r w:rsidR="00996445">
        <w:rPr>
          <w:rFonts w:hint="eastAsia"/>
        </w:rPr>
        <w:t>万</w:t>
      </w:r>
      <w:r>
        <w:rPr>
          <w:rFonts w:hint="eastAsia"/>
        </w:rPr>
        <w:t>。</w:t>
      </w:r>
    </w:p>
    <w:p w14:paraId="7F209B68" w14:textId="77777777" w:rsidR="006F7537" w:rsidRDefault="006F7537" w:rsidP="006F7537">
      <w:pPr>
        <w:keepNext/>
        <w:ind w:firstLine="480"/>
        <w:jc w:val="center"/>
      </w:pPr>
      <w:r>
        <w:rPr>
          <w:noProof/>
        </w:rPr>
        <w:drawing>
          <wp:inline distT="0" distB="0" distL="0" distR="0" wp14:anchorId="3D6ECADF" wp14:editId="5E69989D">
            <wp:extent cx="3228975" cy="22002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8975" cy="2200275"/>
                    </a:xfrm>
                    <a:prstGeom prst="rect">
                      <a:avLst/>
                    </a:prstGeom>
                    <a:noFill/>
                    <a:ln>
                      <a:noFill/>
                    </a:ln>
                  </pic:spPr>
                </pic:pic>
              </a:graphicData>
            </a:graphic>
          </wp:inline>
        </w:drawing>
      </w:r>
    </w:p>
    <w:p w14:paraId="20F6CFEE" w14:textId="77777777"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4</w:t>
      </w:r>
      <w:r>
        <w:fldChar w:fldCharType="end"/>
      </w:r>
      <w:r>
        <w:rPr>
          <w:rFonts w:hint="eastAsia"/>
        </w:rPr>
        <w:t>历年社区卫生机构数目</w:t>
      </w:r>
    </w:p>
    <w:p w14:paraId="3793ADB6" w14:textId="77777777"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杂，而且存储量巨大。</w:t>
      </w:r>
    </w:p>
    <w:p w14:paraId="377BE733" w14:textId="77777777" w:rsidR="006F6F4A" w:rsidRDefault="006F6F4A" w:rsidP="006F6F4A">
      <w:pPr>
        <w:ind w:firstLine="480"/>
      </w:pPr>
      <w:r>
        <w:rPr>
          <w:rFonts w:hint="eastAsia"/>
        </w:rPr>
        <w:t>系统的决策支持的内容涵盖常见疾病。由于社区医疗的职责在于对于居民的</w:t>
      </w:r>
      <w:r>
        <w:rPr>
          <w:rFonts w:hint="eastAsia"/>
        </w:rPr>
        <w:lastRenderedPageBreak/>
        <w:t>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14:paraId="27615F54" w14:textId="77777777"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长又具有多样性的医疗数据的管理以及多种疾病的诊断的决策支持服务的动态添加和更新。</w:t>
      </w:r>
    </w:p>
    <w:p w14:paraId="5D92DE26" w14:textId="77777777"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14:paraId="66614054" w14:textId="77777777"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14:paraId="3BEDBF44" w14:textId="77777777"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已有的可能只是专家诊断的一些典型案例，作为诊疗的参考。因此，不同的疾病很难通过一种推理方法满足诊断需求，这就要求系统的推理引擎部分具有扩展性，可以在不影响系统其他部分的情况下添加新的推理方法。</w:t>
      </w:r>
    </w:p>
    <w:p w14:paraId="2ACF6AFF" w14:textId="77777777"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14:paraId="72488390" w14:textId="30EBBA8F" w:rsidR="00AE0A01" w:rsidRDefault="006F6F4A" w:rsidP="00AE0A01">
      <w:pPr>
        <w:ind w:firstLine="480"/>
      </w:pPr>
      <w:r>
        <w:rPr>
          <w:rFonts w:hint="eastAsia"/>
        </w:rPr>
        <w:t>基于以上分析，论文</w:t>
      </w:r>
      <w:r w:rsidR="009B4CE7">
        <w:rPr>
          <w:rFonts w:hint="eastAsia"/>
        </w:rPr>
        <w:t>形成了面向社区疾病诊断决策支持系统的框架的研究目标，</w:t>
      </w:r>
      <w:r w:rsidR="00BA22E1">
        <w:rPr>
          <w:rFonts w:hint="eastAsia"/>
        </w:rPr>
        <w:t>系统框架</w:t>
      </w:r>
      <w:r w:rsidR="00117DC4">
        <w:rPr>
          <w:rFonts w:hint="eastAsia"/>
        </w:rPr>
        <w:t>基于云计算平台并</w:t>
      </w:r>
      <w:r w:rsidR="00BA22E1">
        <w:rPr>
          <w:rFonts w:hint="eastAsia"/>
        </w:rPr>
        <w:t>包含以下部分：</w:t>
      </w:r>
      <w:r w:rsidR="00117DC4">
        <w:rPr>
          <w:rFonts w:hint="eastAsia"/>
        </w:rPr>
        <w:t>扩展高性能的数据操作模块；问诊界面可配置的人机交互模块；</w:t>
      </w:r>
      <w:r w:rsidR="009508B6">
        <w:rPr>
          <w:rFonts w:hint="eastAsia"/>
        </w:rPr>
        <w:t>基于可扩充的知识库和推理引擎库的</w:t>
      </w:r>
      <w:r w:rsidR="00117DC4" w:rsidRPr="00117DC4">
        <w:rPr>
          <w:rFonts w:hint="eastAsia"/>
        </w:rPr>
        <w:t>推理引擎接口</w:t>
      </w:r>
      <w:r w:rsidR="00117DC4">
        <w:rPr>
          <w:rFonts w:hint="eastAsia"/>
        </w:rPr>
        <w:t>，</w:t>
      </w:r>
      <w:r w:rsidR="009508B6">
        <w:rPr>
          <w:rFonts w:hint="eastAsia"/>
        </w:rPr>
        <w:t>通过这样的框架解决面向社区的决策支持系统面临的问题。</w:t>
      </w:r>
      <w:r w:rsidR="009B4CE7">
        <w:rPr>
          <w:rFonts w:hint="eastAsia"/>
        </w:rPr>
        <w:t>框架的概念</w:t>
      </w:r>
      <w:r>
        <w:rPr>
          <w:rFonts w:hint="eastAsia"/>
        </w:rPr>
        <w:t>如</w:t>
      </w:r>
      <w:r w:rsidR="009B4CE7">
        <w:rPr>
          <w:rFonts w:hint="eastAsia"/>
        </w:rPr>
        <w:t>图</w:t>
      </w:r>
      <w:r w:rsidR="009B4CE7">
        <w:rPr>
          <w:rFonts w:hint="eastAsia"/>
        </w:rPr>
        <w:t>1-5</w:t>
      </w:r>
      <w:r w:rsidR="009B4CE7">
        <w:rPr>
          <w:rFonts w:hint="eastAsia"/>
        </w:rPr>
        <w:t>所示</w:t>
      </w:r>
      <w:r>
        <w:rPr>
          <w:rFonts w:hint="eastAsia"/>
        </w:rPr>
        <w:t>：</w:t>
      </w:r>
    </w:p>
    <w:p w14:paraId="62EC1DBA" w14:textId="77777777" w:rsidR="006F7537" w:rsidRDefault="00D71CCE" w:rsidP="006F7537">
      <w:pPr>
        <w:keepNext/>
        <w:ind w:firstLine="480"/>
        <w:jc w:val="center"/>
      </w:pPr>
      <w:r>
        <w:rPr>
          <w:rFonts w:hint="eastAsia"/>
          <w:noProof/>
        </w:rPr>
        <w:lastRenderedPageBreak/>
        <w:drawing>
          <wp:inline distT="0" distB="0" distL="0" distR="0" wp14:anchorId="1410A371" wp14:editId="5D5AE8CF">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14:paraId="173D5080" w14:textId="77777777"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5</w:t>
      </w:r>
      <w:r>
        <w:fldChar w:fldCharType="end"/>
      </w:r>
      <w:r>
        <w:rPr>
          <w:rFonts w:hint="eastAsia"/>
        </w:rPr>
        <w:t>面向社区的疾病诊断决策支持系统概念图</w:t>
      </w:r>
    </w:p>
    <w:p w14:paraId="2645EF81" w14:textId="77777777" w:rsidR="004F0892" w:rsidRPr="00370433" w:rsidRDefault="004F0892" w:rsidP="009B4CE7">
      <w:pPr>
        <w:pStyle w:val="2"/>
        <w:numPr>
          <w:ilvl w:val="1"/>
          <w:numId w:val="30"/>
        </w:numPr>
        <w:ind w:leftChars="-4" w:left="142" w:hangingChars="54" w:hanging="152"/>
        <w:rPr>
          <w:rFonts w:cs="Times New Roman"/>
        </w:rPr>
      </w:pPr>
      <w:bookmarkStart w:id="10" w:name="_Toc380698994"/>
      <w:r w:rsidRPr="00370433">
        <w:rPr>
          <w:rFonts w:cs="Times New Roman"/>
        </w:rPr>
        <w:t>论文</w:t>
      </w:r>
      <w:r w:rsidR="00260488">
        <w:rPr>
          <w:rFonts w:cs="Times New Roman" w:hint="eastAsia"/>
        </w:rPr>
        <w:t>研究目标和内容</w:t>
      </w:r>
      <w:bookmarkEnd w:id="10"/>
    </w:p>
    <w:p w14:paraId="6401F9C2" w14:textId="46FEABC5" w:rsidR="00D71CCE" w:rsidRDefault="00D71CCE" w:rsidP="00E23683">
      <w:pPr>
        <w:ind w:firstLineChars="0" w:firstLine="420"/>
      </w:pPr>
      <w:r>
        <w:rPr>
          <w:rFonts w:hint="eastAsia"/>
        </w:rPr>
        <w:t>基于以上分析，结合国外对于应用</w:t>
      </w:r>
      <w:r>
        <w:rPr>
          <w:rFonts w:hint="eastAsia"/>
        </w:rPr>
        <w:t>CDS</w:t>
      </w:r>
      <w:r>
        <w:rPr>
          <w:rFonts w:hint="eastAsia"/>
        </w:rPr>
        <w:t>的建议以及社区医疗的需求，</w:t>
      </w:r>
      <w:r w:rsidR="00BD0BDB">
        <w:rPr>
          <w:rFonts w:hint="eastAsia"/>
        </w:rPr>
        <w:t>提出了</w:t>
      </w:r>
      <w:r>
        <w:rPr>
          <w:rFonts w:hint="eastAsia"/>
        </w:rPr>
        <w:t>中心医院</w:t>
      </w:r>
      <w:r>
        <w:rPr>
          <w:rFonts w:hint="eastAsia"/>
        </w:rPr>
        <w:t>-</w:t>
      </w:r>
      <w:r>
        <w:rPr>
          <w:rFonts w:hint="eastAsia"/>
        </w:rPr>
        <w:t>社区医生</w:t>
      </w:r>
      <w:r>
        <w:rPr>
          <w:rFonts w:hint="eastAsia"/>
        </w:rPr>
        <w:t>-</w:t>
      </w:r>
      <w:r>
        <w:rPr>
          <w:rFonts w:hint="eastAsia"/>
        </w:rPr>
        <w:t>患者的三级决策服务模式。并以社区的疾病诊断决策支持系统为出发点，研究系统面临的关键问题，并以此构建可扩展、开放性的社区疾病诊断决策支持系统框架，为社区疾病诊断系统提供了构建的方案。</w:t>
      </w:r>
    </w:p>
    <w:p w14:paraId="3AD775C6" w14:textId="77777777"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两种疾病为例，设计并实现原发性头痛的临床诊断决策支持系统和老年痴呆症诊断决策支持系统，并对系统框架的可扩展进行验证和讨论。</w:t>
      </w:r>
    </w:p>
    <w:p w14:paraId="76CDEECA" w14:textId="77777777" w:rsidR="00D71CCE" w:rsidRPr="00D71CCE" w:rsidRDefault="00D71CCE" w:rsidP="009B4CE7">
      <w:pPr>
        <w:pStyle w:val="2"/>
        <w:numPr>
          <w:ilvl w:val="1"/>
          <w:numId w:val="30"/>
        </w:numPr>
        <w:ind w:leftChars="-4" w:left="142" w:hangingChars="54" w:hanging="152"/>
        <w:rPr>
          <w:rFonts w:cs="Times New Roman"/>
        </w:rPr>
      </w:pPr>
      <w:bookmarkStart w:id="11" w:name="_Toc380698995"/>
      <w:r w:rsidRPr="00D71CCE">
        <w:rPr>
          <w:rFonts w:cs="Times New Roman" w:hint="eastAsia"/>
        </w:rPr>
        <w:t>章节编排</w:t>
      </w:r>
      <w:bookmarkEnd w:id="11"/>
      <w:r w:rsidRPr="00D71CCE">
        <w:rPr>
          <w:rFonts w:cs="Times New Roman" w:hint="eastAsia"/>
        </w:rPr>
        <w:t xml:space="preserve">   </w:t>
      </w:r>
    </w:p>
    <w:p w14:paraId="554EAE9F" w14:textId="77777777" w:rsidR="00D71CCE" w:rsidRDefault="00D71CCE" w:rsidP="00637DFF">
      <w:pPr>
        <w:ind w:firstLineChars="0" w:firstLine="420"/>
      </w:pPr>
      <w:r>
        <w:rPr>
          <w:rFonts w:hint="eastAsia"/>
        </w:rPr>
        <w:t>本文一共分五章对面向社区的疾病诊断决策支持系统进行了研究，文章结构如下：</w:t>
      </w:r>
    </w:p>
    <w:p w14:paraId="468DF1B0" w14:textId="77777777"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第一章：简述了研究背景，介绍研究目的与意义，最后提出了构建具有开放性可扩展的面向社区的疾病诊断决策支持系统的框架</w:t>
      </w:r>
    </w:p>
    <w:p w14:paraId="4E7DC44E" w14:textId="77777777" w:rsidR="00D71CCE" w:rsidRDefault="00D71CCE" w:rsidP="00637DFF">
      <w:pPr>
        <w:ind w:firstLineChars="0" w:firstLine="420"/>
      </w:pPr>
      <w:r>
        <w:rPr>
          <w:rFonts w:hint="eastAsia"/>
        </w:rPr>
        <w:t>第二章：研究面向社区疾病诊断决策支持系统的框架设计的关键问题与技术，简介框架的实现和基于本框架的疾病诊断决策支持系统的开发方案</w:t>
      </w:r>
    </w:p>
    <w:p w14:paraId="49E0B63B" w14:textId="77777777" w:rsidR="00D71CCE" w:rsidRDefault="00D71CCE" w:rsidP="00637DFF">
      <w:pPr>
        <w:ind w:firstLineChars="0" w:firstLine="420"/>
      </w:pPr>
      <w:r>
        <w:rPr>
          <w:rFonts w:hint="eastAsia"/>
        </w:rPr>
        <w:lastRenderedPageBreak/>
        <w:t>第三章：选取头痛作为目标疾病，基于框架开发原发性头痛诊断决策支持系统，并分析验证系统框架</w:t>
      </w:r>
    </w:p>
    <w:p w14:paraId="4CBBE3BA" w14:textId="77777777" w:rsidR="00D71CCE" w:rsidRDefault="00D71CCE" w:rsidP="00637DFF">
      <w:pPr>
        <w:ind w:firstLineChars="0" w:firstLine="420"/>
      </w:pPr>
      <w:r>
        <w:rPr>
          <w:rFonts w:hint="eastAsia"/>
        </w:rPr>
        <w:t>第四章：选取老年痴呆症作为目标疾病，基于框架开发老年痴呆症诊断决策支持系统，并分析验证系统框架</w:t>
      </w:r>
    </w:p>
    <w:p w14:paraId="5F1C3ECB" w14:textId="77777777" w:rsidR="004F0892" w:rsidRPr="00F04A86" w:rsidRDefault="00D71CCE" w:rsidP="00637DFF">
      <w:pPr>
        <w:ind w:firstLineChars="0" w:firstLine="420"/>
        <w:sectPr w:rsidR="004F0892" w:rsidRPr="00F04A86" w:rsidSect="002D1265">
          <w:headerReference w:type="default" r:id="rId38"/>
          <w:footerReference w:type="default" r:id="rId39"/>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14:paraId="59A1E4FC" w14:textId="77777777" w:rsidR="004F0892" w:rsidRDefault="00F93894" w:rsidP="00D05353">
      <w:pPr>
        <w:pStyle w:val="1"/>
        <w:numPr>
          <w:ilvl w:val="0"/>
          <w:numId w:val="30"/>
        </w:numPr>
      </w:pPr>
      <w:bookmarkStart w:id="12" w:name="_Toc380698996"/>
      <w:r>
        <w:rPr>
          <w:rFonts w:hint="eastAsia"/>
        </w:rPr>
        <w:lastRenderedPageBreak/>
        <w:t>关键技术研究与系统框架实现</w:t>
      </w:r>
      <w:bookmarkEnd w:id="12"/>
    </w:p>
    <w:p w14:paraId="32DA7F53" w14:textId="77777777"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的设计，最后实现系统框架，并介绍基于该框架的社区临床疾病诊断决策支持系统的开发方法</w:t>
      </w:r>
      <w:r w:rsidR="000F42FE">
        <w:rPr>
          <w:rFonts w:hint="eastAsia"/>
        </w:rPr>
        <w:t>。</w:t>
      </w:r>
    </w:p>
    <w:p w14:paraId="03535C96" w14:textId="77777777" w:rsidR="004F0892" w:rsidRPr="006C7E38" w:rsidRDefault="003D249A" w:rsidP="00DF60E1">
      <w:pPr>
        <w:pStyle w:val="2"/>
        <w:numPr>
          <w:ilvl w:val="1"/>
          <w:numId w:val="30"/>
        </w:numPr>
        <w:ind w:left="142" w:hanging="142"/>
      </w:pPr>
      <w:bookmarkStart w:id="13" w:name="_Toc380698997"/>
      <w:r w:rsidRPr="00D05353">
        <w:rPr>
          <w:rFonts w:hint="eastAsia"/>
        </w:rPr>
        <w:t>关键技术研究</w:t>
      </w:r>
      <w:bookmarkEnd w:id="13"/>
    </w:p>
    <w:p w14:paraId="0769FB51" w14:textId="339B4A88" w:rsidR="000E2473" w:rsidRDefault="00F10C8D" w:rsidP="00F93894">
      <w:pPr>
        <w:ind w:firstLine="480"/>
      </w:pPr>
      <w:r>
        <w:rPr>
          <w:rFonts w:hint="eastAsia"/>
        </w:rPr>
        <w:t>面向社区的临床决策支持系统相对于专科的决策支持系统</w:t>
      </w:r>
      <w:r w:rsidR="00B71627">
        <w:rPr>
          <w:rFonts w:hint="eastAsia"/>
        </w:rPr>
        <w:t>，</w:t>
      </w:r>
      <w:r>
        <w:rPr>
          <w:rFonts w:hint="eastAsia"/>
        </w:rPr>
        <w:t>决策支持</w:t>
      </w:r>
      <w:r w:rsidR="00B71627">
        <w:rPr>
          <w:rFonts w:hint="eastAsia"/>
        </w:rPr>
        <w:t>的疾病种类多样</w:t>
      </w:r>
      <w:r>
        <w:rPr>
          <w:rFonts w:hint="eastAsia"/>
        </w:rPr>
        <w:t>，而且系统的</w:t>
      </w:r>
      <w:r w:rsidR="00B71627">
        <w:rPr>
          <w:rFonts w:hint="eastAsia"/>
        </w:rPr>
        <w:t>应用对象广泛</w:t>
      </w:r>
      <w:r>
        <w:rPr>
          <w:rFonts w:hint="eastAsia"/>
        </w:rPr>
        <w:t>。</w:t>
      </w:r>
      <w:r w:rsidR="000A7DE8">
        <w:rPr>
          <w:rFonts w:hint="eastAsia"/>
        </w:rPr>
        <w:t>因而，系统面临着数据结构复杂多样的数据存储、动态变化的数据录入、不同平台的推理引擎这些问题。因此需要结合相应的技术建立解决方案。</w:t>
      </w:r>
    </w:p>
    <w:p w14:paraId="7B12103F" w14:textId="4AD5002F" w:rsidR="0052399E" w:rsidRPr="00CD709C" w:rsidRDefault="004A2E87" w:rsidP="00692DD4">
      <w:pPr>
        <w:pStyle w:val="3"/>
        <w:numPr>
          <w:ilvl w:val="2"/>
          <w:numId w:val="30"/>
        </w:numPr>
        <w:ind w:left="567"/>
        <w:rPr>
          <w:rFonts w:cs="Times New Roman"/>
          <w:b w:val="0"/>
        </w:rPr>
      </w:pPr>
      <w:bookmarkStart w:id="14" w:name="_Toc380698998"/>
      <w:r>
        <w:rPr>
          <w:rFonts w:cs="Times New Roman" w:hint="eastAsia"/>
          <w:b w:val="0"/>
        </w:rPr>
        <w:t>面向复杂多样化医疗数据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r w:rsidR="00B348D8">
        <w:rPr>
          <w:rFonts w:cs="Times New Roman" w:hint="eastAsia"/>
          <w:b w:val="0"/>
        </w:rPr>
        <w:t>技术</w:t>
      </w:r>
      <w:bookmarkEnd w:id="14"/>
    </w:p>
    <w:p w14:paraId="7F064728" w14:textId="77777777" w:rsidR="0052399E" w:rsidRPr="005163FA" w:rsidRDefault="0052399E" w:rsidP="0052399E">
      <w:pPr>
        <w:pStyle w:val="4"/>
        <w:numPr>
          <w:ilvl w:val="3"/>
          <w:numId w:val="30"/>
        </w:numPr>
        <w:ind w:left="0" w:firstLine="482"/>
        <w:rPr>
          <w:b w:val="0"/>
        </w:rPr>
      </w:pPr>
      <w:r>
        <w:rPr>
          <w:rFonts w:hint="eastAsia"/>
          <w:b w:val="0"/>
        </w:rPr>
        <w:t>问题分析</w:t>
      </w:r>
    </w:p>
    <w:p w14:paraId="79F92A64" w14:textId="07D5638D" w:rsidR="00210776" w:rsidRDefault="00EB09CB" w:rsidP="0052399E">
      <w:pPr>
        <w:ind w:firstLine="480"/>
      </w:pPr>
      <w:r>
        <w:rPr>
          <w:rFonts w:hint="eastAsia"/>
        </w:rPr>
        <w:t>临床决策支持系统处理的数据往往设计患者的病情相关的医疗数据，例如病情描述、病史信息、用药史等等。这些</w:t>
      </w:r>
      <w:r w:rsidRPr="00EB09CB">
        <w:rPr>
          <w:rFonts w:hint="eastAsia"/>
        </w:rPr>
        <w:t>医疗数据由于本身的复杂性，往往不是典型的关系型数据，数据类型繁杂且具有较多的层级结构</w:t>
      </w:r>
      <w:r>
        <w:rPr>
          <w:rFonts w:hint="eastAsia"/>
        </w:rPr>
        <w:t>。采用关系型数据模型表达的话，往往无法直接表达。如果拆分过细的话，表的数目庞大造成数据库性能损失；如果</w:t>
      </w:r>
      <w:r w:rsidR="00015193">
        <w:rPr>
          <w:rFonts w:hint="eastAsia"/>
        </w:rPr>
        <w:t>合并过多的话，字段的经常性的空缺会导致数据库存储空间浪费。</w:t>
      </w:r>
    </w:p>
    <w:p w14:paraId="2058CF39" w14:textId="3EB19801" w:rsidR="00015193" w:rsidRDefault="00015193" w:rsidP="0052399E">
      <w:pPr>
        <w:ind w:firstLine="480"/>
      </w:pPr>
      <w:r>
        <w:rPr>
          <w:rFonts w:hint="eastAsia"/>
        </w:rPr>
        <w:t>另一方面，</w:t>
      </w:r>
      <w:r w:rsidRPr="00015193">
        <w:rPr>
          <w:rFonts w:hint="eastAsia"/>
        </w:rPr>
        <w:t>由于决策支持系统的实施和评估本身存在一个决策模型构建、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也需要数据库的重新设计实施</w:t>
      </w:r>
      <w:r>
        <w:rPr>
          <w:rFonts w:hint="eastAsia"/>
        </w:rPr>
        <w:t>。</w:t>
      </w:r>
    </w:p>
    <w:p w14:paraId="66DC4918" w14:textId="3E405E6B" w:rsidR="00210776" w:rsidRDefault="00015193" w:rsidP="0052399E">
      <w:pPr>
        <w:ind w:firstLine="480"/>
      </w:pPr>
      <w:r>
        <w:rPr>
          <w:rFonts w:hint="eastAsia"/>
        </w:rPr>
        <w:lastRenderedPageBreak/>
        <w:t>为了解决以上问题，引入非关系数据库</w:t>
      </w:r>
      <w:proofErr w:type="spellStart"/>
      <w:r>
        <w:rPr>
          <w:rFonts w:hint="eastAsia"/>
        </w:rPr>
        <w:t>MongoDB</w:t>
      </w:r>
      <w:proofErr w:type="spellEnd"/>
      <w:r>
        <w:rPr>
          <w:rFonts w:hint="eastAsia"/>
        </w:rPr>
        <w:t>。首先</w:t>
      </w:r>
      <w:proofErr w:type="spellStart"/>
      <w:r w:rsidRPr="00015193">
        <w:rPr>
          <w:rFonts w:hint="eastAsia"/>
        </w:rPr>
        <w:t>MongoDB</w:t>
      </w:r>
      <w:proofErr w:type="spellEnd"/>
      <w:r w:rsidRPr="00015193">
        <w:rPr>
          <w:rFonts w:hint="eastAsia"/>
        </w:rPr>
        <w:t>的“文档（</w:t>
      </w:r>
      <w:r w:rsidRPr="00015193">
        <w:rPr>
          <w:rFonts w:hint="eastAsia"/>
        </w:rPr>
        <w:t>Document</w:t>
      </w:r>
      <w:r w:rsidRPr="00015193">
        <w:rPr>
          <w:rFonts w:hint="eastAsia"/>
        </w:rPr>
        <w:t>）”模型灵活可变，通过内嵌文档或者数组的方式可表达复杂的层次关系</w:t>
      </w:r>
      <w:r>
        <w:rPr>
          <w:rFonts w:hint="eastAsia"/>
        </w:rPr>
        <w:t>，相对于关系型数据库更能表达医疗数据。另一方面，</w:t>
      </w:r>
      <w:r w:rsidRPr="00015193">
        <w:rPr>
          <w:rFonts w:hint="eastAsia"/>
        </w:rPr>
        <w:t>而数据模型的限制这一点上，</w:t>
      </w:r>
      <w:proofErr w:type="spellStart"/>
      <w:r w:rsidRPr="00015193">
        <w:rPr>
          <w:rFonts w:hint="eastAsia"/>
        </w:rPr>
        <w:t>NoSQL</w:t>
      </w:r>
      <w:proofErr w:type="spellEnd"/>
      <w:r w:rsidRPr="00015193">
        <w:rPr>
          <w:rFonts w:hint="eastAsia"/>
        </w:rPr>
        <w:t>数据库要宽松的多，或者完全不存在，</w:t>
      </w:r>
      <w:proofErr w:type="spellStart"/>
      <w:r w:rsidRPr="00015193">
        <w:rPr>
          <w:rFonts w:hint="eastAsia"/>
        </w:rPr>
        <w:t>MongoDB</w:t>
      </w:r>
      <w:proofErr w:type="spellEnd"/>
      <w:r w:rsidRPr="00015193">
        <w:rPr>
          <w:rFonts w:hint="eastAsia"/>
        </w:rPr>
        <w:t>允许应用在一个数据单元中存入需要的任何结构，减少数据模型修改带来的麻烦，能够应对快速变化的数据需求。</w:t>
      </w:r>
      <w:r>
        <w:rPr>
          <w:rFonts w:hint="eastAsia"/>
        </w:rPr>
        <w:t>而且，</w:t>
      </w:r>
      <w:proofErr w:type="spellStart"/>
      <w:r w:rsidRPr="00015193">
        <w:rPr>
          <w:rFonts w:hint="eastAsia"/>
        </w:rPr>
        <w:t>MongoDB</w:t>
      </w:r>
      <w:proofErr w:type="spellEnd"/>
      <w:r w:rsidRPr="00015193">
        <w:rPr>
          <w:rFonts w:hint="eastAsia"/>
        </w:rPr>
        <w:t>在文档的查询上，支持通用的辅助索引和复合索引，能够提供快速方便的查询；而统计分析方面，</w:t>
      </w:r>
      <w:proofErr w:type="spellStart"/>
      <w:r w:rsidRPr="00015193">
        <w:rPr>
          <w:rFonts w:hint="eastAsia"/>
        </w:rPr>
        <w:t>MongoDB</w:t>
      </w:r>
      <w:proofErr w:type="spellEnd"/>
      <w:r w:rsidRPr="00015193">
        <w:rPr>
          <w:rFonts w:hint="eastAsia"/>
        </w:rPr>
        <w:t>支持</w:t>
      </w:r>
      <w:proofErr w:type="spellStart"/>
      <w:r w:rsidRPr="00015193">
        <w:rPr>
          <w:rFonts w:hint="eastAsia"/>
        </w:rPr>
        <w:t>MapReduce</w:t>
      </w:r>
      <w:proofErr w:type="spellEnd"/>
      <w:r w:rsidRPr="00015193">
        <w:rPr>
          <w:rFonts w:hint="eastAsia"/>
        </w:rPr>
        <w:t>和其他聚合工具，对于</w:t>
      </w:r>
      <w:r>
        <w:rPr>
          <w:rFonts w:hint="eastAsia"/>
        </w:rPr>
        <w:t>满足</w:t>
      </w:r>
      <w:r w:rsidRPr="00015193">
        <w:rPr>
          <w:rFonts w:hint="eastAsia"/>
        </w:rPr>
        <w:t>临床研究对于医疗数据进行有效的检索及统计分析</w:t>
      </w:r>
      <w:r>
        <w:rPr>
          <w:rFonts w:hint="eastAsia"/>
        </w:rPr>
        <w:t>的需求</w:t>
      </w:r>
      <w:r w:rsidRPr="00015193">
        <w:rPr>
          <w:rFonts w:hint="eastAsia"/>
        </w:rPr>
        <w:t>。</w:t>
      </w:r>
    </w:p>
    <w:p w14:paraId="173C2427" w14:textId="77777777" w:rsidR="0052399E" w:rsidRPr="00AF7F67" w:rsidRDefault="0052399E" w:rsidP="0052399E">
      <w:pPr>
        <w:pStyle w:val="4"/>
        <w:numPr>
          <w:ilvl w:val="3"/>
          <w:numId w:val="30"/>
        </w:numPr>
        <w:ind w:left="0" w:firstLine="482"/>
        <w:rPr>
          <w:b w:val="0"/>
        </w:rPr>
      </w:pPr>
      <w:proofErr w:type="spellStart"/>
      <w:r w:rsidRPr="00AF7F67">
        <w:rPr>
          <w:rFonts w:hint="eastAsia"/>
          <w:b w:val="0"/>
        </w:rPr>
        <w:t>MongoDB</w:t>
      </w:r>
      <w:proofErr w:type="spellEnd"/>
      <w:r w:rsidRPr="00AF7F67">
        <w:rPr>
          <w:rFonts w:hint="eastAsia"/>
          <w:b w:val="0"/>
        </w:rPr>
        <w:t>概述</w:t>
      </w:r>
    </w:p>
    <w:p w14:paraId="7943B957" w14:textId="77777777" w:rsidR="0052399E" w:rsidRDefault="0052399E" w:rsidP="0052399E">
      <w:pPr>
        <w:ind w:firstLine="480"/>
      </w:pPr>
      <w:r w:rsidRPr="002E014E">
        <w:rPr>
          <w:rFonts w:hint="eastAsia"/>
        </w:rPr>
        <w:t>随着信息技术的发展，网</w:t>
      </w:r>
      <w:r>
        <w:rPr>
          <w:rFonts w:hint="eastAsia"/>
        </w:rPr>
        <w:t>络</w:t>
      </w:r>
      <w:r w:rsidRPr="002E014E">
        <w:rPr>
          <w:rFonts w:hint="eastAsia"/>
        </w:rPr>
        <w:t>数据越来越偏向非结构化，数据并发读写要求高，且要求数据有一定的可扩展性。针对这类数据的特点，</w:t>
      </w:r>
      <w:proofErr w:type="spellStart"/>
      <w:r w:rsidRPr="002E014E">
        <w:rPr>
          <w:rFonts w:hint="eastAsia"/>
        </w:rPr>
        <w:t>NoSQL</w:t>
      </w:r>
      <w:proofErr w:type="spellEnd"/>
      <w:r w:rsidRPr="002E014E">
        <w:rPr>
          <w:rFonts w:hint="eastAsia"/>
        </w:rPr>
        <w:t>应运而生。</w:t>
      </w:r>
      <w:proofErr w:type="spellStart"/>
      <w:r w:rsidRPr="002E014E">
        <w:rPr>
          <w:rFonts w:hint="eastAsia"/>
        </w:rPr>
        <w:t>NoSQL</w:t>
      </w:r>
      <w:proofErr w:type="spellEnd"/>
      <w:r w:rsidRPr="002E014E">
        <w:rPr>
          <w:rFonts w:hint="eastAsia"/>
        </w:rPr>
        <w:t>是</w:t>
      </w:r>
      <w:r w:rsidRPr="002E014E">
        <w:rPr>
          <w:rFonts w:hint="eastAsia"/>
        </w:rPr>
        <w:t>Not Only SQL</w:t>
      </w:r>
      <w:r w:rsidRPr="002E014E">
        <w:rPr>
          <w:rFonts w:hint="eastAsia"/>
        </w:rPr>
        <w:t>的缩写，是对传统关系型数据库以外的数据库的统称，他们不完全遵循经典的</w:t>
      </w:r>
      <w:r w:rsidRPr="002E014E">
        <w:rPr>
          <w:rFonts w:hint="eastAsia"/>
        </w:rPr>
        <w:t>RMDBS</w:t>
      </w:r>
      <w:r w:rsidRPr="002E014E">
        <w:rPr>
          <w:rFonts w:hint="eastAsia"/>
        </w:rPr>
        <w:t>原理，且常与</w:t>
      </w:r>
      <w:r w:rsidRPr="002E014E">
        <w:rPr>
          <w:rFonts w:hint="eastAsia"/>
        </w:rPr>
        <w:t>Web</w:t>
      </w:r>
      <w:r w:rsidRPr="002E014E">
        <w:rPr>
          <w:rFonts w:hint="eastAsia"/>
        </w:rPr>
        <w:t>规模的大型数据库相关。</w:t>
      </w:r>
      <w:proofErr w:type="spellStart"/>
      <w:r w:rsidRPr="002E014E">
        <w:rPr>
          <w:rFonts w:hint="eastAsia"/>
        </w:rPr>
        <w:t>NoSQL</w:t>
      </w:r>
      <w:proofErr w:type="spellEnd"/>
      <w:r w:rsidRPr="002E014E">
        <w:rPr>
          <w:rFonts w:hint="eastAsia"/>
        </w:rPr>
        <w:t>数据库不需要特定的表结构，通常不支持表的连接操作，不支持完整的</w:t>
      </w:r>
      <w:r w:rsidRPr="002E014E">
        <w:rPr>
          <w:rFonts w:hint="eastAsia"/>
        </w:rPr>
        <w:t>ACID</w:t>
      </w:r>
      <w:r w:rsidRPr="002E014E">
        <w:rPr>
          <w:rFonts w:hint="eastAsia"/>
        </w:rPr>
        <w:t>属性，而且一般拥有强大的可扩展性。计算机学家</w:t>
      </w:r>
      <w:proofErr w:type="spellStart"/>
      <w:r w:rsidRPr="002E014E">
        <w:rPr>
          <w:rFonts w:hint="eastAsia"/>
        </w:rPr>
        <w:t>Sourav</w:t>
      </w:r>
      <w:proofErr w:type="spellEnd"/>
      <w:r w:rsidRPr="002E014E">
        <w:rPr>
          <w:rFonts w:hint="eastAsia"/>
        </w:rPr>
        <w:t xml:space="preserve"> </w:t>
      </w:r>
      <w:proofErr w:type="spellStart"/>
      <w:r w:rsidRPr="002E014E">
        <w:rPr>
          <w:rFonts w:hint="eastAsia"/>
        </w:rPr>
        <w:t>Mazumder</w:t>
      </w:r>
      <w:proofErr w:type="spellEnd"/>
      <w:r w:rsidRPr="002E014E">
        <w:rPr>
          <w:rFonts w:hint="eastAsia"/>
        </w:rPr>
        <w:t>对</w:t>
      </w:r>
      <w:proofErr w:type="spellStart"/>
      <w:r w:rsidRPr="002E014E">
        <w:rPr>
          <w:rFonts w:hint="eastAsia"/>
        </w:rPr>
        <w:t>NoSQL</w:t>
      </w:r>
      <w:proofErr w:type="spellEnd"/>
      <w:r w:rsidRPr="002E014E">
        <w:rPr>
          <w:rFonts w:hint="eastAsia"/>
        </w:rPr>
        <w:t>数据库的一个比较严谨的描述</w:t>
      </w:r>
      <w:r>
        <w:fldChar w:fldCharType="begin"/>
      </w:r>
      <w:r>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fldChar w:fldCharType="separate"/>
      </w:r>
      <w:r w:rsidRPr="00115EFC">
        <w:rPr>
          <w:noProof/>
          <w:vertAlign w:val="superscript"/>
        </w:rPr>
        <w:t>[</w:t>
      </w:r>
      <w:hyperlink w:anchor="_ENREF_18" w:tooltip="Stonebraker, 2010 #26" w:history="1">
        <w:r w:rsidR="00174A38" w:rsidRPr="00115EFC">
          <w:rPr>
            <w:noProof/>
            <w:vertAlign w:val="superscript"/>
          </w:rPr>
          <w:t>18</w:t>
        </w:r>
      </w:hyperlink>
      <w:r w:rsidRPr="00115EFC">
        <w:rPr>
          <w:noProof/>
          <w:vertAlign w:val="superscript"/>
        </w:rPr>
        <w:t>]</w:t>
      </w:r>
      <w:r>
        <w:fldChar w:fldCharType="end"/>
      </w:r>
      <w:r>
        <w:rPr>
          <w:rFonts w:hint="eastAsia"/>
        </w:rPr>
        <w:t>：</w:t>
      </w:r>
    </w:p>
    <w:p w14:paraId="362A4241" w14:textId="6874DC38" w:rsidR="0052399E" w:rsidRDefault="0052399E" w:rsidP="0052399E">
      <w:pPr>
        <w:ind w:firstLine="480"/>
      </w:pPr>
      <w:r>
        <w:rPr>
          <w:rFonts w:hint="eastAsia"/>
        </w:rPr>
        <w:t>（</w:t>
      </w:r>
      <w:r>
        <w:rPr>
          <w:rFonts w:hint="eastAsia"/>
        </w:rPr>
        <w:t>1</w:t>
      </w:r>
      <w:r>
        <w:rPr>
          <w:rFonts w:hint="eastAsia"/>
        </w:rPr>
        <w:t>）会建立一个松散的、易扩展的数据模型来进行数据建模，比如文档、列形式，而不像关系数据库会建立一个固定的关系模式。</w:t>
      </w:r>
    </w:p>
    <w:p w14:paraId="0E3C9700" w14:textId="77777777"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174A38" w:rsidRPr="00115EFC">
          <w:rPr>
            <w:noProof/>
            <w:vertAlign w:val="superscript"/>
          </w:rPr>
          <w:t>19</w:t>
        </w:r>
      </w:hyperlink>
      <w:r w:rsidRPr="00115EFC">
        <w:rPr>
          <w:noProof/>
          <w:vertAlign w:val="superscript"/>
        </w:rPr>
        <w:t>]</w:t>
      </w:r>
      <w:r>
        <w:fldChar w:fldCharType="end"/>
      </w:r>
      <w:r>
        <w:rPr>
          <w:rFonts w:hint="eastAsia"/>
        </w:rPr>
        <w:t>原则，在跨多个节点之间建立数据分布式模型，使系统具有较强的水平扩展特性。</w:t>
      </w:r>
      <w:r>
        <w:rPr>
          <w:rFonts w:hint="eastAsia"/>
        </w:rPr>
        <w:t xml:space="preserve"> </w:t>
      </w:r>
    </w:p>
    <w:p w14:paraId="4579973E" w14:textId="77777777"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14:paraId="64AC00DC" w14:textId="77777777" w:rsidR="0052399E" w:rsidRDefault="0052399E" w:rsidP="0052399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14:paraId="35A9E1DF" w14:textId="77777777" w:rsidR="0052399E" w:rsidRDefault="0052399E" w:rsidP="0052399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w:t>
      </w:r>
      <w:r>
        <w:rPr>
          <w:rFonts w:hint="eastAsia"/>
        </w:rPr>
        <w:lastRenderedPageBreak/>
        <w:t>数据，如</w:t>
      </w:r>
      <w:proofErr w:type="spellStart"/>
      <w:r>
        <w:rPr>
          <w:rFonts w:hint="eastAsia"/>
        </w:rPr>
        <w:t>MongoDB</w:t>
      </w:r>
      <w:proofErr w:type="spellEnd"/>
      <w:r>
        <w:rPr>
          <w:rFonts w:hint="eastAsia"/>
        </w:rPr>
        <w:t>、</w:t>
      </w:r>
      <w:proofErr w:type="spellStart"/>
      <w:r>
        <w:rPr>
          <w:rFonts w:hint="eastAsia"/>
        </w:rPr>
        <w:t>CouthDB</w:t>
      </w:r>
      <w:proofErr w:type="spellEnd"/>
      <w:r>
        <w:rPr>
          <w:rFonts w:hint="eastAsia"/>
        </w:rPr>
        <w:t>等；三是面向可扩展的分布式数据库（</w:t>
      </w:r>
      <w:r>
        <w:rPr>
          <w:rFonts w:hint="eastAsia"/>
        </w:rPr>
        <w:t>Object Store</w:t>
      </w:r>
      <w:r>
        <w:rPr>
          <w:rFonts w:hint="eastAsia"/>
        </w:rPr>
        <w:t>），这种数据库解决了传统数据库的缺陷，可以适应数据量的增加及数据结构的变化。</w:t>
      </w:r>
    </w:p>
    <w:p w14:paraId="514AFBB5" w14:textId="77777777" w:rsidR="0052399E" w:rsidRDefault="0052399E" w:rsidP="0052399E">
      <w:pPr>
        <w:ind w:firstLine="480"/>
      </w:pPr>
      <w:proofErr w:type="spellStart"/>
      <w:r>
        <w:rPr>
          <w:rFonts w:hint="eastAsia"/>
        </w:rPr>
        <w:t>MongoDB</w:t>
      </w:r>
      <w:proofErr w:type="spellEnd"/>
      <w:r>
        <w:rPr>
          <w:rFonts w:hint="eastAsia"/>
        </w:rPr>
        <w:t>就是这样一种典型的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proofErr w:type="spellStart"/>
      <w:r>
        <w:rPr>
          <w:rFonts w:hint="eastAsia"/>
        </w:rPr>
        <w:t>MongoDB</w:t>
      </w:r>
      <w:proofErr w:type="spellEnd"/>
      <w:r>
        <w:rPr>
          <w:rFonts w:hint="eastAsia"/>
        </w:rPr>
        <w:t>具有以下主要特性</w:t>
      </w:r>
      <w:r>
        <w:rPr>
          <w:rFonts w:hint="eastAsia"/>
        </w:rPr>
        <w:t xml:space="preserve">: </w:t>
      </w:r>
    </w:p>
    <w:p w14:paraId="44A72479" w14:textId="77777777" w:rsidR="0052399E" w:rsidRDefault="0052399E" w:rsidP="0052399E">
      <w:pPr>
        <w:ind w:firstLine="480"/>
      </w:pPr>
      <w:r>
        <w:rPr>
          <w:rFonts w:hint="eastAsia"/>
        </w:rPr>
        <w:t>（</w:t>
      </w:r>
      <w:r>
        <w:rPr>
          <w:rFonts w:hint="eastAsia"/>
        </w:rPr>
        <w:t>1</w:t>
      </w:r>
      <w:r>
        <w:rPr>
          <w:rFonts w:hint="eastAsia"/>
        </w:rPr>
        <w:t>）文档数据类型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的二进制编码形式，结构类似嵌套键</w:t>
      </w:r>
      <w:r>
        <w:rPr>
          <w:rFonts w:hint="eastAsia"/>
        </w:rPr>
        <w:t>/</w:t>
      </w:r>
      <w:r>
        <w:rPr>
          <w:rFonts w:hint="eastAsia"/>
        </w:rPr>
        <w:t>值对。</w:t>
      </w:r>
      <w:r>
        <w:rPr>
          <w:rFonts w:hint="eastAsia"/>
        </w:rPr>
        <w:t>BSON</w:t>
      </w:r>
      <w:r>
        <w:rPr>
          <w:rFonts w:hint="eastAsia"/>
        </w:rPr>
        <w:t>是</w:t>
      </w:r>
      <w:r>
        <w:rPr>
          <w:rFonts w:hint="eastAsia"/>
        </w:rPr>
        <w:t>JSON</w:t>
      </w:r>
      <w:r>
        <w:rPr>
          <w:rFonts w:hint="eastAsia"/>
        </w:rPr>
        <w:t>的超集，额外支出一些类型，比如正则表达式、二进制数据和日期。每个文档都有唯一的标示符，如果数据在插入文档之前没有添加唯一标示符，则由</w:t>
      </w:r>
      <w:proofErr w:type="spellStart"/>
      <w:r>
        <w:rPr>
          <w:rFonts w:hint="eastAsia"/>
        </w:rPr>
        <w:t>MongoDB</w:t>
      </w:r>
      <w:proofErr w:type="spellEnd"/>
      <w:r>
        <w:rPr>
          <w:rFonts w:hint="eastAsia"/>
        </w:rPr>
        <w:t>自动生成一个标示符</w:t>
      </w:r>
      <w:r>
        <w:rPr>
          <w:rFonts w:hint="eastAsia"/>
        </w:rPr>
        <w:t>ID</w:t>
      </w:r>
      <w:r>
        <w:rPr>
          <w:rFonts w:hint="eastAsia"/>
        </w:rPr>
        <w:t>。类似的存储格式如下：</w:t>
      </w:r>
    </w:p>
    <w:p w14:paraId="5B2F0801" w14:textId="417B509F" w:rsidR="0052399E" w:rsidRDefault="006042A6" w:rsidP="0052399E">
      <w:pPr>
        <w:ind w:firstLine="480"/>
      </w:pPr>
      <w:r>
        <w:rPr>
          <w:rFonts w:hint="eastAsia"/>
        </w:rPr>
        <w:t>表示的是一个文档中的存储数据。数据的逻辑结构如</w:t>
      </w:r>
      <w:r w:rsidR="0052399E">
        <w:rPr>
          <w:rFonts w:hint="eastAsia"/>
        </w:rPr>
        <w:t>图</w:t>
      </w:r>
      <w:r>
        <w:rPr>
          <w:rFonts w:hint="eastAsia"/>
        </w:rPr>
        <w:t>2-1</w:t>
      </w:r>
      <w:r>
        <w:rPr>
          <w:rFonts w:hint="eastAsia"/>
        </w:rPr>
        <w:t>，数据库的结构有三级</w:t>
      </w:r>
      <w:r w:rsidR="0052399E">
        <w:rPr>
          <w:rFonts w:hint="eastAsia"/>
        </w:rPr>
        <w:t>：</w:t>
      </w:r>
      <w:r>
        <w:rPr>
          <w:rFonts w:hint="eastAsia"/>
        </w:rPr>
        <w:t>database</w:t>
      </w:r>
      <w:r>
        <w:rPr>
          <w:rFonts w:hint="eastAsia"/>
        </w:rPr>
        <w:t>，</w:t>
      </w:r>
      <w:r>
        <w:rPr>
          <w:rFonts w:hint="eastAsia"/>
        </w:rPr>
        <w:t>collection</w:t>
      </w:r>
      <w:r>
        <w:rPr>
          <w:rFonts w:hint="eastAsia"/>
        </w:rPr>
        <w:t>，</w:t>
      </w:r>
      <w:r>
        <w:rPr>
          <w:rFonts w:hint="eastAsia"/>
        </w:rPr>
        <w:t xml:space="preserve"> document.</w:t>
      </w:r>
      <w:r>
        <w:rPr>
          <w:rFonts w:hint="eastAsia"/>
        </w:rPr>
        <w:t>而</w:t>
      </w:r>
      <w:r>
        <w:rPr>
          <w:rFonts w:hint="eastAsia"/>
        </w:rPr>
        <w:t>database</w:t>
      </w:r>
      <w:r>
        <w:rPr>
          <w:rFonts w:hint="eastAsia"/>
        </w:rPr>
        <w:t>包含多个</w:t>
      </w:r>
      <w:r>
        <w:rPr>
          <w:rFonts w:hint="eastAsia"/>
        </w:rPr>
        <w:t>collection</w:t>
      </w:r>
      <w:r>
        <w:rPr>
          <w:rFonts w:hint="eastAsia"/>
        </w:rPr>
        <w:t>，</w:t>
      </w:r>
      <w:r>
        <w:rPr>
          <w:rFonts w:hint="eastAsia"/>
        </w:rPr>
        <w:t>collection</w:t>
      </w:r>
      <w:r>
        <w:rPr>
          <w:rFonts w:hint="eastAsia"/>
        </w:rPr>
        <w:t>包含多个</w:t>
      </w:r>
      <w:r>
        <w:rPr>
          <w:rFonts w:hint="eastAsia"/>
        </w:rPr>
        <w:t>document</w:t>
      </w:r>
      <w:r>
        <w:rPr>
          <w:rFonts w:hint="eastAsia"/>
        </w:rPr>
        <w:t>，</w:t>
      </w:r>
      <w:r>
        <w:rPr>
          <w:rFonts w:hint="eastAsia"/>
        </w:rPr>
        <w:t>document</w:t>
      </w:r>
      <w:r>
        <w:rPr>
          <w:rFonts w:hint="eastAsia"/>
        </w:rPr>
        <w:t>还存在嵌套或者包含的关系。</w:t>
      </w:r>
    </w:p>
    <w:p w14:paraId="3652E43B" w14:textId="77777777" w:rsidR="0052399E" w:rsidRDefault="0076028D" w:rsidP="0052399E">
      <w:pPr>
        <w:keepNext/>
        <w:ind w:firstLine="480"/>
        <w:jc w:val="center"/>
      </w:pPr>
      <w:r>
        <w:pict w14:anchorId="03A24756">
          <v:shape id="_x0000_i1025" type="#_x0000_t75" style="width:138.55pt;height:133.15pt">
            <v:imagedata r:id="rId40" o:title=""/>
          </v:shape>
        </w:pict>
      </w:r>
    </w:p>
    <w:p w14:paraId="250A8B6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fldChar w:fldCharType="end"/>
      </w:r>
      <w:r>
        <w:rPr>
          <w:rFonts w:hint="eastAsia"/>
        </w:rPr>
        <w:t>MongoDB</w:t>
      </w:r>
      <w:r>
        <w:rPr>
          <w:rFonts w:hint="eastAsia"/>
        </w:rPr>
        <w:t>数据结构</w:t>
      </w:r>
    </w:p>
    <w:p w14:paraId="20935580" w14:textId="77777777" w:rsidR="0052399E" w:rsidRDefault="0052399E" w:rsidP="0052399E">
      <w:pPr>
        <w:ind w:firstLine="480"/>
      </w:pPr>
      <w:r>
        <w:rPr>
          <w:rFonts w:hint="eastAsia"/>
        </w:rPr>
        <w:t>（</w:t>
      </w:r>
      <w:r>
        <w:rPr>
          <w:rFonts w:hint="eastAsia"/>
        </w:rPr>
        <w:t>2</w:t>
      </w:r>
      <w:r>
        <w:rPr>
          <w:rFonts w:hint="eastAsia"/>
        </w:rPr>
        <w:t>）即时查询</w:t>
      </w:r>
      <w:r>
        <w:rPr>
          <w:rFonts w:hint="eastAsia"/>
        </w:rPr>
        <w:t xml:space="preserve"> </w:t>
      </w:r>
      <w:r>
        <w:rPr>
          <w:rFonts w:hint="eastAsia"/>
        </w:rPr>
        <w:t>一个系统的即时查询即系统无需预先定义系统接收的查询类型。关系数据库拥有这个能力，能够严格遵照指示执行任何完备的</w:t>
      </w:r>
      <w:proofErr w:type="spellStart"/>
      <w:r>
        <w:rPr>
          <w:rFonts w:hint="eastAsia"/>
        </w:rPr>
        <w:t>sql</w:t>
      </w:r>
      <w:proofErr w:type="spellEnd"/>
      <w:r>
        <w:rPr>
          <w:rFonts w:hint="eastAsia"/>
        </w:rPr>
        <w:t>查询，无论有多少条件。虽然这个在关系数据库里面是理所当然的功能，但是在</w:t>
      </w:r>
      <w:proofErr w:type="spellStart"/>
      <w:r>
        <w:rPr>
          <w:rFonts w:hint="eastAsia"/>
        </w:rPr>
        <w:t>NoSQL</w:t>
      </w:r>
      <w:proofErr w:type="spellEnd"/>
      <w:r>
        <w:rPr>
          <w:rFonts w:hint="eastAsia"/>
        </w:rPr>
        <w:t>中并非如此。比如键值存储数据库只能按照一个维度</w:t>
      </w:r>
      <w:r>
        <w:rPr>
          <w:rFonts w:hint="eastAsia"/>
        </w:rPr>
        <w:t>-</w:t>
      </w:r>
      <w:r>
        <w:rPr>
          <w:rFonts w:hint="eastAsia"/>
        </w:rPr>
        <w:t>键来进行查询。</w:t>
      </w:r>
    </w:p>
    <w:p w14:paraId="4F43C9DE" w14:textId="77777777" w:rsidR="0052399E" w:rsidRDefault="0052399E" w:rsidP="0052399E">
      <w:pPr>
        <w:ind w:firstLine="480"/>
      </w:pPr>
      <w:r>
        <w:rPr>
          <w:rFonts w:hint="eastAsia"/>
        </w:rPr>
        <w:t>（</w:t>
      </w:r>
      <w:r>
        <w:rPr>
          <w:rFonts w:hint="eastAsia"/>
        </w:rPr>
        <w:t>3</w:t>
      </w:r>
      <w:r>
        <w:rPr>
          <w:rFonts w:hint="eastAsia"/>
        </w:rPr>
        <w:t>）复制</w:t>
      </w:r>
      <w:r>
        <w:rPr>
          <w:rFonts w:hint="eastAsia"/>
        </w:rPr>
        <w:t xml:space="preserve"> </w:t>
      </w:r>
      <w:proofErr w:type="spellStart"/>
      <w:r>
        <w:rPr>
          <w:rFonts w:hint="eastAsia"/>
        </w:rPr>
        <w:t>MongoDB</w:t>
      </w:r>
      <w:proofErr w:type="spellEnd"/>
      <w:r>
        <w:rPr>
          <w:rFonts w:hint="eastAsia"/>
        </w:rPr>
        <w:t>通过称为副本集（</w:t>
      </w:r>
      <w:r>
        <w:rPr>
          <w:rFonts w:hint="eastAsia"/>
        </w:rPr>
        <w:t>replica set</w:t>
      </w:r>
      <w:r>
        <w:rPr>
          <w:rFonts w:hint="eastAsia"/>
        </w:rPr>
        <w:t>）的拓扑结构提供复制功能。副本集将数据分布在多台机器上以实现冗余，在服务器和网络故障的时候，能提供自动故障转移。另外，复制功能还能用于扩展数据库的读能力，如一个读密集型的应用程序，可以把数据库的读操作分散到副本集群中的各台机器上。</w:t>
      </w:r>
    </w:p>
    <w:p w14:paraId="76A43697" w14:textId="77777777" w:rsidR="0052399E" w:rsidRDefault="0052399E" w:rsidP="0052399E">
      <w:pPr>
        <w:ind w:firstLine="480"/>
      </w:pPr>
      <w:r>
        <w:rPr>
          <w:rFonts w:hint="eastAsia"/>
        </w:rPr>
        <w:lastRenderedPageBreak/>
        <w:t>（</w:t>
      </w:r>
      <w:r>
        <w:rPr>
          <w:rFonts w:hint="eastAsia"/>
        </w:rPr>
        <w:t>4</w:t>
      </w:r>
      <w:r>
        <w:rPr>
          <w:rFonts w:hint="eastAsia"/>
        </w:rPr>
        <w:t>）数据库扩展</w:t>
      </w:r>
      <w:r>
        <w:rPr>
          <w:rFonts w:hint="eastAsia"/>
        </w:rPr>
        <w:t xml:space="preserve"> </w:t>
      </w:r>
      <w:proofErr w:type="spellStart"/>
      <w:r>
        <w:rPr>
          <w:rFonts w:hint="eastAsia"/>
        </w:rPr>
        <w:t>MongoDB</w:t>
      </w:r>
      <w:proofErr w:type="spellEnd"/>
      <w:r>
        <w:rPr>
          <w:rFonts w:hint="eastAsia"/>
        </w:rPr>
        <w:t>的水平扩展非常易于管理，它通过基于范围的分区机制，即自动分片来实现这一设计目标，该机制会自动管理各个节点之间的数据分布。另外，分片系统会自动处理节点的增加，帮助系统进行自动故障转移。</w:t>
      </w:r>
    </w:p>
    <w:p w14:paraId="14CF431B" w14:textId="672E8EC8" w:rsidR="0052399E" w:rsidRPr="00AF7F67" w:rsidRDefault="0052399E" w:rsidP="0052399E">
      <w:pPr>
        <w:pStyle w:val="4"/>
        <w:numPr>
          <w:ilvl w:val="3"/>
          <w:numId w:val="30"/>
        </w:numPr>
        <w:ind w:left="0" w:firstLine="482"/>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w:t>
      </w:r>
      <w:r w:rsidR="00947C2A">
        <w:rPr>
          <w:rFonts w:hint="eastAsia"/>
          <w:b w:val="0"/>
        </w:rPr>
        <w:t>疾病诊断决策支持</w:t>
      </w:r>
      <w:r w:rsidRPr="00AF7F67">
        <w:rPr>
          <w:rFonts w:hint="eastAsia"/>
          <w:b w:val="0"/>
        </w:rPr>
        <w:t>数据</w:t>
      </w:r>
      <w:r w:rsidR="00947C2A">
        <w:rPr>
          <w:rFonts w:hint="eastAsia"/>
          <w:b w:val="0"/>
        </w:rPr>
        <w:t>存储方案</w:t>
      </w:r>
      <w:r w:rsidRPr="00AF7F67">
        <w:rPr>
          <w:rFonts w:hint="eastAsia"/>
          <w:b w:val="0"/>
        </w:rPr>
        <w:t>设计</w:t>
      </w:r>
    </w:p>
    <w:p w14:paraId="6E4E2D36" w14:textId="1C74B76A" w:rsidR="0052399E" w:rsidRDefault="0052399E" w:rsidP="0052399E">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各疾病可以进一步围绕这些基础信息类，对它内部结构进行扩展或者外部添加进行建模以满足各异的数据需求。基础信息类如图</w:t>
      </w:r>
      <w:r w:rsidR="00A81CC4">
        <w:rPr>
          <w:rFonts w:hint="eastAsia"/>
        </w:rPr>
        <w:t>2-2</w:t>
      </w:r>
      <w:r w:rsidR="006042A6">
        <w:rPr>
          <w:rFonts w:hint="eastAsia"/>
        </w:rPr>
        <w:t>所示，主要由病人基本信息类、问诊信息类及病史信息类组成，后两个类与第一个都是引用的关系。问诊信息类包含观察类、诊断结论类、诊疗方案类；病史信息类包含个人史、家族史等。</w:t>
      </w:r>
    </w:p>
    <w:p w14:paraId="4829589E" w14:textId="77777777" w:rsidR="0052399E" w:rsidRDefault="0052399E" w:rsidP="0052399E">
      <w:pPr>
        <w:keepNext/>
        <w:ind w:firstLine="480"/>
        <w:jc w:val="center"/>
      </w:pPr>
      <w:r w:rsidRPr="005823FA">
        <w:rPr>
          <w:rFonts w:ascii="Calibri" w:eastAsia="宋体" w:hAnsi="Calibri"/>
          <w:noProof/>
        </w:rPr>
        <w:drawing>
          <wp:inline distT="0" distB="0" distL="0" distR="0" wp14:anchorId="03976492" wp14:editId="61F9DC99">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14:paraId="753983B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w:t>
      </w:r>
      <w:r>
        <w:fldChar w:fldCharType="end"/>
      </w:r>
      <w:r>
        <w:rPr>
          <w:rFonts w:hint="eastAsia"/>
        </w:rPr>
        <w:t>基本信息类型</w:t>
      </w:r>
    </w:p>
    <w:p w14:paraId="3A7F9113" w14:textId="77777777" w:rsidR="0052399E" w:rsidRDefault="0052399E" w:rsidP="0052399E">
      <w:pPr>
        <w:ind w:firstLineChars="0" w:firstLine="420"/>
      </w:pPr>
      <w:r>
        <w:rPr>
          <w:rFonts w:hint="eastAsia"/>
        </w:rPr>
        <w:t>病人基本信息类：描述患者的人口统计学信息，作为信息的主体，支持“以病人为中心”的信息管理。</w:t>
      </w:r>
    </w:p>
    <w:p w14:paraId="4AED4E5C" w14:textId="77777777"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14:paraId="0CE3EBB4" w14:textId="77777777"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14:paraId="1ED6086C" w14:textId="24752ADF" w:rsidR="0052399E" w:rsidRDefault="0052399E" w:rsidP="0052399E">
      <w:pPr>
        <w:ind w:firstLine="480"/>
      </w:pPr>
      <w:r>
        <w:rPr>
          <w:rFonts w:hint="eastAsia"/>
        </w:rPr>
        <w:lastRenderedPageBreak/>
        <w:t>根据以上抽象类的定义，设计</w:t>
      </w:r>
      <w:proofErr w:type="spellStart"/>
      <w:r>
        <w:rPr>
          <w:rFonts w:hint="eastAsia"/>
        </w:rPr>
        <w:t>MongoDB</w:t>
      </w:r>
      <w:proofErr w:type="spellEnd"/>
      <w:r>
        <w:rPr>
          <w:rFonts w:hint="eastAsia"/>
        </w:rPr>
        <w:t>的存储方案如图</w:t>
      </w:r>
      <w:r w:rsidR="00A81CC4">
        <w:rPr>
          <w:rFonts w:hint="eastAsia"/>
        </w:rPr>
        <w:t>2-3</w:t>
      </w:r>
      <w:r>
        <w:rPr>
          <w:rFonts w:hint="eastAsia"/>
        </w:rPr>
        <w:t>所示</w:t>
      </w:r>
      <w:r w:rsidR="006042A6">
        <w:rPr>
          <w:rFonts w:hint="eastAsia"/>
        </w:rPr>
        <w:t>，从顶至下分为应用层、服务层、通信层、存储层</w:t>
      </w:r>
      <w:r w:rsidR="00770FD0">
        <w:rPr>
          <w:rFonts w:hint="eastAsia"/>
        </w:rPr>
        <w:t>四个层次。</w:t>
      </w:r>
    </w:p>
    <w:p w14:paraId="140DDB46" w14:textId="77777777" w:rsidR="0052399E" w:rsidRDefault="0076028D" w:rsidP="0052399E">
      <w:pPr>
        <w:keepNext/>
        <w:ind w:firstLine="480"/>
        <w:jc w:val="center"/>
      </w:pPr>
      <w:r>
        <w:pict w14:anchorId="4990D630">
          <v:shape id="_x0000_i1026" type="#_x0000_t75" style="width:264.25pt;height:150.8pt">
            <v:imagedata r:id="rId42" o:title=""/>
          </v:shape>
        </w:pict>
      </w:r>
    </w:p>
    <w:p w14:paraId="72A1BD3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3</w:t>
      </w:r>
      <w:r>
        <w:fldChar w:fldCharType="end"/>
      </w:r>
      <w:r>
        <w:rPr>
          <w:rFonts w:hint="eastAsia"/>
        </w:rPr>
        <w:t>MongoDB</w:t>
      </w:r>
      <w:r>
        <w:rPr>
          <w:rFonts w:hint="eastAsia"/>
        </w:rPr>
        <w:t>存储方案</w:t>
      </w:r>
    </w:p>
    <w:p w14:paraId="41E47D9C" w14:textId="728FC15B" w:rsidR="0052399E" w:rsidRDefault="0052399E" w:rsidP="0052399E">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w:t>
      </w:r>
      <w:r w:rsidR="00996445">
        <w:rPr>
          <w:rFonts w:hint="eastAsia"/>
        </w:rPr>
        <w:t>实现的功能是</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14:paraId="75B39E1D" w14:textId="00287E61" w:rsidR="0052399E" w:rsidRPr="00CD709C" w:rsidRDefault="004A2E87" w:rsidP="00692DD4">
      <w:pPr>
        <w:pStyle w:val="3"/>
        <w:numPr>
          <w:ilvl w:val="2"/>
          <w:numId w:val="30"/>
        </w:numPr>
        <w:ind w:left="567"/>
        <w:rPr>
          <w:rFonts w:cs="Times New Roman"/>
          <w:b w:val="0"/>
        </w:rPr>
      </w:pPr>
      <w:bookmarkStart w:id="15" w:name="_Toc380698999"/>
      <w:r>
        <w:rPr>
          <w:rFonts w:cs="Times New Roman" w:hint="eastAsia"/>
          <w:b w:val="0"/>
        </w:rPr>
        <w:t>针对不同疾病</w:t>
      </w:r>
      <w:r w:rsidR="0052399E" w:rsidRPr="00CD709C">
        <w:rPr>
          <w:rFonts w:cs="Times New Roman" w:hint="eastAsia"/>
          <w:b w:val="0"/>
        </w:rPr>
        <w:t>的</w:t>
      </w:r>
      <w:r w:rsidR="00947C2A">
        <w:rPr>
          <w:rFonts w:cs="Times New Roman" w:hint="eastAsia"/>
          <w:b w:val="0"/>
        </w:rPr>
        <w:t>数据录入界面</w:t>
      </w:r>
      <w:r>
        <w:rPr>
          <w:rFonts w:cs="Times New Roman" w:hint="eastAsia"/>
          <w:b w:val="0"/>
        </w:rPr>
        <w:t>动态配置</w:t>
      </w:r>
      <w:r w:rsidR="00947C2A">
        <w:rPr>
          <w:rFonts w:cs="Times New Roman" w:hint="eastAsia"/>
          <w:b w:val="0"/>
        </w:rPr>
        <w:t>技术</w:t>
      </w:r>
      <w:bookmarkEnd w:id="15"/>
    </w:p>
    <w:p w14:paraId="06C5B394" w14:textId="77777777" w:rsidR="0052399E" w:rsidRPr="007C6036" w:rsidRDefault="0052399E" w:rsidP="0052399E">
      <w:pPr>
        <w:pStyle w:val="4"/>
        <w:numPr>
          <w:ilvl w:val="3"/>
          <w:numId w:val="30"/>
        </w:numPr>
        <w:ind w:left="0" w:firstLine="482"/>
        <w:rPr>
          <w:b w:val="0"/>
        </w:rPr>
      </w:pPr>
      <w:r>
        <w:rPr>
          <w:rFonts w:hint="eastAsia"/>
          <w:b w:val="0"/>
        </w:rPr>
        <w:t>问题分析</w:t>
      </w:r>
    </w:p>
    <w:p w14:paraId="6986DDC0" w14:textId="77777777"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14:paraId="75F5F64C" w14:textId="77777777"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w:t>
      </w:r>
      <w:r>
        <w:rPr>
          <w:rFonts w:hint="eastAsia"/>
        </w:rPr>
        <w:lastRenderedPageBreak/>
        <w:t>的作用。</w:t>
      </w:r>
    </w:p>
    <w:p w14:paraId="77F6C2DC" w14:textId="77777777" w:rsidR="0052399E" w:rsidRPr="007C6036" w:rsidRDefault="0052399E" w:rsidP="0052399E">
      <w:pPr>
        <w:ind w:firstLineChars="0" w:firstLine="420"/>
      </w:pPr>
      <w:r>
        <w:rPr>
          <w:rFonts w:hint="eastAsia"/>
        </w:rPr>
        <w:t>因此，针对疾病流程的动态性，采用可视化组件将可变的界面存为配置文件，并通过数据交互模块完成数据的传输功能。</w:t>
      </w:r>
    </w:p>
    <w:p w14:paraId="509E587F" w14:textId="77777777"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14:paraId="22CD4795" w14:textId="77777777" w:rsidR="000F2F9A" w:rsidRDefault="0052399E" w:rsidP="0052399E">
      <w:pPr>
        <w:ind w:firstLine="480"/>
      </w:pPr>
      <w:r>
        <w:rPr>
          <w:rFonts w:hint="eastAsia"/>
        </w:rPr>
        <w:t>随着信息技术在医疗领域的应用逐渐广泛，在诊疗过程中产生的诊疗数据</w:t>
      </w:r>
      <w:r w:rsidR="004C7FDB">
        <w:rPr>
          <w:rFonts w:hint="eastAsia"/>
        </w:rPr>
        <w:t>往往以电子化医疗文档的形式存在于医疗信息系统中。</w:t>
      </w:r>
      <w:r w:rsidR="00681216">
        <w:rPr>
          <w:rFonts w:hint="eastAsia"/>
        </w:rPr>
        <w:t>医疗文档</w:t>
      </w:r>
      <w:r w:rsidR="00410631">
        <w:rPr>
          <w:rFonts w:hint="eastAsia"/>
        </w:rPr>
        <w:t>包含大量来自不同科室的检查、护理和治疗等信息，这些信息涉及的数据类型多样，结构复杂，而且在形式和内容上差异很大。传统的医疗信息系统采用</w:t>
      </w:r>
      <w:r w:rsidR="00410631">
        <w:rPr>
          <w:rFonts w:hint="eastAsia"/>
        </w:rPr>
        <w:t>MS WORD</w:t>
      </w:r>
      <w:r w:rsidR="0022478F">
        <w:rPr>
          <w:rFonts w:hint="eastAsia"/>
        </w:rPr>
        <w:t>等文字处理软件编辑医疗文档，虽然能满足排版需求，但是数据无法结构化处理；国外已有的结构化数据编辑的医疗文档系统无法满足样式的精确性要求。并且，医疗文档由于数据和诊疗活动的变化往往需要不断修改。</w:t>
      </w:r>
    </w:p>
    <w:p w14:paraId="65B5F399" w14:textId="383FE8A2" w:rsidR="0052399E" w:rsidRDefault="0022478F" w:rsidP="0052399E">
      <w:pPr>
        <w:ind w:firstLine="480"/>
      </w:pPr>
      <w:r>
        <w:rPr>
          <w:rFonts w:hint="eastAsia"/>
        </w:rPr>
        <w:t>针对上述问题</w:t>
      </w:r>
      <w:r w:rsidR="004C7FDB">
        <w:rPr>
          <w:rFonts w:hint="eastAsia"/>
        </w:rPr>
        <w:t>，</w:t>
      </w:r>
      <w:r w:rsidR="004C7FDB">
        <w:rPr>
          <w:rFonts w:hint="eastAsia"/>
        </w:rPr>
        <w:t xml:space="preserve"> </w:t>
      </w:r>
      <w:r>
        <w:rPr>
          <w:rFonts w:hint="eastAsia"/>
        </w:rPr>
        <w:t>国内有研究了一种</w:t>
      </w:r>
      <w:r w:rsidR="0052399E">
        <w:rPr>
          <w:rFonts w:hint="eastAsia"/>
        </w:rPr>
        <w:t>“所见即所得”的结构化医疗文档系统，</w:t>
      </w:r>
      <w:r w:rsidR="000F2F9A">
        <w:rPr>
          <w:rFonts w:hint="eastAsia"/>
        </w:rPr>
        <w:t>不仅能实现样式精确的医疗文档，还可以适应样式的动态更新，</w:t>
      </w:r>
      <w:r w:rsidR="0052399E">
        <w:rPr>
          <w:rFonts w:hint="eastAsia"/>
        </w:rPr>
        <w:t>该系统基于医疗文档的表达方法建立可视化对象，并提供了医疗文档的编辑工具、医疗文档模板的设计工具。该系统的框架图</w:t>
      </w:r>
      <w:r w:rsidR="00A81CC4">
        <w:rPr>
          <w:rFonts w:hint="eastAsia"/>
        </w:rPr>
        <w:t>（图</w:t>
      </w:r>
      <w:r w:rsidR="00A81CC4">
        <w:rPr>
          <w:rFonts w:hint="eastAsia"/>
        </w:rPr>
        <w:t>2-4</w:t>
      </w:r>
      <w:r w:rsidR="00A81CC4">
        <w:rPr>
          <w:rFonts w:hint="eastAsia"/>
        </w:rPr>
        <w:t>）</w:t>
      </w:r>
      <w:r w:rsidR="0052399E">
        <w:rPr>
          <w:rFonts w:hint="eastAsia"/>
        </w:rPr>
        <w:t>所示：</w:t>
      </w:r>
    </w:p>
    <w:p w14:paraId="104F3144" w14:textId="77777777" w:rsidR="0052399E" w:rsidRDefault="0052399E" w:rsidP="0052399E">
      <w:pPr>
        <w:keepNext/>
        <w:ind w:firstLine="480"/>
        <w:jc w:val="center"/>
      </w:pPr>
      <w:r>
        <w:rPr>
          <w:noProof/>
        </w:rPr>
        <w:drawing>
          <wp:inline distT="0" distB="0" distL="0" distR="0" wp14:anchorId="5475CBE6" wp14:editId="461C15F0">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14:paraId="4921BAC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4</w:t>
      </w:r>
      <w:r>
        <w:fldChar w:fldCharType="end"/>
      </w:r>
      <w:r>
        <w:rPr>
          <w:rFonts w:hint="eastAsia"/>
        </w:rPr>
        <w:t>结构化医疗文档系统结构</w:t>
      </w:r>
      <w:r>
        <w:fldChar w:fldCharType="begin"/>
      </w:r>
      <w:r>
        <w:rPr>
          <w:rFonts w:hint="eastAsia"/>
        </w:rPr>
        <w:instrText xml:space="preserve"> ADDIN EN.CITE &lt;EndNote&gt;&lt;Cite&gt;&lt;Author&gt;</w:instrText>
      </w:r>
      <w:r>
        <w:rPr>
          <w:rFonts w:hint="eastAsia"/>
        </w:rPr>
        <w:instrText>殷琳</w:instrText>
      </w:r>
      <w:r>
        <w:rPr>
          <w:rFonts w:hint="eastAsia"/>
        </w:rPr>
        <w:instrText>&lt;/Author&gt;&lt;Year&gt;2013&lt;/Year&gt;&lt;RecNum&gt;28&lt;/RecNum&gt;&lt;DisplayText&gt;&lt;style face="superscript"&gt;[20]&lt;/style&gt;&lt;/DisplayText&gt;&lt;record&gt;&lt;rec-number&gt;28&lt;/rec-number&gt;&lt;foreign-keys&gt;&lt;key app="EN" db-id="5dzfeds9afa20pepxd95ep9jpa0easz5p5fz"&gt;28&lt;/key&gt;&lt;/foreign-keys&gt;&lt;ref-type name="Thesis"&gt;32&lt;/ref-type&gt;&lt;contributors&gt;&lt;authors&gt;&lt;author&gt;</w:instrText>
      </w:r>
      <w:r>
        <w:rPr>
          <w:rFonts w:hint="eastAsia"/>
        </w:rPr>
        <w:instrText>殷琳</w:instrText>
      </w:r>
      <w:r>
        <w:rPr>
          <w:rFonts w:hint="eastAsia"/>
        </w:rPr>
        <w:instrText>&lt;/author&gt;&lt;/authors&gt;&lt;/contributors&gt;&lt;titles&gt;&lt;title&gt;</w:instrText>
      </w:r>
      <w:r>
        <w:rPr>
          <w:rFonts w:hint="eastAsia"/>
        </w:rPr>
        <w:instrText>一种所见即所得的结构化医疗文档系统设计与开发</w:instrText>
      </w:r>
      <w:r>
        <w:rPr>
          <w:rFonts w:hint="eastAsia"/>
        </w:rPr>
        <w:instrText>&lt;/title&gt;&lt;/titles&gt;&lt;dates&gt;&lt;year&gt;2013&lt;/year&gt;&lt;/dates&gt;&lt;publisher&gt;</w:instrText>
      </w:r>
      <w:r>
        <w:rPr>
          <w:rFonts w:hint="eastAsia"/>
        </w:rPr>
        <w:instrText>浙江大学</w:instrText>
      </w:r>
      <w:r>
        <w:rPr>
          <w:rFonts w:hint="eastAsia"/>
        </w:rPr>
        <w:instrText>&lt;/publisher&gt;&lt;urls&gt;&lt;/urls</w:instrText>
      </w:r>
      <w:r>
        <w:instrText>&gt;&lt;/record&gt;&lt;/Cite&gt;&lt;/EndNote&gt;</w:instrText>
      </w:r>
      <w:r>
        <w:fldChar w:fldCharType="separate"/>
      </w:r>
      <w:r w:rsidRPr="0052399E">
        <w:rPr>
          <w:noProof/>
          <w:vertAlign w:val="superscript"/>
        </w:rPr>
        <w:t>[</w:t>
      </w:r>
      <w:hyperlink w:anchor="_ENREF_20" w:tooltip="殷琳, 2013 #28" w:history="1">
        <w:r w:rsidR="00174A38" w:rsidRPr="0052399E">
          <w:rPr>
            <w:noProof/>
            <w:vertAlign w:val="superscript"/>
          </w:rPr>
          <w:t>20</w:t>
        </w:r>
      </w:hyperlink>
      <w:r w:rsidRPr="0052399E">
        <w:rPr>
          <w:noProof/>
          <w:vertAlign w:val="superscript"/>
        </w:rPr>
        <w:t>]</w:t>
      </w:r>
      <w:r>
        <w:fldChar w:fldCharType="end"/>
      </w:r>
    </w:p>
    <w:p w14:paraId="06CC6FF6" w14:textId="24C7D7FC" w:rsidR="000F2F9A" w:rsidRDefault="000F2F9A" w:rsidP="0052399E">
      <w:pPr>
        <w:ind w:firstLine="480"/>
      </w:pPr>
      <w:r>
        <w:rPr>
          <w:rFonts w:hint="eastAsia"/>
        </w:rPr>
        <w:t>该研究首先通过对于常见医疗文档的数量类型进行归纳分析，以可视化对象为核心建立基于样式文件格式、数据文件格式及关联文件格式的医疗文档表达设计方案，然后</w:t>
      </w:r>
      <w:r w:rsidR="008B0706">
        <w:rPr>
          <w:rFonts w:hint="eastAsia"/>
        </w:rPr>
        <w:t>构建以可视化对象为基础的可视化组件库，进一步开发了结构化医疗文档设计器和医疗文档编辑器，最终形成完整的文档系统。</w:t>
      </w:r>
    </w:p>
    <w:p w14:paraId="56689559" w14:textId="189421E5" w:rsidR="00041016" w:rsidRDefault="00041016" w:rsidP="0052399E">
      <w:pPr>
        <w:ind w:firstLine="480"/>
      </w:pPr>
      <w:r w:rsidRPr="00041016">
        <w:rPr>
          <w:rFonts w:hint="eastAsia"/>
        </w:rPr>
        <w:t>利用这套系统，可以在医疗文档模板设计工具编辑诊疗界面，得到文档模板</w:t>
      </w:r>
      <w:r w:rsidRPr="00041016">
        <w:rPr>
          <w:rFonts w:hint="eastAsia"/>
        </w:rPr>
        <w:lastRenderedPageBreak/>
        <w:t>后，再通过医疗文档编辑工具在</w:t>
      </w:r>
      <w:r w:rsidRPr="00041016">
        <w:rPr>
          <w:rFonts w:hint="eastAsia"/>
        </w:rPr>
        <w:t>Web</w:t>
      </w:r>
      <w:r w:rsidRPr="00041016">
        <w:rPr>
          <w:rFonts w:hint="eastAsia"/>
        </w:rPr>
        <w:t>页面显示界面并且提供数据的编辑展示功能。通过这种方式，可以解决诊疗页面需求多样易变带来的工作量大的问题，提高系统的开发效率，缩短更新周期。</w:t>
      </w:r>
    </w:p>
    <w:p w14:paraId="5B9E91FF" w14:textId="77777777" w:rsidR="0052399E" w:rsidRPr="00532E95" w:rsidRDefault="0052399E" w:rsidP="0052399E">
      <w:pPr>
        <w:pStyle w:val="4"/>
        <w:numPr>
          <w:ilvl w:val="3"/>
          <w:numId w:val="30"/>
        </w:numPr>
        <w:ind w:left="0" w:firstLine="482"/>
        <w:rPr>
          <w:b w:val="0"/>
        </w:rPr>
      </w:pPr>
      <w:r w:rsidRPr="00532E95">
        <w:rPr>
          <w:rFonts w:hint="eastAsia"/>
          <w:b w:val="0"/>
        </w:rPr>
        <w:t>数据交互过程设计</w:t>
      </w:r>
    </w:p>
    <w:p w14:paraId="6D53BB73" w14:textId="77777777" w:rsidR="0052399E" w:rsidRDefault="0076028D" w:rsidP="0052399E">
      <w:pPr>
        <w:keepNext/>
        <w:ind w:firstLine="480"/>
        <w:jc w:val="center"/>
      </w:pPr>
      <w:r>
        <w:rPr>
          <w:rFonts w:ascii="Calibri" w:eastAsia="宋体" w:hAnsi="Calibri"/>
        </w:rPr>
        <w:pict w14:anchorId="3E827ACB">
          <v:shape id="_x0000_i1027" type="#_x0000_t75" style="width:308.4pt;height:133.8pt">
            <v:imagedata r:id="rId44" o:title=""/>
          </v:shape>
        </w:pict>
      </w:r>
    </w:p>
    <w:p w14:paraId="404B267C"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5</w:t>
      </w:r>
      <w:r>
        <w:fldChar w:fldCharType="end"/>
      </w:r>
      <w:r>
        <w:rPr>
          <w:rFonts w:hint="eastAsia"/>
        </w:rPr>
        <w:t>数据录入展示模块数据交互图</w:t>
      </w:r>
    </w:p>
    <w:p w14:paraId="1BEE416B" w14:textId="1D109AE8" w:rsidR="00D53D85" w:rsidRDefault="00041016" w:rsidP="0052399E">
      <w:pPr>
        <w:ind w:firstLine="480"/>
      </w:pPr>
      <w:r>
        <w:rPr>
          <w:rFonts w:hint="eastAsia"/>
        </w:rPr>
        <w:t>在系统中，使用医疗文档系统的医疗文档模板文件作为页面配置文件</w:t>
      </w:r>
      <w:r w:rsidR="007B4623">
        <w:rPr>
          <w:rFonts w:hint="eastAsia"/>
        </w:rPr>
        <w:t>，</w:t>
      </w:r>
      <w:r w:rsidR="007B4623">
        <w:rPr>
          <w:rFonts w:hint="eastAsia"/>
        </w:rPr>
        <w:t>Web</w:t>
      </w:r>
      <w:r w:rsidR="007B4623">
        <w:rPr>
          <w:rFonts w:hint="eastAsia"/>
        </w:rPr>
        <w:t>前端采用数据录入展示组件对于页面配置文件进行解析展现问诊页面，数据交互模块负责问诊界面与服务端的数据交互的流程。数据通过界面进入数据录入展示组件，并由数据交互模块传送至服务器端；服务器端的数据通过数据交互模块传送至数据展示录入组件，经解析后展现在界面上。</w:t>
      </w:r>
    </w:p>
    <w:p w14:paraId="1E1038B1" w14:textId="77777777" w:rsidR="0052399E" w:rsidRDefault="0052399E" w:rsidP="0052399E">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14:paraId="6F5BA960" w14:textId="77777777" w:rsidR="0052399E" w:rsidRDefault="0052399E" w:rsidP="0052399E">
      <w:pPr>
        <w:ind w:firstLine="480"/>
      </w:pPr>
      <w:proofErr w:type="spellStart"/>
      <w:r>
        <w:t>SetDataIntoJson</w:t>
      </w:r>
      <w:proofErr w:type="spellEnd"/>
      <w:r>
        <w:t xml:space="preserve">: </w:t>
      </w:r>
      <w:r>
        <w:rPr>
          <w:rFonts w:hint="eastAsia"/>
        </w:rPr>
        <w:t>将界面数据从组件接口取出转换成</w:t>
      </w:r>
      <w:proofErr w:type="spellStart"/>
      <w:r>
        <w:t>Json</w:t>
      </w:r>
      <w:proofErr w:type="spellEnd"/>
      <w:r>
        <w:rPr>
          <w:rFonts w:hint="eastAsia"/>
        </w:rPr>
        <w:t>数据格式。</w:t>
      </w:r>
    </w:p>
    <w:p w14:paraId="2A7DC83B" w14:textId="77777777"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14:paraId="367738C1" w14:textId="77777777" w:rsidR="0022247B" w:rsidRPr="00CD709C" w:rsidRDefault="00B70EC2" w:rsidP="00E203F9">
      <w:pPr>
        <w:pStyle w:val="3"/>
        <w:numPr>
          <w:ilvl w:val="2"/>
          <w:numId w:val="30"/>
        </w:numPr>
        <w:ind w:left="567"/>
        <w:rPr>
          <w:rFonts w:cs="Times New Roman"/>
          <w:b w:val="0"/>
        </w:rPr>
      </w:pPr>
      <w:bookmarkStart w:id="16" w:name="_Toc380699000"/>
      <w:r>
        <w:rPr>
          <w:rFonts w:cs="Times New Roman" w:hint="eastAsia"/>
          <w:b w:val="0"/>
        </w:rPr>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r w:rsidR="00947C2A">
        <w:rPr>
          <w:rFonts w:cs="Times New Roman" w:hint="eastAsia"/>
          <w:b w:val="0"/>
        </w:rPr>
        <w:t>技术</w:t>
      </w:r>
      <w:bookmarkEnd w:id="16"/>
    </w:p>
    <w:p w14:paraId="16C91C3B" w14:textId="77777777" w:rsidR="00014383" w:rsidRPr="003A7A04" w:rsidRDefault="00014383" w:rsidP="00D05353">
      <w:pPr>
        <w:pStyle w:val="4"/>
        <w:numPr>
          <w:ilvl w:val="3"/>
          <w:numId w:val="30"/>
        </w:numPr>
        <w:ind w:left="0" w:firstLine="482"/>
        <w:rPr>
          <w:b w:val="0"/>
        </w:rPr>
      </w:pPr>
      <w:r w:rsidRPr="003A7A04">
        <w:rPr>
          <w:rFonts w:hint="eastAsia"/>
          <w:b w:val="0"/>
        </w:rPr>
        <w:t>问题分析</w:t>
      </w:r>
    </w:p>
    <w:p w14:paraId="3C4CCE4A" w14:textId="77777777"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w:t>
      </w:r>
      <w:r>
        <w:rPr>
          <w:rFonts w:hint="eastAsia"/>
        </w:rPr>
        <w:lastRenderedPageBreak/>
        <w:t>需要解决的不是使用单个推理引擎解决某种疾病的诊断问题，因此推理引擎模块需要提供多种推理方式的统一的推理引擎接口。然而由于推理方式种类繁多，已有的实现方式多样，基于各种编程语言和平台。</w:t>
      </w:r>
    </w:p>
    <w:p w14:paraId="6992B1F7" w14:textId="77777777" w:rsidR="00014383" w:rsidRDefault="00014383" w:rsidP="00014383">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14:paraId="3BC23CB4" w14:textId="77777777" w:rsidR="00014383" w:rsidRPr="00014383" w:rsidRDefault="00014383" w:rsidP="00014383">
      <w:pPr>
        <w:ind w:firstLine="480"/>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14:paraId="259F956A" w14:textId="77777777"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14:paraId="7633DD0B" w14:textId="77777777" w:rsidR="002E014E" w:rsidRDefault="002E014E" w:rsidP="002E014E">
      <w:pPr>
        <w:ind w:firstLine="480"/>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14:paraId="3EB3F186" w14:textId="77777777" w:rsidR="002E014E" w:rsidRDefault="002E014E" w:rsidP="002E014E">
      <w:pPr>
        <w:ind w:firstLine="480"/>
      </w:pPr>
      <w:r>
        <w:rPr>
          <w:rFonts w:hint="eastAsia"/>
        </w:rPr>
        <w:t>（</w:t>
      </w:r>
      <w:r>
        <w:rPr>
          <w:rFonts w:hint="eastAsia"/>
        </w:rPr>
        <w:t>1</w:t>
      </w:r>
      <w:r>
        <w:rPr>
          <w:rFonts w:hint="eastAsia"/>
        </w:rPr>
        <w:t>）</w:t>
      </w:r>
      <w:r>
        <w:rPr>
          <w:rFonts w:hint="eastAsia"/>
        </w:rPr>
        <w:t>XML(Extensible Markup Language)</w:t>
      </w:r>
      <w:r>
        <w:rPr>
          <w:rFonts w:hint="eastAsia"/>
        </w:rPr>
        <w:t>：可扩展标记语言，被设计用来传输和存储数据。非常适合万维网传输，提供统一的方法来描述和交换独立于应用程序或供应商的结构化数据，是</w:t>
      </w:r>
      <w:r>
        <w:rPr>
          <w:rFonts w:hint="eastAsia"/>
        </w:rPr>
        <w:t>Soap</w:t>
      </w:r>
      <w:r>
        <w:rPr>
          <w:rFonts w:hint="eastAsia"/>
        </w:rPr>
        <w:t>的基础。</w:t>
      </w:r>
    </w:p>
    <w:p w14:paraId="18456558" w14:textId="77777777" w:rsidR="002E014E" w:rsidRDefault="002E014E" w:rsidP="002E014E">
      <w:pPr>
        <w:ind w:firstLine="480"/>
      </w:pPr>
      <w:r>
        <w:rPr>
          <w:rFonts w:hint="eastAsia"/>
        </w:rPr>
        <w:t>（</w:t>
      </w:r>
      <w:r>
        <w:rPr>
          <w:rFonts w:hint="eastAsia"/>
        </w:rPr>
        <w:t>2</w:t>
      </w:r>
      <w:r>
        <w:rPr>
          <w:rFonts w:hint="eastAsia"/>
        </w:rPr>
        <w:t>）</w:t>
      </w:r>
      <w:r>
        <w:rPr>
          <w:rFonts w:hint="eastAsia"/>
        </w:rPr>
        <w:t>Soap(Simple Object Access Protocol)</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Pr>
          <w:rFonts w:hint="eastAsia"/>
        </w:rPr>
        <w:t>是</w:t>
      </w:r>
      <w:r>
        <w:rPr>
          <w:rFonts w:hint="eastAsia"/>
        </w:rPr>
        <w:t>XML</w:t>
      </w:r>
      <w:r>
        <w:rPr>
          <w:rFonts w:hint="eastAsia"/>
        </w:rPr>
        <w:t>文档形式的调用方法的规范，它可以支持不同的底层接口，像</w:t>
      </w:r>
      <w:r>
        <w:rPr>
          <w:rFonts w:hint="eastAsia"/>
        </w:rPr>
        <w:t>HTTP(S)</w:t>
      </w:r>
      <w:r>
        <w:rPr>
          <w:rFonts w:hint="eastAsia"/>
        </w:rPr>
        <w:t>或者</w:t>
      </w:r>
      <w:r>
        <w:rPr>
          <w:rFonts w:hint="eastAsia"/>
        </w:rPr>
        <w:t>SMTP</w:t>
      </w:r>
      <w:r>
        <w:rPr>
          <w:rFonts w:hint="eastAsia"/>
        </w:rPr>
        <w:t>。</w:t>
      </w:r>
    </w:p>
    <w:p w14:paraId="394D9545" w14:textId="77777777" w:rsidR="002E014E" w:rsidRDefault="002E014E" w:rsidP="002E014E">
      <w:pPr>
        <w:ind w:firstLine="480"/>
      </w:pPr>
      <w:r>
        <w:rPr>
          <w:rFonts w:hint="eastAsia"/>
        </w:rPr>
        <w:t>（</w:t>
      </w:r>
      <w:r>
        <w:rPr>
          <w:rFonts w:hint="eastAsia"/>
        </w:rPr>
        <w:t>3</w:t>
      </w:r>
      <w:r>
        <w:rPr>
          <w:rFonts w:hint="eastAsia"/>
        </w:rPr>
        <w:t>）</w:t>
      </w:r>
      <w:r>
        <w:rPr>
          <w:rFonts w:hint="eastAsia"/>
        </w:rPr>
        <w:t>WSDL(Web Services Description Language)</w:t>
      </w:r>
      <w:r>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文档，用来描述</w:t>
      </w:r>
      <w:r>
        <w:rPr>
          <w:rFonts w:hint="eastAsia"/>
        </w:rPr>
        <w:t>Web</w:t>
      </w:r>
      <w:r>
        <w:rPr>
          <w:rFonts w:hint="eastAsia"/>
        </w:rPr>
        <w:t>服务和说明如何与</w:t>
      </w:r>
      <w:r>
        <w:rPr>
          <w:rFonts w:hint="eastAsia"/>
        </w:rPr>
        <w:t>Web</w:t>
      </w:r>
      <w:r>
        <w:rPr>
          <w:rFonts w:hint="eastAsia"/>
        </w:rPr>
        <w:t>服务通信的</w:t>
      </w:r>
      <w:r>
        <w:rPr>
          <w:rFonts w:hint="eastAsia"/>
        </w:rPr>
        <w:t>XML</w:t>
      </w:r>
      <w:r>
        <w:rPr>
          <w:rFonts w:hint="eastAsia"/>
        </w:rPr>
        <w:t>语言。大多数情况下由软件自动生成和使用。</w:t>
      </w:r>
    </w:p>
    <w:p w14:paraId="706449A9" w14:textId="77777777" w:rsidR="002E014E" w:rsidRDefault="002E014E" w:rsidP="002E014E">
      <w:pPr>
        <w:ind w:firstLine="480"/>
      </w:pPr>
      <w:r>
        <w:rPr>
          <w:rFonts w:hint="eastAsia"/>
        </w:rPr>
        <w:t>（</w:t>
      </w:r>
      <w:r>
        <w:rPr>
          <w:rFonts w:hint="eastAsia"/>
        </w:rPr>
        <w:t>4</w:t>
      </w:r>
      <w:r>
        <w:rPr>
          <w:rFonts w:hint="eastAsia"/>
        </w:rPr>
        <w:t>）</w:t>
      </w:r>
      <w:r>
        <w:rPr>
          <w:rFonts w:hint="eastAsia"/>
        </w:rPr>
        <w:t>UDDI (Universal Description, Discovery &amp; Integration)</w:t>
      </w:r>
      <w:r>
        <w:rPr>
          <w:rFonts w:hint="eastAsia"/>
        </w:rPr>
        <w:t>：通用描述、发现</w:t>
      </w:r>
      <w:r>
        <w:rPr>
          <w:rFonts w:hint="eastAsia"/>
        </w:rPr>
        <w:lastRenderedPageBreak/>
        <w:t>和集成协议，是一个分布式的互联网服务注册机制，它集描述</w:t>
      </w:r>
      <w:r>
        <w:rPr>
          <w:rFonts w:hint="eastAsia"/>
        </w:rPr>
        <w:t>(Universal Description)</w:t>
      </w:r>
      <w:r>
        <w:rPr>
          <w:rFonts w:hint="eastAsia"/>
        </w:rPr>
        <w:t>、检索</w:t>
      </w:r>
      <w:r>
        <w:rPr>
          <w:rFonts w:hint="eastAsia"/>
        </w:rPr>
        <w:t>(Discovery)</w:t>
      </w:r>
      <w:r>
        <w:rPr>
          <w:rFonts w:hint="eastAsia"/>
        </w:rPr>
        <w:t>与集成</w:t>
      </w:r>
      <w:r>
        <w:rPr>
          <w:rFonts w:hint="eastAsia"/>
        </w:rPr>
        <w:t>(Integration)</w:t>
      </w:r>
      <w:r>
        <w:rPr>
          <w:rFonts w:hint="eastAsia"/>
        </w:rPr>
        <w:t>为一体，其核心是注册机制。</w:t>
      </w:r>
      <w:r>
        <w:rPr>
          <w:rFonts w:hint="eastAsia"/>
        </w:rPr>
        <w:t>UDDI</w:t>
      </w:r>
      <w:r>
        <w:rPr>
          <w:rFonts w:hint="eastAsia"/>
        </w:rPr>
        <w:t>实现了一组可公开访问的接口，通过这些接口，网络服务可以向服务信息库注册其服务信息、服务需求者可以找到分散在世界各地的网络服务。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14:paraId="526AD12E" w14:textId="77777777" w:rsidR="00115EFC" w:rsidRDefault="002E014E" w:rsidP="00115EFC">
      <w:pPr>
        <w:keepNext/>
        <w:ind w:firstLine="480"/>
        <w:jc w:val="center"/>
      </w:pPr>
      <w:r>
        <w:rPr>
          <w:noProof/>
        </w:rPr>
        <w:drawing>
          <wp:inline distT="0" distB="0" distL="0" distR="0" wp14:anchorId="2EAD9916" wp14:editId="54D6A494">
            <wp:extent cx="2686050" cy="2528941"/>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82952" cy="2526024"/>
                    </a:xfrm>
                    <a:prstGeom prst="rect">
                      <a:avLst/>
                    </a:prstGeom>
                    <a:noFill/>
                  </pic:spPr>
                </pic:pic>
              </a:graphicData>
            </a:graphic>
          </wp:inline>
        </w:drawing>
      </w:r>
    </w:p>
    <w:p w14:paraId="66E7A40E" w14:textId="77777777" w:rsidR="002E014E" w:rsidRDefault="00115EFC" w:rsidP="00115EF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6</w:t>
      </w:r>
      <w:r>
        <w:fldChar w:fldCharType="end"/>
      </w:r>
      <w:r>
        <w:rPr>
          <w:rFonts w:hint="eastAsia"/>
        </w:rPr>
        <w:t>SOA RPC</w:t>
      </w:r>
      <w:r>
        <w:rPr>
          <w:rFonts w:hint="eastAsia"/>
        </w:rPr>
        <w:t>的工作流程图</w:t>
      </w:r>
      <w:r w:rsidR="00174A38">
        <w:fldChar w:fldCharType="begin"/>
      </w:r>
      <w:r w:rsidR="00174A38">
        <w:instrText xml:space="preserve"> ADDIN EN.CITE &lt;EndNote&gt;&lt;Cite&gt;&lt;Author&gt;qjyong&lt;/Author&gt;&lt;RecNum&gt;34&lt;/RecNum&gt;&lt;DisplayText&gt;&lt;style face="superscript"&gt;[21]&lt;/style&gt;&lt;/DisplayText&gt;&lt;record&gt;&lt;rec-number&gt;34&lt;/rec-number&gt;&lt;foreign-keys&gt;&lt;key app="EN" db-id="5dzfeds9afa20pepxd95ep9jpa0easz5p5fz"&gt;34&lt;/key&gt;&lt;/foreign-keys&gt;&lt;ref-type name="Web Page"&gt;12&lt;/ref-type&gt;&lt;contributors&gt;&lt;authors&gt;&lt;author&gt;qjyong&lt;/author&gt;&lt;/authors&gt;&lt;/contributors&gt;&lt;titles&gt;&lt;/titles&gt;&lt;dates&gt;&lt;/dates&gt;&lt;urls&gt;&lt;related-urls&gt;&lt;url&gt;http://blog.csdn.net/qjyong/article/details/2148558&lt;/url&gt;&lt;/related-urls&gt;&lt;/urls&gt;&lt;custom1&gt;2014&lt;/custom1&gt;&lt;/record&gt;&lt;/Cite&gt;&lt;/EndNote&gt;</w:instrText>
      </w:r>
      <w:r w:rsidR="00174A38">
        <w:fldChar w:fldCharType="separate"/>
      </w:r>
      <w:r w:rsidR="00174A38" w:rsidRPr="00174A38">
        <w:rPr>
          <w:noProof/>
          <w:vertAlign w:val="superscript"/>
        </w:rPr>
        <w:t>[</w:t>
      </w:r>
      <w:hyperlink w:anchor="_ENREF_21" w:tooltip="qjyong,  #34" w:history="1">
        <w:r w:rsidR="00174A38" w:rsidRPr="00174A38">
          <w:rPr>
            <w:noProof/>
            <w:vertAlign w:val="superscript"/>
          </w:rPr>
          <w:t>21</w:t>
        </w:r>
      </w:hyperlink>
      <w:r w:rsidR="00174A38" w:rsidRPr="00174A38">
        <w:rPr>
          <w:noProof/>
          <w:vertAlign w:val="superscript"/>
        </w:rPr>
        <w:t>]</w:t>
      </w:r>
      <w:r w:rsidR="00174A38">
        <w:fldChar w:fldCharType="end"/>
      </w:r>
    </w:p>
    <w:p w14:paraId="5F8D9ED3" w14:textId="67478AF6" w:rsidR="00F93894" w:rsidRDefault="00F93894" w:rsidP="002E014E">
      <w:pPr>
        <w:ind w:firstLine="480"/>
      </w:pPr>
      <w:r>
        <w:rPr>
          <w:rFonts w:hint="eastAsia"/>
        </w:rPr>
        <w:t>Web</w:t>
      </w:r>
      <w:r>
        <w:rPr>
          <w:rFonts w:hint="eastAsia"/>
        </w:rPr>
        <w:t>服务的体系结构是基于</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服务中介者三个角色和发布、发现、绑定三个动作构建的。如图</w:t>
      </w:r>
      <w:r w:rsidR="00770FD0">
        <w:rPr>
          <w:rFonts w:hint="eastAsia"/>
        </w:rPr>
        <w:t>2-7</w:t>
      </w:r>
      <w:r>
        <w:rPr>
          <w:rFonts w:hint="eastAsia"/>
        </w:rPr>
        <w:t>所示</w:t>
      </w:r>
      <w:r>
        <w:rPr>
          <w:rFonts w:hint="eastAsia"/>
        </w:rPr>
        <w:t>:</w:t>
      </w:r>
    </w:p>
    <w:p w14:paraId="5712FA83" w14:textId="77777777" w:rsidR="00045800" w:rsidRDefault="002E014E" w:rsidP="00045800">
      <w:pPr>
        <w:keepNext/>
        <w:ind w:firstLine="480"/>
        <w:jc w:val="center"/>
      </w:pPr>
      <w:r>
        <w:rPr>
          <w:noProof/>
        </w:rPr>
        <w:drawing>
          <wp:inline distT="0" distB="0" distL="0" distR="0" wp14:anchorId="49749576" wp14:editId="1896A596">
            <wp:extent cx="2505075" cy="1771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05075" cy="1771650"/>
                    </a:xfrm>
                    <a:prstGeom prst="rect">
                      <a:avLst/>
                    </a:prstGeom>
                    <a:noFill/>
                    <a:ln>
                      <a:noFill/>
                    </a:ln>
                  </pic:spPr>
                </pic:pic>
              </a:graphicData>
            </a:graphic>
          </wp:inline>
        </w:drawing>
      </w:r>
    </w:p>
    <w:p w14:paraId="0E216915" w14:textId="77777777"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7</w:t>
      </w:r>
      <w:r>
        <w:fldChar w:fldCharType="end"/>
      </w:r>
      <w:r>
        <w:rPr>
          <w:rFonts w:hint="eastAsia"/>
        </w:rPr>
        <w:t>Web</w:t>
      </w:r>
      <w:r>
        <w:rPr>
          <w:rFonts w:hint="eastAsia"/>
        </w:rPr>
        <w:t>服务体系结构</w:t>
      </w:r>
    </w:p>
    <w:p w14:paraId="32C8F6EA" w14:textId="77777777" w:rsidR="00F93894" w:rsidRDefault="002E014E" w:rsidP="00F93894">
      <w:pPr>
        <w:ind w:firstLine="480"/>
      </w:pPr>
      <w:r w:rsidRPr="002E014E">
        <w:rPr>
          <w:rFonts w:hint="eastAsia"/>
        </w:rPr>
        <w:t>Web</w:t>
      </w:r>
      <w:r w:rsidRPr="002E014E">
        <w:rPr>
          <w:rFonts w:hint="eastAsia"/>
        </w:rPr>
        <w:t>服务提供者是</w:t>
      </w:r>
      <w:r w:rsidRPr="002E014E">
        <w:rPr>
          <w:rFonts w:hint="eastAsia"/>
        </w:rPr>
        <w:t>Web</w:t>
      </w:r>
      <w:r w:rsidRPr="002E014E">
        <w:rPr>
          <w:rFonts w:hint="eastAsia"/>
        </w:rPr>
        <w:t>服务的拥有者，它为其他服务和用户提供自己已有的功能；</w:t>
      </w:r>
      <w:r w:rsidRPr="002E014E">
        <w:rPr>
          <w:rFonts w:hint="eastAsia"/>
        </w:rPr>
        <w:t>Web</w:t>
      </w:r>
      <w:r w:rsidRPr="002E014E">
        <w:rPr>
          <w:rFonts w:hint="eastAsia"/>
        </w:rPr>
        <w:t>服务请求者是</w:t>
      </w:r>
      <w:r w:rsidRPr="002E014E">
        <w:rPr>
          <w:rFonts w:hint="eastAsia"/>
        </w:rPr>
        <w:t>Web</w:t>
      </w:r>
      <w:r w:rsidRPr="002E014E">
        <w:rPr>
          <w:rFonts w:hint="eastAsia"/>
        </w:rPr>
        <w:t>服务功能的使用者，它利用</w:t>
      </w:r>
      <w:r w:rsidRPr="002E014E">
        <w:rPr>
          <w:rFonts w:hint="eastAsia"/>
        </w:rPr>
        <w:t>SOAP</w:t>
      </w:r>
      <w:r w:rsidRPr="002E014E">
        <w:rPr>
          <w:rFonts w:hint="eastAsia"/>
        </w:rPr>
        <w:t>消息向</w:t>
      </w:r>
      <w:r w:rsidRPr="002E014E">
        <w:rPr>
          <w:rFonts w:hint="eastAsia"/>
        </w:rPr>
        <w:t>Web</w:t>
      </w:r>
      <w:r w:rsidRPr="002E014E">
        <w:rPr>
          <w:rFonts w:hint="eastAsia"/>
        </w:rPr>
        <w:lastRenderedPageBreak/>
        <w:t>服务提供者发送请求以获得服务；</w:t>
      </w:r>
      <w:r w:rsidRPr="002E014E">
        <w:rPr>
          <w:rFonts w:hint="eastAsia"/>
        </w:rPr>
        <w:t>Web</w:t>
      </w:r>
      <w:r w:rsidRPr="002E014E">
        <w:rPr>
          <w:rFonts w:hint="eastAsia"/>
        </w:rPr>
        <w:t>服务中介者的作用是把一个</w:t>
      </w:r>
      <w:r w:rsidRPr="002E014E">
        <w:rPr>
          <w:rFonts w:hint="eastAsia"/>
        </w:rPr>
        <w:t>Web</w:t>
      </w:r>
      <w:r w:rsidRPr="002E014E">
        <w:rPr>
          <w:rFonts w:hint="eastAsia"/>
        </w:rPr>
        <w:t>服务请求者与合适的</w:t>
      </w:r>
      <w:r w:rsidRPr="002E014E">
        <w:rPr>
          <w:rFonts w:hint="eastAsia"/>
        </w:rPr>
        <w:t>Web</w:t>
      </w:r>
      <w:r w:rsidRPr="002E014E">
        <w:rPr>
          <w:rFonts w:hint="eastAsia"/>
        </w:rPr>
        <w:t>服务提供者联系在一起，它充当管理者的角色，一般是</w:t>
      </w:r>
      <w:r w:rsidRPr="002E014E">
        <w:rPr>
          <w:rFonts w:hint="eastAsia"/>
        </w:rPr>
        <w:t>UDDI</w:t>
      </w:r>
      <w:r w:rsidRPr="002E014E">
        <w:rPr>
          <w:rFonts w:hint="eastAsia"/>
        </w:rPr>
        <w:t>。。如上图，显示了</w:t>
      </w:r>
      <w:r w:rsidRPr="002E014E">
        <w:rPr>
          <w:rFonts w:hint="eastAsia"/>
        </w:rPr>
        <w:t>Web</w:t>
      </w:r>
      <w:r w:rsidRPr="002E014E">
        <w:rPr>
          <w:rFonts w:hint="eastAsia"/>
        </w:rPr>
        <w:t>服务角色之间的关系：其中，“发布”是为了让用户或其他服务知道某个</w:t>
      </w:r>
      <w:r w:rsidRPr="002E014E">
        <w:rPr>
          <w:rFonts w:hint="eastAsia"/>
        </w:rPr>
        <w:t>Web</w:t>
      </w:r>
      <w:r w:rsidRPr="002E014E">
        <w:rPr>
          <w:rFonts w:hint="eastAsia"/>
        </w:rPr>
        <w:t>服务的存在和相关信息；“查找（发现）”是为了找到合适的</w:t>
      </w:r>
      <w:r w:rsidRPr="002E014E">
        <w:rPr>
          <w:rFonts w:hint="eastAsia"/>
        </w:rPr>
        <w:t>Web</w:t>
      </w:r>
      <w:r w:rsidRPr="002E014E">
        <w:rPr>
          <w:rFonts w:hint="eastAsia"/>
        </w:rPr>
        <w:t>服务；“绑定”则是在提供者与请求者之间建立某种联系</w:t>
      </w:r>
      <w:r w:rsidR="00F93894">
        <w:rPr>
          <w:rFonts w:hint="eastAsia"/>
        </w:rPr>
        <w:t>。</w:t>
      </w:r>
    </w:p>
    <w:p w14:paraId="62B52FE5" w14:textId="38B5231B" w:rsidR="00F93894" w:rsidRPr="00151920" w:rsidRDefault="005D2B65" w:rsidP="00EB577B">
      <w:pPr>
        <w:pStyle w:val="4"/>
        <w:numPr>
          <w:ilvl w:val="3"/>
          <w:numId w:val="30"/>
        </w:numPr>
        <w:ind w:left="0" w:firstLine="482"/>
        <w:rPr>
          <w:b w:val="0"/>
        </w:rPr>
      </w:pPr>
      <w:r>
        <w:rPr>
          <w:rFonts w:hint="eastAsia"/>
          <w:b w:val="0"/>
        </w:rPr>
        <w:t>针对多种</w:t>
      </w:r>
      <w:r w:rsidR="001C05DA">
        <w:rPr>
          <w:rFonts w:hint="eastAsia"/>
          <w:b w:val="0"/>
        </w:rPr>
        <w:t>推理引擎</w:t>
      </w:r>
      <w:r>
        <w:rPr>
          <w:rFonts w:hint="eastAsia"/>
          <w:b w:val="0"/>
        </w:rPr>
        <w:t>的</w:t>
      </w:r>
      <w:proofErr w:type="spellStart"/>
      <w:r>
        <w:rPr>
          <w:rFonts w:hint="eastAsia"/>
          <w:b w:val="0"/>
        </w:rPr>
        <w:t>WebService</w:t>
      </w:r>
      <w:proofErr w:type="spellEnd"/>
      <w:r w:rsidR="00B348D8">
        <w:rPr>
          <w:rFonts w:hint="eastAsia"/>
          <w:b w:val="0"/>
        </w:rPr>
        <w:t>模块设计</w:t>
      </w:r>
    </w:p>
    <w:p w14:paraId="5BFB4991" w14:textId="01E021CC" w:rsidR="00F93894" w:rsidRDefault="00F93894" w:rsidP="00F93894">
      <w:pPr>
        <w:ind w:firstLine="480"/>
      </w:pPr>
      <w:r>
        <w:rPr>
          <w:rFonts w:hint="eastAsia"/>
        </w:rPr>
        <w:t>为了满足系统的可扩展性需求，需要将推理实现的细节封装在推理模块内部，</w:t>
      </w:r>
      <w:r w:rsidR="00770FD0">
        <w:rPr>
          <w:rFonts w:hint="eastAsia"/>
        </w:rPr>
        <w:t>因此设计了如图</w:t>
      </w:r>
      <w:r w:rsidR="00770FD0">
        <w:rPr>
          <w:rFonts w:hint="eastAsia"/>
        </w:rPr>
        <w:t>2-8</w:t>
      </w:r>
      <w:r>
        <w:rPr>
          <w:rFonts w:hint="eastAsia"/>
        </w:rPr>
        <w:t>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14:paraId="524236A9" w14:textId="77777777" w:rsidR="00045800" w:rsidRDefault="0076028D" w:rsidP="00045800">
      <w:pPr>
        <w:keepNext/>
        <w:ind w:firstLine="480"/>
      </w:pPr>
      <w:r>
        <w:rPr>
          <w:rFonts w:ascii="Calibri" w:eastAsia="宋体" w:hAnsi="Calibri"/>
        </w:rPr>
        <w:pict w14:anchorId="665B3D89">
          <v:shape id="_x0000_i1028" type="#_x0000_t75" style="width:349.8pt;height:159.6pt">
            <v:imagedata r:id="rId47" o:title=""/>
          </v:shape>
        </w:pict>
      </w:r>
    </w:p>
    <w:p w14:paraId="5137DC51" w14:textId="77777777"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8</w:t>
      </w:r>
      <w:r>
        <w:fldChar w:fldCharType="end"/>
      </w:r>
      <w:r>
        <w:rPr>
          <w:rFonts w:hint="eastAsia"/>
        </w:rPr>
        <w:t>推理模块内部流程图</w:t>
      </w:r>
    </w:p>
    <w:p w14:paraId="670BF0FB" w14:textId="77777777" w:rsidR="00F93894" w:rsidRDefault="00F93894" w:rsidP="00F93894">
      <w:pPr>
        <w:ind w:firstLine="480"/>
      </w:pPr>
      <w:r>
        <w:rPr>
          <w:rFonts w:hint="eastAsia"/>
        </w:rPr>
        <w:t>1</w:t>
      </w:r>
      <w:r>
        <w:rPr>
          <w:rFonts w:hint="eastAsia"/>
        </w:rPr>
        <w:t>．</w:t>
      </w:r>
      <w:r w:rsidR="009A404B">
        <w:rPr>
          <w:rFonts w:hint="eastAsia"/>
        </w:rPr>
        <w:t xml:space="preserve"> </w:t>
      </w:r>
      <w:proofErr w:type="spellStart"/>
      <w:r>
        <w:rPr>
          <w:rFonts w:hint="eastAsia"/>
        </w:rPr>
        <w:t>SearchTemp</w:t>
      </w:r>
      <w:proofErr w:type="spellEnd"/>
      <w:r>
        <w:rPr>
          <w:rFonts w:hint="eastAsia"/>
        </w:rPr>
        <w:t xml:space="preserve">: </w:t>
      </w:r>
      <w:r>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14:paraId="5028BA0E" w14:textId="77777777" w:rsidR="00F93894" w:rsidRDefault="00F93894" w:rsidP="00F93894">
      <w:pPr>
        <w:ind w:firstLine="480"/>
      </w:pPr>
      <w:r>
        <w:rPr>
          <w:rFonts w:hint="eastAsia"/>
        </w:rPr>
        <w:t>2</w:t>
      </w:r>
      <w:r>
        <w:rPr>
          <w:rFonts w:hint="eastAsia"/>
        </w:rPr>
        <w:t>．</w:t>
      </w:r>
      <w:r w:rsidR="009A404B">
        <w:rPr>
          <w:rFonts w:hint="eastAsia"/>
        </w:rPr>
        <w:t xml:space="preserve"> </w:t>
      </w:r>
      <w:proofErr w:type="spellStart"/>
      <w:r>
        <w:rPr>
          <w:rFonts w:hint="eastAsia"/>
        </w:rPr>
        <w:t>DataAdapter</w:t>
      </w:r>
      <w:proofErr w:type="spellEnd"/>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14:paraId="45768201" w14:textId="77777777" w:rsidR="00F93894" w:rsidRDefault="00F93894" w:rsidP="00F93894">
      <w:pPr>
        <w:ind w:firstLine="480"/>
      </w:pPr>
      <w:r>
        <w:rPr>
          <w:rFonts w:hint="eastAsia"/>
        </w:rPr>
        <w:t>3</w:t>
      </w:r>
      <w:r>
        <w:rPr>
          <w:rFonts w:hint="eastAsia"/>
        </w:rPr>
        <w:t>．</w:t>
      </w:r>
      <w:r w:rsidR="009A404B">
        <w:rPr>
          <w:rFonts w:hint="eastAsia"/>
        </w:rPr>
        <w:t xml:space="preserve"> </w:t>
      </w:r>
      <w:r>
        <w:rPr>
          <w:rFonts w:hint="eastAsia"/>
        </w:rPr>
        <w:t>Inference</w:t>
      </w:r>
      <w:r>
        <w:rPr>
          <w:rFonts w:hint="eastAsia"/>
        </w:rPr>
        <w:t>：根据输入的知识和数据根据一定的方法进行推理，推理结束后输出结论，通过</w:t>
      </w:r>
      <w:proofErr w:type="spellStart"/>
      <w:r>
        <w:rPr>
          <w:rFonts w:hint="eastAsia"/>
        </w:rPr>
        <w:t>DataAdapter</w:t>
      </w:r>
      <w:proofErr w:type="spellEnd"/>
      <w:r>
        <w:rPr>
          <w:rFonts w:hint="eastAsia"/>
        </w:rPr>
        <w:t>返回给</w:t>
      </w:r>
      <w:proofErr w:type="spellStart"/>
      <w:r>
        <w:rPr>
          <w:rFonts w:hint="eastAsia"/>
        </w:rPr>
        <w:t>WebService</w:t>
      </w:r>
      <w:proofErr w:type="spellEnd"/>
      <w:r>
        <w:rPr>
          <w:rFonts w:hint="eastAsia"/>
        </w:rPr>
        <w:t>的请求方。</w:t>
      </w:r>
    </w:p>
    <w:p w14:paraId="6E662ED0" w14:textId="7A38E17F" w:rsidR="00F93894" w:rsidRPr="00F93894" w:rsidRDefault="00F93894" w:rsidP="00F93894">
      <w:pPr>
        <w:ind w:firstLine="480"/>
      </w:pPr>
      <w:r>
        <w:rPr>
          <w:rFonts w:hint="eastAsia"/>
        </w:rPr>
        <w:t>通过以上的</w:t>
      </w:r>
      <w:r w:rsidR="001C05DA">
        <w:rPr>
          <w:rFonts w:hint="eastAsia"/>
        </w:rPr>
        <w:t>模块设计</w:t>
      </w:r>
      <w:r>
        <w:rPr>
          <w:rFonts w:hint="eastAsia"/>
        </w:rPr>
        <w:t>，实现了对不同疾病的数据和知识库的开放性，可以添加与系统平台不同的推理引擎，知识库的更新和数据需求的变化都可以通过修改外部文件完成。</w:t>
      </w:r>
    </w:p>
    <w:p w14:paraId="740DC478" w14:textId="57808B01" w:rsidR="00AE0A01" w:rsidRDefault="00AE0A01" w:rsidP="00AE0A01">
      <w:pPr>
        <w:ind w:firstLine="480"/>
      </w:pPr>
      <w:r>
        <w:rPr>
          <w:rFonts w:hint="eastAsia"/>
        </w:rPr>
        <w:lastRenderedPageBreak/>
        <w:t>一个</w:t>
      </w:r>
      <w:proofErr w:type="spellStart"/>
      <w:r>
        <w:rPr>
          <w:rFonts w:hint="eastAsia"/>
        </w:rPr>
        <w:t>Web</w:t>
      </w:r>
      <w:r w:rsidR="000E2473">
        <w:rPr>
          <w:rFonts w:hint="eastAsia"/>
        </w:rPr>
        <w:t>Service</w:t>
      </w:r>
      <w:proofErr w:type="spellEnd"/>
      <w:r w:rsidR="00B348D8">
        <w:rPr>
          <w:rFonts w:hint="eastAsia"/>
        </w:rPr>
        <w:t>的周期主要包括服务的构建和</w:t>
      </w:r>
      <w:r>
        <w:rPr>
          <w:rFonts w:hint="eastAsia"/>
        </w:rPr>
        <w:t>部署、服务的运行以及服务的维护</w:t>
      </w:r>
      <w:r w:rsidR="00B348D8">
        <w:rPr>
          <w:rFonts w:hint="eastAsia"/>
        </w:rPr>
        <w:t>三</w:t>
      </w:r>
      <w:r>
        <w:rPr>
          <w:rFonts w:hint="eastAsia"/>
        </w:rPr>
        <w:t>个阶段。</w:t>
      </w:r>
      <w:r w:rsidR="000E2473">
        <w:rPr>
          <w:rFonts w:hint="eastAsia"/>
        </w:rPr>
        <w:t>基于</w:t>
      </w:r>
      <w:proofErr w:type="spellStart"/>
      <w:r w:rsidR="000E2473">
        <w:rPr>
          <w:rFonts w:hint="eastAsia"/>
        </w:rPr>
        <w:t>WebService</w:t>
      </w:r>
      <w:proofErr w:type="spellEnd"/>
      <w:r w:rsidR="000E2473">
        <w:rPr>
          <w:rFonts w:hint="eastAsia"/>
        </w:rPr>
        <w:t>的</w:t>
      </w:r>
      <w:r>
        <w:rPr>
          <w:rFonts w:hint="eastAsia"/>
        </w:rPr>
        <w:t>推理引擎的创建过程其实与其他任何类型的应用程序的创建过程并没有什么区别，都是经历从应用程序的设计、代码的编写与部署到应用程序的最终使用的一个周期。</w:t>
      </w:r>
    </w:p>
    <w:p w14:paraId="10C1B2FF" w14:textId="0E2BCC27" w:rsidR="00AE0A01" w:rsidRDefault="00AE0A01" w:rsidP="00B348D8">
      <w:pPr>
        <w:ind w:firstLine="480"/>
      </w:pPr>
      <w:r>
        <w:rPr>
          <w:rFonts w:hint="eastAsia"/>
        </w:rPr>
        <w:t>1)</w:t>
      </w:r>
      <w:r>
        <w:rPr>
          <w:rFonts w:hint="eastAsia"/>
        </w:rPr>
        <w:t>服务的构建</w:t>
      </w:r>
      <w:r w:rsidR="00B348D8">
        <w:rPr>
          <w:rFonts w:hint="eastAsia"/>
        </w:rPr>
        <w:t>与部署</w:t>
      </w:r>
      <w:r>
        <w:rPr>
          <w:rFonts w:hint="eastAsia"/>
        </w:rPr>
        <w:t>。服务的构建包括服务的开发和服务的测试、服务接口描述的定义。可以通过根据新的推理需求创建新的推理引擎服务或者可以根据其他的推理引擎服务和应用程序组合成新的推理引擎服务。服务的部署主要是在推理引擎服务实现完后，服务提供者向服务注册中心发布服务接口，并将服务的可执行文件部署在执行环境中。</w:t>
      </w:r>
    </w:p>
    <w:p w14:paraId="71FCAD83" w14:textId="5BA5B50F" w:rsidR="00AE0A01" w:rsidRDefault="00B348D8" w:rsidP="00AE0A01">
      <w:pPr>
        <w:ind w:firstLine="480"/>
      </w:pPr>
      <w:r>
        <w:rPr>
          <w:rFonts w:hint="eastAsia"/>
        </w:rPr>
        <w:t>2</w:t>
      </w:r>
      <w:r w:rsidR="00AE0A01">
        <w:rPr>
          <w:rFonts w:hint="eastAsia"/>
        </w:rPr>
        <w:t>)</w:t>
      </w:r>
      <w:r w:rsidR="00AE0A01">
        <w:rPr>
          <w:rFonts w:hint="eastAsia"/>
        </w:rPr>
        <w:t>服务的运行。在运行阶段，由于服务已经被部署，服务请求者就可以查找服务、调用服务。系统通过动态调用的方式，根据推理的方法的需求，获取相应的推理服务。</w:t>
      </w:r>
    </w:p>
    <w:p w14:paraId="0599625F" w14:textId="080B2C42" w:rsidR="006F0B6C" w:rsidRDefault="00B348D8" w:rsidP="00AE0A01">
      <w:pPr>
        <w:ind w:firstLine="480"/>
      </w:pPr>
      <w:r>
        <w:rPr>
          <w:rFonts w:hint="eastAsia"/>
        </w:rPr>
        <w:t>3</w:t>
      </w:r>
      <w:r w:rsidR="00AE0A01">
        <w:rPr>
          <w:rFonts w:hint="eastAsia"/>
        </w:rPr>
        <w:t>)</w:t>
      </w:r>
      <w:r w:rsidR="00AE0A01">
        <w:rPr>
          <w:rFonts w:hint="eastAsia"/>
        </w:rPr>
        <w:t>服务的维护。维护阶段包括管理和更新推理引擎服务应用程序，主要是对于推理方法或者知识库的改进和更新。</w:t>
      </w:r>
    </w:p>
    <w:p w14:paraId="685F79A7" w14:textId="77777777" w:rsidR="00AE0A01" w:rsidRDefault="00450ABB" w:rsidP="00DF60E1">
      <w:pPr>
        <w:pStyle w:val="2"/>
        <w:numPr>
          <w:ilvl w:val="1"/>
          <w:numId w:val="30"/>
        </w:numPr>
        <w:ind w:left="142" w:hanging="142"/>
        <w:rPr>
          <w:rFonts w:cs="Times New Roman"/>
        </w:rPr>
      </w:pPr>
      <w:bookmarkStart w:id="17" w:name="_Toc380699001"/>
      <w:r>
        <w:rPr>
          <w:rFonts w:cs="Times New Roman" w:hint="eastAsia"/>
        </w:rPr>
        <w:t>系统框架设计</w:t>
      </w:r>
      <w:bookmarkEnd w:id="17"/>
    </w:p>
    <w:p w14:paraId="5322476B" w14:textId="44DD299E" w:rsidR="000E2473" w:rsidRDefault="000E2473" w:rsidP="00FB09A9">
      <w:pPr>
        <w:ind w:firstLineChars="175" w:firstLine="420"/>
      </w:pPr>
      <w:r w:rsidRPr="000E2473">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w:t>
      </w:r>
      <w:r w:rsidR="006A6C9C">
        <w:rPr>
          <w:rFonts w:hint="eastAsia"/>
        </w:rPr>
        <w:t>框架各模块进行一定的扩展，并设计具有开放性和扩展性的系统框架</w:t>
      </w:r>
      <w:r>
        <w:rPr>
          <w:rFonts w:hint="eastAsia"/>
        </w:rPr>
        <w:t>。</w:t>
      </w:r>
    </w:p>
    <w:p w14:paraId="31CADCC7" w14:textId="77777777" w:rsidR="005776D3" w:rsidRPr="005776D3" w:rsidRDefault="00FB09A9" w:rsidP="00FB09A9">
      <w:pPr>
        <w:ind w:firstLineChars="175" w:firstLine="420"/>
      </w:pPr>
      <w:r w:rsidRPr="00FB09A9">
        <w:rPr>
          <w:rFonts w:hint="eastAsia"/>
        </w:rPr>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14:paraId="4E84815A" w14:textId="77777777" w:rsidR="00AE0A01" w:rsidRPr="00CD709C" w:rsidRDefault="00AE0A01" w:rsidP="00EA4234">
      <w:pPr>
        <w:pStyle w:val="3"/>
        <w:numPr>
          <w:ilvl w:val="2"/>
          <w:numId w:val="30"/>
        </w:numPr>
        <w:ind w:left="567"/>
        <w:rPr>
          <w:rFonts w:cs="Times New Roman"/>
          <w:b w:val="0"/>
        </w:rPr>
      </w:pPr>
      <w:bookmarkStart w:id="18" w:name="_Toc380699002"/>
      <w:r w:rsidRPr="00CD709C">
        <w:rPr>
          <w:rFonts w:cs="Times New Roman" w:hint="eastAsia"/>
          <w:b w:val="0"/>
        </w:rPr>
        <w:lastRenderedPageBreak/>
        <w:t>云计算简介</w:t>
      </w:r>
      <w:bookmarkEnd w:id="18"/>
    </w:p>
    <w:p w14:paraId="4C634957" w14:textId="77777777"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）等传统计算机技术与网络技术发展融合发展起来的。云计算的演化过程如下图所示：</w:t>
      </w:r>
      <w:r>
        <w:t xml:space="preserve"> </w:t>
      </w:r>
    </w:p>
    <w:p w14:paraId="18015ACF" w14:textId="77777777" w:rsidR="0032682F" w:rsidRDefault="000B3670" w:rsidP="0032682F">
      <w:pPr>
        <w:keepNext/>
        <w:ind w:firstLine="480"/>
        <w:jc w:val="center"/>
      </w:pPr>
      <w:r>
        <w:rPr>
          <w:noProof/>
        </w:rPr>
        <w:drawing>
          <wp:inline distT="0" distB="0" distL="0" distR="0" wp14:anchorId="5554AD00" wp14:editId="2C7DB8FC">
            <wp:extent cx="3034867" cy="1539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40031" cy="1541834"/>
                    </a:xfrm>
                    <a:prstGeom prst="rect">
                      <a:avLst/>
                    </a:prstGeom>
                    <a:noFill/>
                    <a:ln>
                      <a:noFill/>
                    </a:ln>
                  </pic:spPr>
                </pic:pic>
              </a:graphicData>
            </a:graphic>
          </wp:inline>
        </w:drawing>
      </w:r>
    </w:p>
    <w:p w14:paraId="070586A1" w14:textId="77777777" w:rsidR="00AE0A01" w:rsidRDefault="0032682F" w:rsidP="0032682F">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9</w:t>
      </w:r>
      <w:r>
        <w:fldChar w:fldCharType="end"/>
      </w:r>
      <w:r>
        <w:rPr>
          <w:rFonts w:hint="eastAsia"/>
        </w:rPr>
        <w:t>云计算演化过程</w:t>
      </w:r>
    </w:p>
    <w:p w14:paraId="7A0A7047" w14:textId="77777777"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云计算是一种基于互联网的计算方式，通过这种方式，共享的软硬件资源和信息可以按需提供给计算机和其他设备。从狭义上看，云计算是指</w:t>
      </w:r>
      <w:r w:rsidRPr="006F43D2">
        <w:rPr>
          <w:rFonts w:hint="eastAsia"/>
        </w:rPr>
        <w:t>IT</w:t>
      </w:r>
      <w:r w:rsidRPr="006F43D2">
        <w:rPr>
          <w:rFonts w:hint="eastAsia"/>
        </w:rPr>
        <w:t>基础设施的交付和使用模式，通过网络以按需、易扩展的方式获得所需的资源（硬件、平台、软件）。提供资源的网络被称为“云”。“云”中的资源在使用者看来是可以无限扩展的，并且可以随时获取，按需使用，随时扩展，按使用付费。这种特性经常被称为像水电一样使用</w:t>
      </w:r>
      <w:r w:rsidRPr="006F43D2">
        <w:rPr>
          <w:rFonts w:hint="eastAsia"/>
        </w:rPr>
        <w:t>IT</w:t>
      </w:r>
      <w:r w:rsidRPr="006F43D2">
        <w:rPr>
          <w:rFonts w:hint="eastAsia"/>
        </w:rPr>
        <w:t>基础设施；从广义上看，云计算是指服务的交付和使用模式，通过网络以按需、易扩展的方式获得所需的服务。这种服务可以是</w:t>
      </w:r>
      <w:r w:rsidRPr="006F43D2">
        <w:rPr>
          <w:rFonts w:hint="eastAsia"/>
        </w:rPr>
        <w:t>IT</w:t>
      </w:r>
      <w:r w:rsidRPr="006F43D2">
        <w:rPr>
          <w:rFonts w:hint="eastAsia"/>
        </w:rPr>
        <w:t>和软件、互联网相关的，也可以是任意其他的服务。</w:t>
      </w:r>
    </w:p>
    <w:p w14:paraId="7D8250EB" w14:textId="77777777" w:rsidR="00AE0A01" w:rsidRDefault="00AE0A01" w:rsidP="00AE0A01">
      <w:pPr>
        <w:ind w:firstLine="480"/>
      </w:pPr>
      <w:r>
        <w:rPr>
          <w:rFonts w:hint="eastAsia"/>
        </w:rPr>
        <w:t>云计算所具备的特征如下：</w:t>
      </w:r>
    </w:p>
    <w:p w14:paraId="0B6754C4" w14:textId="77777777" w:rsidR="00AE0A01" w:rsidRDefault="001229B1" w:rsidP="00AE0A01">
      <w:pPr>
        <w:ind w:firstLine="480"/>
      </w:pPr>
      <w:r>
        <w:rPr>
          <w:rFonts w:hint="eastAsia"/>
        </w:rPr>
        <w:t>1</w:t>
      </w:r>
      <w:r w:rsidR="00AE0A01">
        <w:rPr>
          <w:rFonts w:hint="eastAsia"/>
        </w:rPr>
        <w:t>)</w:t>
      </w:r>
      <w:r w:rsidR="00AE0A01">
        <w:rPr>
          <w:rFonts w:hint="eastAsia"/>
        </w:rPr>
        <w:t>易于动态扩展</w:t>
      </w:r>
    </w:p>
    <w:p w14:paraId="162B8D64" w14:textId="77777777" w:rsidR="00AE0A01" w:rsidRDefault="00841CC3" w:rsidP="00AE0A01">
      <w:pPr>
        <w:ind w:firstLine="480"/>
      </w:pPr>
      <w:r>
        <w:rPr>
          <w:rFonts w:hint="eastAsia"/>
        </w:rPr>
        <w:t>云计算与传统计算模式相比，可扩展性是最突出的优势。通过云计算可以集成</w:t>
      </w:r>
      <w:r w:rsidR="00AE0A01">
        <w:rPr>
          <w:rFonts w:hint="eastAsia"/>
        </w:rPr>
        <w:t>硬件种类、网络类型、</w:t>
      </w:r>
      <w:r w:rsidR="00A04F37">
        <w:rPr>
          <w:rFonts w:hint="eastAsia"/>
        </w:rPr>
        <w:t>操作系统、软件平台等各不相同的各种计算设备，因此，在需要时</w:t>
      </w:r>
      <w:r w:rsidR="00AE0A01">
        <w:rPr>
          <w:rFonts w:hint="eastAsia"/>
        </w:rPr>
        <w:t>可以得到方便和快速的扩展</w:t>
      </w:r>
      <w:r w:rsidR="00A04F37" w:rsidRPr="00A04F37">
        <w:rPr>
          <w:rFonts w:hint="eastAsia"/>
        </w:rPr>
        <w:t>平台的计算和存储能力</w:t>
      </w:r>
      <w:r w:rsidR="00AE0A01">
        <w:rPr>
          <w:rFonts w:hint="eastAsia"/>
        </w:rPr>
        <w:t>。</w:t>
      </w:r>
      <w:r w:rsidR="00A04F37">
        <w:rPr>
          <w:rFonts w:hint="eastAsia"/>
        </w:rPr>
        <w:t>传统计算平台需要几天甚至几周的</w:t>
      </w:r>
      <w:r w:rsidR="00AE0A01">
        <w:rPr>
          <w:rFonts w:hint="eastAsia"/>
        </w:rPr>
        <w:t>时间</w:t>
      </w:r>
      <w:r w:rsidR="00A04F37">
        <w:rPr>
          <w:rFonts w:hint="eastAsia"/>
        </w:rPr>
        <w:t>进行系统升级</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14:paraId="1FDBF2EC" w14:textId="77777777" w:rsidR="00AE0A01" w:rsidRDefault="001229B1" w:rsidP="00AE0A01">
      <w:pPr>
        <w:ind w:firstLine="480"/>
      </w:pPr>
      <w:r>
        <w:rPr>
          <w:rFonts w:hint="eastAsia"/>
        </w:rPr>
        <w:t>2</w:t>
      </w:r>
      <w:r w:rsidR="00AE0A01">
        <w:rPr>
          <w:rFonts w:hint="eastAsia"/>
        </w:rPr>
        <w:t>)</w:t>
      </w:r>
      <w:r w:rsidR="00AE0A01">
        <w:rPr>
          <w:rFonts w:hint="eastAsia"/>
        </w:rPr>
        <w:t>虚拟化与服务</w:t>
      </w:r>
    </w:p>
    <w:p w14:paraId="5403070C" w14:textId="77777777" w:rsidR="00AE0A01" w:rsidRDefault="00F5245C" w:rsidP="00AE0A01">
      <w:pPr>
        <w:ind w:firstLine="480"/>
      </w:pPr>
      <w:r>
        <w:rPr>
          <w:rFonts w:hint="eastAsia"/>
        </w:rPr>
        <w:lastRenderedPageBreak/>
        <w:t>对于</w:t>
      </w:r>
      <w:r w:rsidR="00AE0A01">
        <w:rPr>
          <w:rFonts w:hint="eastAsia"/>
        </w:rPr>
        <w:t>用户</w:t>
      </w:r>
      <w:r>
        <w:rPr>
          <w:rFonts w:hint="eastAsia"/>
        </w:rPr>
        <w:t>来说，虚拟化代表着</w:t>
      </w:r>
      <w:r w:rsidRPr="00F5245C">
        <w:rPr>
          <w:rFonts w:hint="eastAsia"/>
        </w:rPr>
        <w:t>获得计算服务的唯一接口</w:t>
      </w:r>
      <w:r>
        <w:rPr>
          <w:rFonts w:hint="eastAsia"/>
        </w:rPr>
        <w:t>，</w:t>
      </w:r>
      <w:r w:rsidRPr="00F5245C">
        <w:rPr>
          <w:rFonts w:hint="eastAsia"/>
        </w:rPr>
        <w:t>无论一个云计算平台实际整合了多少计算设备，</w:t>
      </w:r>
      <w:r w:rsidR="00AE0A01">
        <w:rPr>
          <w:rFonts w:hint="eastAsia"/>
        </w:rPr>
        <w:t>其就是一个单一实体</w:t>
      </w:r>
      <w:r w:rsidR="00B051E6">
        <w:rPr>
          <w:rFonts w:hint="eastAsia"/>
        </w:rPr>
        <w:t>。由于应用了虚拟化技术，云计算平台</w:t>
      </w:r>
      <w:r w:rsidR="00AE0A01">
        <w:rPr>
          <w:rFonts w:hint="eastAsia"/>
        </w:rPr>
        <w:t>可以将多个计算任务放在同一台功能强大的设备</w:t>
      </w:r>
      <w:r w:rsidR="00AE0A01">
        <w:rPr>
          <w:rFonts w:hint="eastAsia"/>
        </w:rPr>
        <w:t>(</w:t>
      </w:r>
      <w:r w:rsidR="00AE0A01">
        <w:rPr>
          <w:rFonts w:hint="eastAsia"/>
        </w:rPr>
        <w:t>如大型工作站</w:t>
      </w:r>
      <w:r w:rsidR="00AE0A01">
        <w:rPr>
          <w:rFonts w:hint="eastAsia"/>
        </w:rPr>
        <w:t>)</w:t>
      </w:r>
      <w:r w:rsidR="00B051E6">
        <w:rPr>
          <w:rFonts w:hint="eastAsia"/>
        </w:rPr>
        <w:t>上运行，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动态分配计算资源和构造系统平台。</w:t>
      </w:r>
      <w:r w:rsidR="00DE5216">
        <w:rPr>
          <w:rFonts w:hint="eastAsia"/>
        </w:rPr>
        <w:t>而且</w:t>
      </w:r>
      <w:r w:rsidR="00AE0A01">
        <w:rPr>
          <w:rFonts w:hint="eastAsia"/>
        </w:rPr>
        <w:t>，若干设备的故障不影响云计算平台整体运行，也不会中断向用户提供服务。</w:t>
      </w:r>
    </w:p>
    <w:p w14:paraId="133243DC" w14:textId="77777777"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14:paraId="0A620300" w14:textId="77777777"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174A38">
        <w:instrText xml:space="preserve"> ADDIN EN.CITE &lt;EndNote&gt;&lt;Cite&gt;&lt;Author&gt;Mell&lt;/Author&gt;&lt;Year&gt;2009&lt;/Year&gt;&lt;RecNum&gt;29&lt;/RecNum&gt;&lt;DisplayText&gt;&lt;style face="superscript"&gt;[22]&lt;/style&gt;&lt;/DisplayText&gt;&lt;record&gt;&lt;rec-number&gt;29&lt;/rec-number&gt;&lt;foreign-keys&gt;&lt;key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174A38" w:rsidRPr="00174A38">
        <w:rPr>
          <w:noProof/>
          <w:vertAlign w:val="superscript"/>
        </w:rPr>
        <w:t>[</w:t>
      </w:r>
      <w:hyperlink w:anchor="_ENREF_22" w:tooltip="Mell, 2009 #29" w:history="1">
        <w:r w:rsidR="00174A38" w:rsidRPr="00174A38">
          <w:rPr>
            <w:noProof/>
            <w:vertAlign w:val="superscript"/>
          </w:rPr>
          <w:t>22</w:t>
        </w:r>
      </w:hyperlink>
      <w:r w:rsidR="00174A38" w:rsidRPr="00174A38">
        <w:rPr>
          <w:noProof/>
          <w:vertAlign w:val="superscript"/>
        </w:rPr>
        <w:t>]</w:t>
      </w:r>
      <w:r w:rsidR="00FD020D">
        <w:fldChar w:fldCharType="end"/>
      </w:r>
      <w:r>
        <w:rPr>
          <w:rFonts w:hint="eastAsia"/>
        </w:rPr>
        <w:t>：</w:t>
      </w:r>
    </w:p>
    <w:p w14:paraId="6D19D3B1" w14:textId="77777777" w:rsidR="00DA4641" w:rsidRDefault="00AE0A01" w:rsidP="00532E95">
      <w:pPr>
        <w:ind w:firstLine="480"/>
      </w:pPr>
      <w:r>
        <w:rPr>
          <w:rFonts w:hint="eastAsia"/>
        </w:rPr>
        <w:t>软件即服务</w:t>
      </w:r>
      <w:r>
        <w:rPr>
          <w:rFonts w:hint="eastAsia"/>
        </w:rPr>
        <w:t xml:space="preserve"> (</w:t>
      </w:r>
      <w:r w:rsidR="00DA4641" w:rsidRPr="00DA4641">
        <w:t>Software-as-a-service</w:t>
      </w:r>
      <w:r w:rsidR="00917C50">
        <w:rPr>
          <w:rFonts w:hint="eastAsia"/>
        </w:rPr>
        <w:t>，</w:t>
      </w:r>
      <w:proofErr w:type="spellStart"/>
      <w:r>
        <w:rPr>
          <w:rFonts w:hint="eastAsia"/>
        </w:rPr>
        <w:t>SaaS</w:t>
      </w:r>
      <w:proofErr w:type="spellEnd"/>
      <w:r>
        <w:rPr>
          <w:rFonts w:hint="eastAsia"/>
        </w:rPr>
        <w:t>)</w:t>
      </w:r>
      <w:r>
        <w:rPr>
          <w:rFonts w:hint="eastAsia"/>
        </w:rPr>
        <w:t>：消费者使用应用程序，但并不掌控操作系统、硬件或运作的网络基础架构。是一种服务观念的基础，软件服务供应商以租赁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w:t>
      </w:r>
      <w:r w:rsidR="00DA4641">
        <w:rPr>
          <w:rFonts w:hint="eastAsia"/>
        </w:rPr>
        <w:t>。</w:t>
      </w:r>
    </w:p>
    <w:p w14:paraId="12DB0C17" w14:textId="77777777" w:rsidR="00AE0A01" w:rsidRDefault="00AE0A01" w:rsidP="00532E95">
      <w:pPr>
        <w:ind w:firstLine="480"/>
      </w:pPr>
      <w:r>
        <w:rPr>
          <w:rFonts w:hint="eastAsia"/>
        </w:rPr>
        <w:t>平台即服务</w:t>
      </w:r>
      <w:r>
        <w:rPr>
          <w:rFonts w:hint="eastAsia"/>
        </w:rPr>
        <w:t xml:space="preserve"> (</w:t>
      </w:r>
      <w:r w:rsidR="00112B43" w:rsidRPr="00112B43">
        <w:t>Platform-as-a-Service</w:t>
      </w:r>
      <w:r w:rsidR="00917C50">
        <w:rPr>
          <w:rFonts w:hint="eastAsia"/>
        </w:rPr>
        <w:t>，</w:t>
      </w:r>
      <w:proofErr w:type="spellStart"/>
      <w:r>
        <w:rPr>
          <w:rFonts w:hint="eastAsia"/>
        </w:rPr>
        <w:t>PaaS</w:t>
      </w:r>
      <w:proofErr w:type="spellEnd"/>
      <w:r>
        <w:rPr>
          <w:rFonts w:hint="eastAsia"/>
        </w:rPr>
        <w:t>)</w:t>
      </w:r>
      <w:r>
        <w:rPr>
          <w:rFonts w:hint="eastAsia"/>
        </w:rPr>
        <w:t>：</w:t>
      </w:r>
      <w:r w:rsidR="00112B43" w:rsidRPr="00112B43">
        <w:rPr>
          <w:rFonts w:hint="eastAsia"/>
        </w:rPr>
        <w:t>将软件研发的平台（计世资讯定义为业务基础平台）作为一种服务，以</w:t>
      </w:r>
      <w:proofErr w:type="spellStart"/>
      <w:r w:rsidR="00112B43" w:rsidRPr="00112B43">
        <w:rPr>
          <w:rFonts w:hint="eastAsia"/>
        </w:rPr>
        <w:t>SaaS</w:t>
      </w:r>
      <w:proofErr w:type="spellEnd"/>
      <w:r w:rsidR="00112B43">
        <w:rPr>
          <w:rFonts w:hint="eastAsia"/>
        </w:rPr>
        <w:t>的模式提交给用户。用户</w:t>
      </w:r>
      <w:r>
        <w:rPr>
          <w:rFonts w:hint="eastAsia"/>
        </w:rPr>
        <w:t>掌控运作应用程序的环境（也拥有主机部分掌控权），但并不掌控操作系统、硬件或运作的网络基础架构。</w:t>
      </w:r>
    </w:p>
    <w:p w14:paraId="786B7949" w14:textId="77777777" w:rsidR="00DA4641" w:rsidRDefault="00AE0A01" w:rsidP="00532E95">
      <w:pPr>
        <w:ind w:firstLineChars="0" w:firstLine="420"/>
      </w:pPr>
      <w:r>
        <w:rPr>
          <w:rFonts w:hint="eastAsia"/>
        </w:rPr>
        <w:t>基础架构即服务</w:t>
      </w:r>
      <w:r>
        <w:rPr>
          <w:rFonts w:hint="eastAsia"/>
        </w:rPr>
        <w:t xml:space="preserve"> (</w:t>
      </w:r>
      <w:r w:rsidR="00917C50" w:rsidRPr="00917C50">
        <w:t>Infrastructure as a Service</w:t>
      </w:r>
      <w:r w:rsidR="00917C50">
        <w:rPr>
          <w:rFonts w:hint="eastAsia"/>
        </w:rPr>
        <w:t>，</w:t>
      </w:r>
      <w:proofErr w:type="spellStart"/>
      <w:r>
        <w:rPr>
          <w:rFonts w:hint="eastAsia"/>
        </w:rPr>
        <w:t>IaaS</w:t>
      </w:r>
      <w:proofErr w:type="spellEnd"/>
      <w:r>
        <w:rPr>
          <w:rFonts w:hint="eastAsia"/>
        </w:rPr>
        <w:t>)</w:t>
      </w:r>
      <w:r>
        <w:rPr>
          <w:rFonts w:hint="eastAsia"/>
        </w:rPr>
        <w:t>：消费者使用“基础计算资源”，如处理能力、存储空间、网络组件或中间件。</w:t>
      </w:r>
      <w:r w:rsidR="000E198F" w:rsidRPr="000E198F">
        <w:rPr>
          <w:rFonts w:hint="eastAsia"/>
        </w:rPr>
        <w:t>消费者通过</w:t>
      </w:r>
      <w:r w:rsidR="000E198F" w:rsidRPr="000E198F">
        <w:rPr>
          <w:rFonts w:hint="eastAsia"/>
        </w:rPr>
        <w:t xml:space="preserve">Internet </w:t>
      </w:r>
      <w:r w:rsidR="000E198F" w:rsidRPr="000E198F">
        <w:rPr>
          <w:rFonts w:hint="eastAsia"/>
        </w:rPr>
        <w:t>可以从完善的计算机基础设施获得服务</w:t>
      </w:r>
      <w:r w:rsidR="000E198F">
        <w:rPr>
          <w:rFonts w:hint="eastAsia"/>
        </w:rPr>
        <w:t>，例如</w:t>
      </w:r>
      <w:r>
        <w:rPr>
          <w:rFonts w:hint="eastAsia"/>
        </w:rPr>
        <w:t>掌控操作系统、</w:t>
      </w:r>
      <w:r w:rsidR="000E198F">
        <w:rPr>
          <w:rFonts w:hint="eastAsia"/>
        </w:rPr>
        <w:t>存储空间、已部署的应</w:t>
      </w:r>
      <w:r w:rsidR="000E198F">
        <w:rPr>
          <w:rFonts w:hint="eastAsia"/>
        </w:rPr>
        <w:lastRenderedPageBreak/>
        <w:t>用程序及网络组件（如防火墙、负载平衡器等）</w:t>
      </w:r>
      <w:r>
        <w:rPr>
          <w:rFonts w:hint="eastAsia"/>
        </w:rPr>
        <w:t>。</w:t>
      </w:r>
    </w:p>
    <w:p w14:paraId="4E18E8CB" w14:textId="77777777"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w:t>
      </w:r>
      <w:r w:rsidR="004B6505">
        <w:rPr>
          <w:rFonts w:hint="eastAsia"/>
        </w:rPr>
        <w:t>数据涉及隐私问题，放在公有云上存在安全性的问题。因此，本文</w:t>
      </w:r>
      <w:r>
        <w:rPr>
          <w:rFonts w:hint="eastAsia"/>
        </w:rPr>
        <w:t>旨在提供基于云计算的系统框架的技术方案。</w:t>
      </w:r>
    </w:p>
    <w:p w14:paraId="2CA79694" w14:textId="77777777" w:rsidR="00AE0A01" w:rsidRPr="00CD709C" w:rsidRDefault="00AE0A01" w:rsidP="00EA4234">
      <w:pPr>
        <w:pStyle w:val="3"/>
        <w:numPr>
          <w:ilvl w:val="2"/>
          <w:numId w:val="30"/>
        </w:numPr>
        <w:ind w:left="567"/>
        <w:rPr>
          <w:rFonts w:cs="Times New Roman"/>
          <w:b w:val="0"/>
        </w:rPr>
      </w:pPr>
      <w:bookmarkStart w:id="19" w:name="_Toc380699003"/>
      <w:r w:rsidRPr="00CD709C">
        <w:rPr>
          <w:rFonts w:cs="Times New Roman" w:hint="eastAsia"/>
          <w:b w:val="0"/>
        </w:rPr>
        <w:t>架构模式选取</w:t>
      </w:r>
      <w:bookmarkEnd w:id="19"/>
    </w:p>
    <w:p w14:paraId="344875A5" w14:textId="77777777"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14:paraId="5AD61887" w14:textId="77777777"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14:paraId="6277C7DC" w14:textId="77777777" w:rsidR="006C4703" w:rsidRDefault="00AE0A01" w:rsidP="00AE0A01">
      <w:pPr>
        <w:ind w:firstLine="480"/>
      </w:pPr>
      <w:r>
        <w:rPr>
          <w:rFonts w:hint="eastAsia"/>
        </w:rPr>
        <w:t>随着</w:t>
      </w:r>
      <w:r>
        <w:rPr>
          <w:rFonts w:hint="eastAsia"/>
        </w:rPr>
        <w:t>Internet</w:t>
      </w:r>
      <w:r>
        <w:rPr>
          <w:rFonts w:hint="eastAsia"/>
        </w:rPr>
        <w:t>技术的兴起，出现了</w:t>
      </w:r>
      <w:r>
        <w:rPr>
          <w:rFonts w:hint="eastAsia"/>
        </w:rPr>
        <w:t>C/S</w:t>
      </w:r>
      <w:r>
        <w:rPr>
          <w:rFonts w:hint="eastAsia"/>
        </w:rPr>
        <w:t>结构的一种变化或者改进的结构，是</w:t>
      </w:r>
      <w:r>
        <w:rPr>
          <w:rFonts w:hint="eastAsia"/>
        </w:rPr>
        <w:t xml:space="preserve"> B/S</w:t>
      </w:r>
      <w:r>
        <w:rPr>
          <w:rFonts w:hint="eastAsia"/>
        </w:rPr>
        <w:t>结构，即</w:t>
      </w:r>
      <w:r>
        <w:rPr>
          <w:rFonts w:hint="eastAsia"/>
        </w:rPr>
        <w:t>Browser/Server</w:t>
      </w:r>
      <w:r>
        <w:rPr>
          <w:rFonts w:hint="eastAsia"/>
        </w:rPr>
        <w:t>（浏览器</w:t>
      </w:r>
      <w:r>
        <w:rPr>
          <w:rFonts w:hint="eastAsia"/>
        </w:rPr>
        <w:t>/</w:t>
      </w:r>
      <w:r>
        <w:rPr>
          <w:rFonts w:hint="eastAsia"/>
        </w:rPr>
        <w:t>服务器）结构。在这种结构下，用户界面完全通过</w:t>
      </w:r>
      <w:r w:rsidR="00C46E55">
        <w:rPr>
          <w:rFonts w:hint="eastAsia"/>
        </w:rPr>
        <w:t>万维网</w:t>
      </w:r>
      <w:r>
        <w:rPr>
          <w:rFonts w:hint="eastAsia"/>
        </w:rPr>
        <w:t>浏览器实现，主要事务逻辑在服务器端实现，仅少部分事务逻辑在前端实现。它主要是利用了不断成熟的浏览器技术，结合浏览器的多种</w:t>
      </w:r>
      <w:r>
        <w:rPr>
          <w:rFonts w:hint="eastAsia"/>
        </w:rPr>
        <w:t>Script</w:t>
      </w:r>
      <w:r>
        <w:rPr>
          <w:rFonts w:hint="eastAsia"/>
        </w:rPr>
        <w:t>语言（</w:t>
      </w:r>
      <w:r>
        <w:rPr>
          <w:rFonts w:hint="eastAsia"/>
        </w:rPr>
        <w:t>VBScript</w:t>
      </w:r>
      <w:r>
        <w:rPr>
          <w:rFonts w:hint="eastAsia"/>
        </w:rPr>
        <w:t>、</w:t>
      </w:r>
      <w:proofErr w:type="spellStart"/>
      <w:r>
        <w:rPr>
          <w:rFonts w:hint="eastAsia"/>
        </w:rPr>
        <w:t>javascript</w:t>
      </w:r>
      <w:proofErr w:type="spellEnd"/>
      <w:r>
        <w:rPr>
          <w:rFonts w:hint="eastAsia"/>
        </w:rPr>
        <w:t>）和</w:t>
      </w:r>
      <w:r>
        <w:rPr>
          <w:rFonts w:hint="eastAsia"/>
        </w:rPr>
        <w:t>ActiveX</w:t>
      </w:r>
      <w:r>
        <w:rPr>
          <w:rFonts w:hint="eastAsia"/>
        </w:rPr>
        <w:t>用通用浏览器就实现了原来需要复杂专用软件才能实现的强大功能，并节约了开发成本，是一种全新的软件系统构造技术。</w:t>
      </w:r>
    </w:p>
    <w:p w14:paraId="283B3471" w14:textId="77777777"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技术，适用于局域网环境，在用户数量增多时，性能会明显下降，而</w:t>
      </w:r>
      <w:r>
        <w:rPr>
          <w:rFonts w:hint="eastAsia"/>
        </w:rPr>
        <w:t>B\S</w:t>
      </w:r>
      <w:r>
        <w:rPr>
          <w:rFonts w:hint="eastAsia"/>
        </w:rPr>
        <w:t>架构可满足广域网环境大量的用户，可动态配置ＷＥＢ、服务器满足访问量增多时的性能稳定。另一方面，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14:paraId="02578DA6" w14:textId="77777777"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14:paraId="73E1CE6D" w14:textId="77777777"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w:t>
      </w:r>
      <w:r>
        <w:rPr>
          <w:rFonts w:hint="eastAsia"/>
        </w:rPr>
        <w:lastRenderedPageBreak/>
        <w:t>辑独立开来，并定义了相互间作用的机制，使得各个模块的开发相对独立，这样一个应用被分成三个层——模型层、视图层、控制层。</w:t>
      </w:r>
    </w:p>
    <w:p w14:paraId="38B9237C" w14:textId="77777777" w:rsidR="00AE0A01" w:rsidRDefault="00AE0A01" w:rsidP="00AE0A01">
      <w:pPr>
        <w:ind w:firstLine="480"/>
      </w:pPr>
      <w:r>
        <w:rPr>
          <w:rFonts w:hint="eastAsia"/>
        </w:rPr>
        <w:t>1</w:t>
      </w:r>
      <w:r>
        <w:rPr>
          <w:rFonts w:hint="eastAsia"/>
        </w:rPr>
        <w:t>．</w:t>
      </w:r>
      <w:r>
        <w:rPr>
          <w:rFonts w:hint="eastAsia"/>
        </w:rPr>
        <w:t>Model</w:t>
      </w:r>
    </w:p>
    <w:p w14:paraId="31932E94" w14:textId="77777777" w:rsidR="00AE0A01" w:rsidRDefault="00AE0A01" w:rsidP="00AE0A01">
      <w:pPr>
        <w:ind w:firstLine="480"/>
      </w:pPr>
      <w:r>
        <w:rPr>
          <w:rFonts w:hint="eastAsia"/>
        </w:rPr>
        <w:t>事务逻辑模块，通常是系统的核心部分，它包含数据操作和业务规则。它表示的是解决方案空间的真正的逻辑。模型的构成与具体的应用问题紧密相关。通常模型包括数据访问、业务逻辑和业务规则。</w:t>
      </w:r>
    </w:p>
    <w:p w14:paraId="766EB822" w14:textId="77777777" w:rsidR="00AE0A01" w:rsidRDefault="00AE0A01" w:rsidP="00AE0A01">
      <w:pPr>
        <w:ind w:firstLine="480"/>
      </w:pPr>
      <w:r>
        <w:rPr>
          <w:rFonts w:hint="eastAsia"/>
        </w:rPr>
        <w:t>2</w:t>
      </w:r>
      <w:r>
        <w:rPr>
          <w:rFonts w:hint="eastAsia"/>
        </w:rPr>
        <w:t>．</w:t>
      </w:r>
      <w:r>
        <w:rPr>
          <w:rFonts w:hint="eastAsia"/>
        </w:rPr>
        <w:t>View</w:t>
      </w:r>
    </w:p>
    <w:p w14:paraId="109ADE6D" w14:textId="77777777"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模块将用户的请求传递给应用程序，触发应用程序对用户请求的处理逻辑；另一方面，</w:t>
      </w:r>
      <w:r>
        <w:rPr>
          <w:rFonts w:hint="eastAsia"/>
        </w:rPr>
        <w:t>View</w:t>
      </w:r>
      <w:r>
        <w:rPr>
          <w:rFonts w:hint="eastAsia"/>
        </w:rPr>
        <w:t>模块将请求的处理结果返回给用户。</w:t>
      </w:r>
    </w:p>
    <w:p w14:paraId="2053A8A2" w14:textId="77777777" w:rsidR="00AE0A01" w:rsidRDefault="00AE0A01" w:rsidP="00AE0A01">
      <w:pPr>
        <w:ind w:firstLine="480"/>
      </w:pPr>
      <w:r>
        <w:rPr>
          <w:rFonts w:hint="eastAsia"/>
        </w:rPr>
        <w:t>3</w:t>
      </w:r>
      <w:r>
        <w:rPr>
          <w:rFonts w:hint="eastAsia"/>
        </w:rPr>
        <w:t>．</w:t>
      </w:r>
      <w:r>
        <w:rPr>
          <w:rFonts w:hint="eastAsia"/>
        </w:rPr>
        <w:t>Controller</w:t>
      </w:r>
    </w:p>
    <w:p w14:paraId="447908B2" w14:textId="77777777"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根据用户提供的业务信息传递给相应的模型处理，再将结果结合相应的视图返回展示给用户。</w:t>
      </w:r>
    </w:p>
    <w:p w14:paraId="724F7731" w14:textId="77777777" w:rsidR="001459EE" w:rsidRDefault="00AE0A01" w:rsidP="001459EE">
      <w:pPr>
        <w:keepNext/>
        <w:ind w:firstLine="480"/>
      </w:pPr>
      <w:r>
        <w:t xml:space="preserve"> </w:t>
      </w:r>
      <w:r w:rsidR="0076028D">
        <w:rPr>
          <w:rFonts w:ascii="Calibri" w:eastAsia="宋体" w:hAnsi="Calibri"/>
        </w:rPr>
        <w:pict w14:anchorId="6E2E692C">
          <v:shape id="_x0000_i1029" type="#_x0000_t75" style="width:357.3pt;height:122.95pt">
            <v:imagedata r:id="rId49" o:title=""/>
          </v:shape>
        </w:pict>
      </w:r>
    </w:p>
    <w:p w14:paraId="6D9C8D88"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10</w:t>
      </w:r>
      <w:r>
        <w:fldChar w:fldCharType="end"/>
      </w:r>
      <w:r>
        <w:rPr>
          <w:rFonts w:hint="eastAsia"/>
        </w:rPr>
        <w:t>MVC</w:t>
      </w:r>
      <w:r>
        <w:rPr>
          <w:rFonts w:hint="eastAsia"/>
        </w:rPr>
        <w:t>模式</w:t>
      </w:r>
    </w:p>
    <w:p w14:paraId="29EE88A1" w14:textId="3CF5459C"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的工作流程是：控制器接收用户请求并调用相应的模型进行处理；模型处理用户请求并返回数据；控制器利用返回的数据渲染相应的视图展示给用户</w:t>
      </w:r>
      <w:r w:rsidR="00770FD0">
        <w:rPr>
          <w:rFonts w:hint="eastAsia"/>
        </w:rPr>
        <w:t>（图</w:t>
      </w:r>
      <w:r w:rsidR="00770FD0">
        <w:rPr>
          <w:rFonts w:hint="eastAsia"/>
        </w:rPr>
        <w:t>2-10</w:t>
      </w:r>
      <w:r w:rsidR="00770FD0">
        <w:rPr>
          <w:rFonts w:hint="eastAsia"/>
        </w:rPr>
        <w:t>）</w:t>
      </w:r>
      <w:r>
        <w:rPr>
          <w:rFonts w:hint="eastAsia"/>
        </w:rPr>
        <w:t>。</w:t>
      </w:r>
    </w:p>
    <w:p w14:paraId="3EFC4375" w14:textId="77777777"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14:paraId="6EB4B778" w14:textId="5AEA4F39" w:rsidR="00AE0A01" w:rsidRDefault="00AE0A01" w:rsidP="00AE0A01">
      <w:pPr>
        <w:ind w:firstLine="480"/>
      </w:pPr>
      <w:r>
        <w:rPr>
          <w:rFonts w:hint="eastAsia"/>
        </w:rPr>
        <w:lastRenderedPageBreak/>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sidR="00770FD0">
        <w:rPr>
          <w:rFonts w:hint="eastAsia"/>
        </w:rPr>
        <w:t>架构的系统框架的设计，因此系统的整体框架如图</w:t>
      </w:r>
      <w:r w:rsidR="00770FD0">
        <w:rPr>
          <w:rFonts w:hint="eastAsia"/>
        </w:rPr>
        <w:t>2-11</w:t>
      </w:r>
      <w:r>
        <w:rPr>
          <w:rFonts w:hint="eastAsia"/>
        </w:rPr>
        <w:t>所示。</w:t>
      </w:r>
    </w:p>
    <w:p w14:paraId="25EF59E0" w14:textId="77777777" w:rsidR="001459EE" w:rsidRDefault="000B3670" w:rsidP="001459EE">
      <w:pPr>
        <w:keepNext/>
        <w:ind w:firstLine="480"/>
        <w:jc w:val="center"/>
      </w:pPr>
      <w:r>
        <w:rPr>
          <w:noProof/>
        </w:rPr>
        <w:drawing>
          <wp:inline distT="0" distB="0" distL="0" distR="0" wp14:anchorId="05859DB8" wp14:editId="72006280">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14:paraId="6A57B3C6"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11</w:t>
      </w:r>
      <w:r>
        <w:fldChar w:fldCharType="end"/>
      </w:r>
      <w:r>
        <w:rPr>
          <w:rFonts w:hint="eastAsia"/>
        </w:rPr>
        <w:t>面向社区的疾病诊断决策支持系统框架图</w:t>
      </w:r>
    </w:p>
    <w:p w14:paraId="4198A51F" w14:textId="77777777" w:rsidR="00AE0A01" w:rsidRPr="00AE0A01" w:rsidRDefault="00AE0A01" w:rsidP="00DF60E1">
      <w:pPr>
        <w:pStyle w:val="2"/>
        <w:numPr>
          <w:ilvl w:val="1"/>
          <w:numId w:val="30"/>
        </w:numPr>
        <w:ind w:left="142" w:hanging="142"/>
        <w:rPr>
          <w:rFonts w:cs="Times New Roman"/>
        </w:rPr>
      </w:pPr>
      <w:bookmarkStart w:id="20" w:name="_Toc380699004"/>
      <w:r w:rsidRPr="00AE0A01">
        <w:rPr>
          <w:rFonts w:cs="Times New Roman" w:hint="eastAsia"/>
        </w:rPr>
        <w:t>系统框架实现</w:t>
      </w:r>
      <w:bookmarkEnd w:id="20"/>
    </w:p>
    <w:p w14:paraId="18036936" w14:textId="77777777" w:rsidR="00AE0A01" w:rsidRPr="00CD709C" w:rsidRDefault="00AE0A01" w:rsidP="003B0C52">
      <w:pPr>
        <w:pStyle w:val="3"/>
        <w:numPr>
          <w:ilvl w:val="2"/>
          <w:numId w:val="30"/>
        </w:numPr>
        <w:ind w:left="567"/>
        <w:rPr>
          <w:rFonts w:cs="Times New Roman"/>
          <w:b w:val="0"/>
        </w:rPr>
      </w:pPr>
      <w:bookmarkStart w:id="21" w:name="_Toc380699005"/>
      <w:r w:rsidRPr="00CD709C">
        <w:rPr>
          <w:rFonts w:cs="Times New Roman" w:hint="eastAsia"/>
          <w:b w:val="0"/>
        </w:rPr>
        <w:t>控制层</w:t>
      </w:r>
      <w:bookmarkEnd w:id="21"/>
    </w:p>
    <w:p w14:paraId="55E7F304" w14:textId="77777777"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14:paraId="3E62B559" w14:textId="77777777" w:rsidR="00AE0A01" w:rsidRDefault="00AE0A01" w:rsidP="00AE0A01">
      <w:pPr>
        <w:ind w:firstLine="480"/>
      </w:pPr>
      <w:r>
        <w:rPr>
          <w:rFonts w:hint="eastAsia"/>
        </w:rPr>
        <w:t>首先根据业务需求实现了以下模块</w:t>
      </w:r>
      <w:r w:rsidR="00872C11">
        <w:rPr>
          <w:rFonts w:hint="eastAsia"/>
        </w:rPr>
        <w:t>：</w:t>
      </w:r>
    </w:p>
    <w:p w14:paraId="6BD3E973" w14:textId="77777777" w:rsidR="00AE0A01" w:rsidRDefault="00AE0A01" w:rsidP="00AE0A01">
      <w:pPr>
        <w:ind w:firstLine="480"/>
      </w:pPr>
      <w:proofErr w:type="spellStart"/>
      <w:r>
        <w:t>AccountController</w:t>
      </w:r>
      <w:proofErr w:type="spellEnd"/>
      <w:r>
        <w:rPr>
          <w:rFonts w:hint="eastAsia"/>
        </w:rPr>
        <w:t>：主要实现与用户身份验证的操作流程。</w:t>
      </w:r>
    </w:p>
    <w:p w14:paraId="3BAFE3FA" w14:textId="77777777"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14:paraId="65C9C9C1" w14:textId="77777777"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14:paraId="094DEC73" w14:textId="77777777" w:rsidR="00AE0A01" w:rsidRDefault="00AE0A01" w:rsidP="00AE0A01">
      <w:pPr>
        <w:ind w:firstLine="480"/>
      </w:pPr>
      <w:proofErr w:type="spellStart"/>
      <w:r>
        <w:t>DiagnosisController</w:t>
      </w:r>
      <w:proofErr w:type="spellEnd"/>
      <w:r>
        <w:rPr>
          <w:rFonts w:hint="eastAsia"/>
        </w:rPr>
        <w:t>：实现推理服务的调用操作，将推理所需的数据传送到</w:t>
      </w:r>
      <w:r>
        <w:rPr>
          <w:rFonts w:hint="eastAsia"/>
        </w:rPr>
        <w:lastRenderedPageBreak/>
        <w:t>推理引擎接口，并接收返回的诊断结果。</w:t>
      </w:r>
    </w:p>
    <w:p w14:paraId="0D74AA82" w14:textId="77777777" w:rsidR="00AE0A01" w:rsidRDefault="00AE0A01" w:rsidP="00AE0A01">
      <w:pPr>
        <w:ind w:firstLine="480"/>
      </w:pPr>
      <w:r>
        <w:rPr>
          <w:rFonts w:hint="eastAsia"/>
        </w:rPr>
        <w:t>本系统框架包含的主要业务逻辑如下：</w:t>
      </w:r>
    </w:p>
    <w:p w14:paraId="4FBDEF94" w14:textId="77777777" w:rsidR="00AE0A01" w:rsidRDefault="00AE0A01" w:rsidP="00AE0A01">
      <w:pPr>
        <w:ind w:firstLine="480"/>
      </w:pPr>
      <w:r>
        <w:rPr>
          <w:rFonts w:hint="eastAsia"/>
        </w:rPr>
        <w:t>（</w:t>
      </w:r>
      <w:r>
        <w:rPr>
          <w:rFonts w:hint="eastAsia"/>
        </w:rPr>
        <w:t>1</w:t>
      </w:r>
      <w:r>
        <w:rPr>
          <w:rFonts w:hint="eastAsia"/>
        </w:rPr>
        <w:t>）新入病人的问诊流程</w:t>
      </w:r>
    </w:p>
    <w:p w14:paraId="449CDD01" w14:textId="77777777" w:rsidR="001459EE" w:rsidRDefault="00AE0A01" w:rsidP="001459EE">
      <w:pPr>
        <w:keepNext/>
        <w:ind w:firstLine="480"/>
      </w:pPr>
      <w:r>
        <w:t xml:space="preserve"> </w:t>
      </w:r>
      <w:r w:rsidR="000B3670">
        <w:rPr>
          <w:noProof/>
        </w:rPr>
        <w:drawing>
          <wp:inline distT="0" distB="0" distL="0" distR="0" wp14:anchorId="13CFAD5B" wp14:editId="213A426B">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14:paraId="50D739D7"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12</w:t>
      </w:r>
      <w:r>
        <w:fldChar w:fldCharType="end"/>
      </w:r>
      <w:r>
        <w:rPr>
          <w:rFonts w:hint="eastAsia"/>
        </w:rPr>
        <w:t>新入病人问诊流程图</w:t>
      </w:r>
    </w:p>
    <w:p w14:paraId="6BD2DC12" w14:textId="77777777"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14:paraId="13519F1E" w14:textId="77777777" w:rsidR="00AE0A01" w:rsidRDefault="00AE0A01" w:rsidP="00AE0A01">
      <w:pPr>
        <w:ind w:firstLine="480"/>
      </w:pPr>
      <w:r>
        <w:rPr>
          <w:rFonts w:hint="eastAsia"/>
        </w:rPr>
        <w:t>（</w:t>
      </w:r>
      <w:r>
        <w:rPr>
          <w:rFonts w:hint="eastAsia"/>
        </w:rPr>
        <w:t>2</w:t>
      </w:r>
      <w:r>
        <w:rPr>
          <w:rFonts w:hint="eastAsia"/>
        </w:rPr>
        <w:t>）已就诊过的病人信息查询</w:t>
      </w:r>
    </w:p>
    <w:p w14:paraId="3D52100D" w14:textId="77777777" w:rsidR="001459EE" w:rsidRDefault="00AE0A01" w:rsidP="001459EE">
      <w:pPr>
        <w:keepNext/>
        <w:ind w:firstLine="480"/>
      </w:pPr>
      <w:r>
        <w:lastRenderedPageBreak/>
        <w:t xml:space="preserve"> </w:t>
      </w:r>
      <w:r w:rsidR="000B3670" w:rsidRPr="005007BF">
        <w:rPr>
          <w:rFonts w:ascii="Calibri" w:eastAsia="宋体" w:hAnsi="Calibri"/>
          <w:noProof/>
        </w:rPr>
        <w:drawing>
          <wp:inline distT="0" distB="0" distL="0" distR="0" wp14:anchorId="5312CBDA" wp14:editId="132340E4">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14:paraId="103E8783"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13</w:t>
      </w:r>
      <w:r>
        <w:fldChar w:fldCharType="end"/>
      </w:r>
      <w:r>
        <w:rPr>
          <w:rFonts w:hint="eastAsia"/>
        </w:rPr>
        <w:t>已有病人的就诊流程图</w:t>
      </w:r>
    </w:p>
    <w:p w14:paraId="49E15653" w14:textId="77777777" w:rsidR="00AE0A01" w:rsidRDefault="00AE0A01" w:rsidP="00AE0A01">
      <w:pPr>
        <w:ind w:firstLine="480"/>
      </w:pPr>
      <w:r>
        <w:rPr>
          <w:rFonts w:hint="eastAsia"/>
        </w:rPr>
        <w:tab/>
      </w:r>
      <w:r>
        <w:rPr>
          <w:rFonts w:hint="eastAsia"/>
        </w:rPr>
        <w:t>流程如下：医生根据已就诊病人的姓名或其他条件进行查询，查询到病人信息后，即可查看病人历次就诊的信息，系统查询就诊信息并返回给用户。</w:t>
      </w:r>
    </w:p>
    <w:p w14:paraId="64B98EA8" w14:textId="77777777" w:rsidR="00AE0A01" w:rsidRDefault="00AE0A01" w:rsidP="00AE0A01">
      <w:pPr>
        <w:ind w:firstLine="480"/>
      </w:pPr>
      <w:r>
        <w:rPr>
          <w:rFonts w:hint="eastAsia"/>
        </w:rPr>
        <w:t>（</w:t>
      </w:r>
      <w:r>
        <w:rPr>
          <w:rFonts w:hint="eastAsia"/>
        </w:rPr>
        <w:t>3</w:t>
      </w:r>
      <w:r>
        <w:rPr>
          <w:rFonts w:hint="eastAsia"/>
        </w:rPr>
        <w:t>）继续某次就诊记录进行就诊</w:t>
      </w:r>
    </w:p>
    <w:p w14:paraId="3DA2C170" w14:textId="77777777" w:rsidR="001459EE" w:rsidRDefault="00AE0A01" w:rsidP="001459EE">
      <w:pPr>
        <w:keepNext/>
        <w:ind w:firstLine="480"/>
      </w:pPr>
      <w:r>
        <w:t xml:space="preserve"> </w:t>
      </w:r>
      <w:r w:rsidR="000B3670" w:rsidRPr="005007BF">
        <w:rPr>
          <w:rFonts w:ascii="Calibri" w:eastAsia="宋体" w:hAnsi="Calibri"/>
          <w:noProof/>
        </w:rPr>
        <w:drawing>
          <wp:inline distT="0" distB="0" distL="0" distR="0" wp14:anchorId="4A7D245F" wp14:editId="3DE93D88">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14:paraId="27E3A993"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14</w:t>
      </w:r>
      <w:r>
        <w:fldChar w:fldCharType="end"/>
      </w:r>
      <w:r>
        <w:rPr>
          <w:rFonts w:hint="eastAsia"/>
        </w:rPr>
        <w:t>继续就诊流程图</w:t>
      </w:r>
    </w:p>
    <w:p w14:paraId="63ED359B" w14:textId="77777777"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14:paraId="1E2E66E8" w14:textId="77777777" w:rsidR="00AE0A01" w:rsidRPr="00CD709C" w:rsidRDefault="00AE0A01" w:rsidP="003B0C52">
      <w:pPr>
        <w:pStyle w:val="3"/>
        <w:numPr>
          <w:ilvl w:val="2"/>
          <w:numId w:val="30"/>
        </w:numPr>
        <w:ind w:left="567"/>
        <w:rPr>
          <w:rFonts w:cs="Times New Roman"/>
          <w:b w:val="0"/>
        </w:rPr>
      </w:pPr>
      <w:bookmarkStart w:id="22" w:name="_Toc380699006"/>
      <w:r w:rsidRPr="00CD709C">
        <w:rPr>
          <w:rFonts w:cs="Times New Roman" w:hint="eastAsia"/>
          <w:b w:val="0"/>
        </w:rPr>
        <w:lastRenderedPageBreak/>
        <w:t>视图层</w:t>
      </w:r>
      <w:bookmarkEnd w:id="22"/>
    </w:p>
    <w:p w14:paraId="752EA5D3" w14:textId="77777777"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p>
    <w:p w14:paraId="199C7DCD" w14:textId="77777777"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14:paraId="2392D58D" w14:textId="77777777"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14:paraId="53173EEA" w14:textId="77777777" w:rsidR="00AE0A01" w:rsidRDefault="00AE0A01" w:rsidP="00AE0A01">
      <w:pPr>
        <w:ind w:firstLine="480"/>
      </w:pPr>
      <w:r>
        <w:rPr>
          <w:rFonts w:hint="eastAsia"/>
        </w:rPr>
        <w:t>系统初始登录页面，提供权限验证功能，如图</w:t>
      </w:r>
    </w:p>
    <w:p w14:paraId="3DD575CB" w14:textId="77777777" w:rsidR="001459EE" w:rsidRDefault="000B3670" w:rsidP="001459EE">
      <w:pPr>
        <w:keepNext/>
        <w:ind w:firstLine="480"/>
        <w:jc w:val="center"/>
      </w:pPr>
      <w:r>
        <w:rPr>
          <w:noProof/>
        </w:rPr>
        <w:drawing>
          <wp:inline distT="0" distB="0" distL="0" distR="0" wp14:anchorId="37EA6F43" wp14:editId="37BB238C">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14:paraId="4114BDF8"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15</w:t>
      </w:r>
      <w:r>
        <w:fldChar w:fldCharType="end"/>
      </w:r>
      <w:r>
        <w:rPr>
          <w:rFonts w:hint="eastAsia"/>
        </w:rPr>
        <w:t>登录视图模板</w:t>
      </w:r>
    </w:p>
    <w:p w14:paraId="53C8A909" w14:textId="77777777"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14:paraId="5409A538" w14:textId="77777777" w:rsidR="00AE0A01" w:rsidRDefault="00AE0A01" w:rsidP="00AE0A01">
      <w:pPr>
        <w:ind w:firstLine="480"/>
      </w:pPr>
      <w:r>
        <w:rPr>
          <w:rFonts w:hint="eastAsia"/>
        </w:rPr>
        <w:t>新录病人信息或者查询已就诊病人信息，如图</w:t>
      </w:r>
    </w:p>
    <w:p w14:paraId="11144537" w14:textId="77777777" w:rsidR="001459EE" w:rsidRDefault="000B3670" w:rsidP="001459EE">
      <w:pPr>
        <w:keepNext/>
        <w:ind w:firstLine="480"/>
        <w:jc w:val="center"/>
      </w:pPr>
      <w:r>
        <w:rPr>
          <w:noProof/>
        </w:rPr>
        <w:lastRenderedPageBreak/>
        <w:drawing>
          <wp:inline distT="0" distB="0" distL="0" distR="0" wp14:anchorId="214F9345" wp14:editId="04D176A4">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14:paraId="51B009B9"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16</w:t>
      </w:r>
      <w:r>
        <w:fldChar w:fldCharType="end"/>
      </w:r>
      <w:r>
        <w:rPr>
          <w:rFonts w:hint="eastAsia"/>
        </w:rPr>
        <w:t>病人信息视图模板</w:t>
      </w:r>
    </w:p>
    <w:p w14:paraId="6971E7A1" w14:textId="77777777"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14:paraId="51CFFB21" w14:textId="77777777" w:rsidR="00AE0A01" w:rsidRDefault="00AE0A01" w:rsidP="00AE0A01">
      <w:pPr>
        <w:ind w:firstLine="480"/>
      </w:pPr>
      <w:r>
        <w:rPr>
          <w:rFonts w:hint="eastAsia"/>
        </w:rPr>
        <w:t>根据问诊日期显示病人历次就诊记录信息，如图</w:t>
      </w:r>
    </w:p>
    <w:p w14:paraId="32E2138E" w14:textId="77777777" w:rsidR="001459EE" w:rsidRDefault="000B3670" w:rsidP="001459EE">
      <w:pPr>
        <w:keepNext/>
        <w:ind w:firstLine="480"/>
        <w:jc w:val="center"/>
      </w:pPr>
      <w:r w:rsidRPr="005007BF">
        <w:rPr>
          <w:rFonts w:ascii="Calibri" w:eastAsia="宋体" w:hAnsi="Calibri"/>
          <w:noProof/>
        </w:rPr>
        <w:drawing>
          <wp:inline distT="0" distB="0" distL="0" distR="0" wp14:anchorId="72C12A5F" wp14:editId="77837293">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14:paraId="2614FE03"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17</w:t>
      </w:r>
      <w:r>
        <w:fldChar w:fldCharType="end"/>
      </w:r>
      <w:r>
        <w:rPr>
          <w:rFonts w:hint="eastAsia"/>
        </w:rPr>
        <w:t>问诊系统视图模板</w:t>
      </w:r>
    </w:p>
    <w:p w14:paraId="0E618140" w14:textId="77777777"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14:paraId="4DA824A7" w14:textId="77777777" w:rsidR="00AE0A01" w:rsidRDefault="00AE0A01" w:rsidP="00AE0A01">
      <w:pPr>
        <w:ind w:firstLine="480"/>
      </w:pPr>
      <w:r>
        <w:rPr>
          <w:rFonts w:hint="eastAsia"/>
        </w:rPr>
        <w:t>提供问诊向导的功能，结合可视化组件可达到问诊流程可配置的效果，如图</w:t>
      </w:r>
    </w:p>
    <w:p w14:paraId="4693018B" w14:textId="77777777" w:rsidR="001459EE" w:rsidRDefault="000B3670" w:rsidP="001459EE">
      <w:pPr>
        <w:keepNext/>
        <w:ind w:firstLine="480"/>
        <w:jc w:val="center"/>
      </w:pPr>
      <w:r w:rsidRPr="005007BF">
        <w:rPr>
          <w:rFonts w:ascii="Calibri" w:eastAsia="宋体" w:hAnsi="Calibri"/>
          <w:noProof/>
        </w:rPr>
        <w:lastRenderedPageBreak/>
        <w:drawing>
          <wp:inline distT="0" distB="0" distL="0" distR="0" wp14:anchorId="08CF592F" wp14:editId="159D0338">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14:paraId="10AF1A66"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18</w:t>
      </w:r>
      <w:r>
        <w:fldChar w:fldCharType="end"/>
      </w:r>
      <w:r>
        <w:rPr>
          <w:rFonts w:hint="eastAsia"/>
        </w:rPr>
        <w:t>问诊视图模板</w:t>
      </w:r>
    </w:p>
    <w:p w14:paraId="289479EC" w14:textId="77777777"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14:paraId="6316156B" w14:textId="77777777" w:rsidR="00AE0A01" w:rsidRPr="00CD709C" w:rsidRDefault="00AE0A01" w:rsidP="003B0C52">
      <w:pPr>
        <w:pStyle w:val="3"/>
        <w:numPr>
          <w:ilvl w:val="2"/>
          <w:numId w:val="30"/>
        </w:numPr>
        <w:ind w:left="567"/>
        <w:rPr>
          <w:rFonts w:cs="Times New Roman"/>
          <w:b w:val="0"/>
        </w:rPr>
      </w:pPr>
      <w:bookmarkStart w:id="23" w:name="_Toc380699007"/>
      <w:r w:rsidRPr="00CD709C">
        <w:rPr>
          <w:rFonts w:cs="Times New Roman" w:hint="eastAsia"/>
          <w:b w:val="0"/>
        </w:rPr>
        <w:t>模型层</w:t>
      </w:r>
      <w:bookmarkEnd w:id="23"/>
    </w:p>
    <w:p w14:paraId="61409D09" w14:textId="77777777" w:rsidR="00AE0A01" w:rsidRDefault="00AE0A01" w:rsidP="00AE0A01">
      <w:pPr>
        <w:ind w:firstLine="480"/>
      </w:pPr>
      <w:r>
        <w:rPr>
          <w:rFonts w:hint="eastAsia"/>
        </w:rPr>
        <w:t>模型是应用程序的主体部分，它被用于封装与应用程序的业务逻辑相关的数据以及对数据的处理方法。一个模型可以被多个视图提供据，所以提高了应用的可重用性。本系统框架中模型层主要分为两部分</w:t>
      </w:r>
      <w:r>
        <w:rPr>
          <w:rFonts w:hint="eastAsia"/>
        </w:rPr>
        <w:t>---</w:t>
      </w:r>
      <w:r>
        <w:rPr>
          <w:rFonts w:hint="eastAsia"/>
        </w:rPr>
        <w:t>数据操作和推理服务。</w:t>
      </w:r>
    </w:p>
    <w:p w14:paraId="06D54315" w14:textId="77777777" w:rsidR="00AE0A01" w:rsidRPr="00AF5644" w:rsidRDefault="00AE0A01" w:rsidP="00AF5644">
      <w:pPr>
        <w:pStyle w:val="4"/>
        <w:numPr>
          <w:ilvl w:val="3"/>
          <w:numId w:val="30"/>
        </w:numPr>
        <w:ind w:left="0" w:firstLine="482"/>
        <w:rPr>
          <w:b w:val="0"/>
        </w:rPr>
      </w:pPr>
      <w:r w:rsidRPr="00AF5644">
        <w:rPr>
          <w:rFonts w:hint="eastAsia"/>
          <w:b w:val="0"/>
        </w:rPr>
        <w:t>数据持久化</w:t>
      </w:r>
    </w:p>
    <w:p w14:paraId="3E7B23D1" w14:textId="77777777" w:rsidR="00AE0A01" w:rsidRDefault="00AE0A01" w:rsidP="00AE0A01">
      <w:pPr>
        <w:ind w:firstLine="480"/>
      </w:pPr>
      <w:r>
        <w:rPr>
          <w:rFonts w:hint="eastAsia"/>
        </w:rPr>
        <w:t>（</w:t>
      </w:r>
      <w:r>
        <w:rPr>
          <w:rFonts w:hint="eastAsia"/>
        </w:rPr>
        <w:t>1</w:t>
      </w:r>
      <w:r>
        <w:rPr>
          <w:rFonts w:hint="eastAsia"/>
        </w:rPr>
        <w:t>）分布式集群搭建</w:t>
      </w:r>
    </w:p>
    <w:p w14:paraId="1519E2B1" w14:textId="77777777" w:rsidR="00AE0A01" w:rsidRDefault="00AE0A01" w:rsidP="004B5DEE">
      <w:pPr>
        <w:ind w:firstLine="480"/>
      </w:pPr>
      <w:r>
        <w:rPr>
          <w:rFonts w:hint="eastAsia"/>
        </w:rPr>
        <w:tab/>
      </w: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集群典型结构如图所示：</w:t>
      </w:r>
    </w:p>
    <w:p w14:paraId="1D1A6B02" w14:textId="77777777" w:rsidR="001E6301" w:rsidRDefault="001E6301" w:rsidP="001E6301">
      <w:pPr>
        <w:keepNext/>
        <w:ind w:firstLine="480"/>
        <w:jc w:val="center"/>
      </w:pPr>
      <w:r>
        <w:rPr>
          <w:rFonts w:ascii="Calibri" w:eastAsia="宋体" w:hAnsi="Calibri"/>
          <w:noProof/>
        </w:rPr>
        <w:drawing>
          <wp:inline distT="0" distB="0" distL="0" distR="0" wp14:anchorId="43913616" wp14:editId="34D4D36B">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14:paraId="1987E2E0" w14:textId="77777777"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19</w:t>
      </w:r>
      <w:r>
        <w:fldChar w:fldCharType="end"/>
      </w:r>
      <w:r>
        <w:rPr>
          <w:rFonts w:hint="eastAsia"/>
        </w:rPr>
        <w:t>MongoDB</w:t>
      </w:r>
      <w:r>
        <w:rPr>
          <w:rFonts w:hint="eastAsia"/>
        </w:rPr>
        <w:t>集群框架图</w:t>
      </w:r>
      <w:r>
        <w:fldChar w:fldCharType="begin"/>
      </w:r>
      <w:r w:rsidR="00174A38">
        <w:instrText xml:space="preserve"> ADDIN EN.CITE &lt;EndNote&gt;&lt;Cite&gt;&lt;Author&gt;10gen&lt;/Author&gt;&lt;RecNum&gt;30&lt;/RecNum&gt;&lt;DisplayText&gt;&lt;style face="superscript"&gt;[23]&lt;/style&gt;&lt;/DisplayText&gt;&lt;record&gt;&lt;rec-number&gt;30&lt;/rec-number&gt;&lt;foreign-keys&gt;&lt;key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174A38">
        <w:rPr>
          <w:rFonts w:hint="eastAsia"/>
        </w:rPr>
        <w:instrText>100%"&gt;</w:instrText>
      </w:r>
      <w:r w:rsidR="00174A38">
        <w:rPr>
          <w:rFonts w:hint="eastAsia"/>
        </w:rPr>
        <w:instrText>官方网站</w:instrText>
      </w:r>
      <w:r w:rsidR="00174A38">
        <w:rPr>
          <w:rFonts w:hint="eastAsia"/>
        </w:rPr>
        <w:instrText>&lt;/style&gt;&lt;/title&gt;&lt;/titles&gt;&lt;dates&gt;&lt;/dates&gt;&lt;urls&gt;&lt;related-urls&gt;&lt;url&gt;http://www.mongodb.org/&lt;/url&gt;&lt;/related-urls&gt;&lt;/urls&gt;&lt;/record&gt;&lt;/Cite&gt;&lt;/EndNote&gt;</w:instrText>
      </w:r>
      <w:r>
        <w:fldChar w:fldCharType="separate"/>
      </w:r>
      <w:r w:rsidR="00174A38" w:rsidRPr="00174A38">
        <w:rPr>
          <w:noProof/>
          <w:vertAlign w:val="superscript"/>
        </w:rPr>
        <w:t>[</w:t>
      </w:r>
      <w:hyperlink w:anchor="_ENREF_23" w:tooltip="10gen,  #30" w:history="1">
        <w:r w:rsidR="00174A38" w:rsidRPr="00174A38">
          <w:rPr>
            <w:noProof/>
            <w:vertAlign w:val="superscript"/>
          </w:rPr>
          <w:t>23</w:t>
        </w:r>
      </w:hyperlink>
      <w:r w:rsidR="00174A38" w:rsidRPr="00174A38">
        <w:rPr>
          <w:noProof/>
          <w:vertAlign w:val="superscript"/>
        </w:rPr>
        <w:t>]</w:t>
      </w:r>
      <w:r>
        <w:fldChar w:fldCharType="end"/>
      </w:r>
    </w:p>
    <w:p w14:paraId="0D17793B" w14:textId="77777777" w:rsidR="00AE0A01" w:rsidRDefault="00AE0A01" w:rsidP="00AE0A01">
      <w:pPr>
        <w:ind w:firstLine="480"/>
      </w:pPr>
      <w:r>
        <w:rPr>
          <w:rFonts w:hint="eastAsia"/>
        </w:rPr>
        <w:lastRenderedPageBreak/>
        <w:t>1</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节点之间不分特定的主从。任何一个节点都可以是主节点</w:t>
      </w:r>
      <w:r w:rsidR="00916DF6" w:rsidRPr="00916DF6">
        <w:rPr>
          <w:rFonts w:hint="eastAsia"/>
        </w:rPr>
        <w:t>primary</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。当数据块超过指定容量大小，数据块将会</w:t>
      </w:r>
      <w:r w:rsidR="002E44AF">
        <w:rPr>
          <w:rFonts w:hint="eastAsia"/>
        </w:rPr>
        <w:t>自动</w:t>
      </w:r>
      <w:r>
        <w:rPr>
          <w:rFonts w:hint="eastAsia"/>
        </w:rPr>
        <w:t>分成</w:t>
      </w:r>
      <w:r w:rsidR="002E44AF">
        <w:rPr>
          <w:rFonts w:hint="eastAsia"/>
        </w:rPr>
        <w:t>块，当某个分片的数据过多，或者集群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14:paraId="58927558" w14:textId="77777777"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Pr>
          <w:rFonts w:hint="eastAsia"/>
        </w:rPr>
        <w:t>从配置服务器获取分片的信息，当客户端请求存储服务时，</w:t>
      </w:r>
      <w:r>
        <w:rPr>
          <w:rFonts w:hint="eastAsia"/>
        </w:rPr>
        <w:t>mongos</w:t>
      </w:r>
      <w:r>
        <w:rPr>
          <w:rFonts w:hint="eastAsia"/>
        </w:rPr>
        <w:t>将请求路由到各个分片上，各个分片操作</w:t>
      </w:r>
      <w:r w:rsidR="007066A7">
        <w:rPr>
          <w:rFonts w:hint="eastAsia"/>
        </w:rPr>
        <w:t>结束</w:t>
      </w:r>
      <w:r>
        <w:rPr>
          <w:rFonts w:hint="eastAsia"/>
        </w:rPr>
        <w:t>之后，再将</w:t>
      </w:r>
      <w:r w:rsidR="007066A7" w:rsidRPr="007066A7">
        <w:rPr>
          <w:rFonts w:hint="eastAsia"/>
        </w:rPr>
        <w:t>结果</w:t>
      </w:r>
      <w:r>
        <w:rPr>
          <w:rFonts w:hint="eastAsia"/>
        </w:rPr>
        <w:t>汇总返回给客户端。</w:t>
      </w:r>
      <w:r w:rsidR="003265D4">
        <w:rPr>
          <w:rFonts w:hint="eastAsia"/>
        </w:rPr>
        <w:t>它</w:t>
      </w:r>
      <w:r w:rsidR="00695B9A" w:rsidRPr="00695B9A">
        <w:rPr>
          <w:rFonts w:hint="eastAsia"/>
        </w:rPr>
        <w:t>类似集群系统负责路由和集群的协调工作，使得集群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14:paraId="05AC918E" w14:textId="77777777"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：存储集群的信息，包括分片和块数据信息。主要存储块数据信息，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一份所有块数据信息的拷贝。</w:t>
      </w:r>
      <w:r>
        <w:rPr>
          <w:rFonts w:hint="eastAsia"/>
        </w:rPr>
        <w:t xml:space="preserve"> </w:t>
      </w:r>
    </w:p>
    <w:p w14:paraId="4858AD3B" w14:textId="77777777"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C21257">
        <w:rPr>
          <w:rFonts w:hint="eastAsia"/>
        </w:rPr>
        <w:t>的集群。</w:t>
      </w:r>
      <w:proofErr w:type="spellStart"/>
      <w:r w:rsidR="00E83660" w:rsidRPr="00E83660">
        <w:rPr>
          <w:rFonts w:hint="eastAsia"/>
        </w:rPr>
        <w:t>MongoDB</w:t>
      </w:r>
      <w:proofErr w:type="spellEnd"/>
      <w:r w:rsidR="00E83660" w:rsidRPr="00E83660">
        <w:rPr>
          <w:rFonts w:hint="eastAsia"/>
        </w:rPr>
        <w:t>服务器分布式部署有很多种方式。在部署的时候，可以将每个</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w:t>
      </w:r>
      <w:proofErr w:type="spellStart"/>
      <w:r w:rsidR="00E83660" w:rsidRPr="00E83660">
        <w:rPr>
          <w:rFonts w:hint="eastAsia"/>
        </w:rPr>
        <w:t>mongod</w:t>
      </w:r>
      <w:proofErr w:type="spellEnd"/>
      <w:r w:rsidR="00E83660" w:rsidRPr="00E83660">
        <w:rPr>
          <w:rFonts w:hint="eastAsia"/>
        </w:rPr>
        <w:t>都单独运行在独立的服务器上。也可以将</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与</w:t>
      </w:r>
      <w:proofErr w:type="spellStart"/>
      <w:r w:rsidR="00E83660" w:rsidRPr="00E83660">
        <w:rPr>
          <w:rFonts w:hint="eastAsia"/>
        </w:rPr>
        <w:t>mongod</w:t>
      </w:r>
      <w:proofErr w:type="spellEnd"/>
      <w:r w:rsidR="00E83660" w:rsidRPr="00E83660">
        <w:rPr>
          <w:rFonts w:hint="eastAsia"/>
        </w:rPr>
        <w:t>服务器共存</w:t>
      </w:r>
      <w:r w:rsidR="00E83660">
        <w:rPr>
          <w:rFonts w:hint="eastAsia"/>
        </w:rPr>
        <w:t>，本研究采用共存的方式搭建集群。</w:t>
      </w:r>
      <w:r w:rsidR="00C21257">
        <w:rPr>
          <w:rFonts w:hint="eastAsia"/>
        </w:rPr>
        <w:t>物理部署图如下所示：</w:t>
      </w:r>
    </w:p>
    <w:p w14:paraId="0CFA9690" w14:textId="77777777" w:rsidR="00F0413C" w:rsidRDefault="0076028D" w:rsidP="00F0413C">
      <w:pPr>
        <w:keepNext/>
        <w:ind w:firstLine="480"/>
        <w:jc w:val="center"/>
      </w:pPr>
      <w:r>
        <w:pict w14:anchorId="63BF7926">
          <v:shape id="_x0000_i1030" type="#_x0000_t75" style="width:249.3pt;height:240.45pt">
            <v:imagedata r:id="rId59" o:title=""/>
          </v:shape>
        </w:pict>
      </w:r>
    </w:p>
    <w:p w14:paraId="046EDBE5" w14:textId="77777777" w:rsidR="00C21257" w:rsidRDefault="00F0413C" w:rsidP="00F0413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20</w:t>
      </w:r>
      <w:r>
        <w:fldChar w:fldCharType="end"/>
      </w:r>
      <w:r>
        <w:rPr>
          <w:rFonts w:hint="eastAsia"/>
        </w:rPr>
        <w:t>MongoDB</w:t>
      </w:r>
      <w:r>
        <w:rPr>
          <w:rFonts w:hint="eastAsia"/>
        </w:rPr>
        <w:t>集群物理部署图</w:t>
      </w:r>
    </w:p>
    <w:p w14:paraId="2BF6A1E8" w14:textId="77777777" w:rsidR="00AE0A01" w:rsidRDefault="00AE0A01" w:rsidP="00AE0A01">
      <w:pPr>
        <w:ind w:firstLine="480"/>
      </w:pPr>
      <w:r>
        <w:rPr>
          <w:rFonts w:hint="eastAsia"/>
        </w:rPr>
        <w:lastRenderedPageBreak/>
        <w:t>（</w:t>
      </w:r>
      <w:r>
        <w:rPr>
          <w:rFonts w:hint="eastAsia"/>
        </w:rPr>
        <w:t>2</w:t>
      </w:r>
      <w:r>
        <w:rPr>
          <w:rFonts w:hint="eastAsia"/>
        </w:rPr>
        <w:t>）数据操作类实现</w:t>
      </w:r>
    </w:p>
    <w:p w14:paraId="2FAE0039" w14:textId="6961D9F7" w:rsidR="00992D48" w:rsidRDefault="00AE0A01" w:rsidP="00AE0A01">
      <w:pPr>
        <w:ind w:firstLine="480"/>
      </w:pPr>
      <w:proofErr w:type="spellStart"/>
      <w:r>
        <w:rPr>
          <w:rFonts w:hint="eastAsia"/>
        </w:rPr>
        <w:t>MongoDB</w:t>
      </w:r>
      <w:proofErr w:type="spellEnd"/>
      <w:r>
        <w:rPr>
          <w:rFonts w:hint="eastAsia"/>
        </w:rPr>
        <w:t>数据库</w:t>
      </w:r>
      <w:r w:rsidR="00F21081">
        <w:rPr>
          <w:rFonts w:hint="eastAsia"/>
        </w:rPr>
        <w:t>的官方网站</w:t>
      </w:r>
      <w:r>
        <w:rPr>
          <w:rFonts w:hint="eastAsia"/>
        </w:rPr>
        <w:t>提供了基于各种语言</w:t>
      </w:r>
      <w:r w:rsidR="00F21081">
        <w:rPr>
          <w:rFonts w:hint="eastAsia"/>
        </w:rPr>
        <w:t>（</w:t>
      </w:r>
      <w:r w:rsidR="00F21081">
        <w:rPr>
          <w:rFonts w:hint="eastAsia"/>
        </w:rPr>
        <w:t>C++</w:t>
      </w:r>
      <w:r w:rsidR="00F21081">
        <w:rPr>
          <w:rFonts w:hint="eastAsia"/>
        </w:rPr>
        <w:t>、</w:t>
      </w:r>
      <w:bookmarkStart w:id="24" w:name="_GoBack"/>
      <w:bookmarkEnd w:id="24"/>
      <w:r w:rsidR="00F21081">
        <w:rPr>
          <w:rFonts w:hint="eastAsia"/>
        </w:rPr>
        <w:t>）</w:t>
      </w:r>
      <w:r>
        <w:rPr>
          <w:rFonts w:hint="eastAsia"/>
        </w:rPr>
        <w:t>的驱动，在本论文中，主要使用</w:t>
      </w:r>
      <w:r>
        <w:rPr>
          <w:rFonts w:hint="eastAsia"/>
        </w:rPr>
        <w:t xml:space="preserve"> C#</w:t>
      </w:r>
      <w:r>
        <w:rPr>
          <w:rFonts w:hint="eastAsia"/>
        </w:rPr>
        <w:t>开发，所以采用了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14:paraId="414B545D" w14:textId="77777777"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的一种二进制形式的存储格式，简称</w:t>
      </w:r>
      <w:r>
        <w:rPr>
          <w:rFonts w:hint="eastAsia"/>
        </w:rPr>
        <w:t xml:space="preserve"> Binary  JSON</w:t>
      </w:r>
      <w:r>
        <w:rPr>
          <w:rFonts w:hint="eastAsia"/>
        </w:rPr>
        <w:t>，它和</w:t>
      </w:r>
      <w:r>
        <w:rPr>
          <w:rFonts w:hint="eastAsia"/>
        </w:rPr>
        <w:t xml:space="preserve"> JSON </w:t>
      </w:r>
      <w:r>
        <w:rPr>
          <w:rFonts w:hint="eastAsia"/>
        </w:rPr>
        <w:t>一样，支持内嵌的文档对象和数组对象。它是</w:t>
      </w:r>
      <w:proofErr w:type="spellStart"/>
      <w:r>
        <w:rPr>
          <w:rFonts w:hint="eastAsia"/>
        </w:rPr>
        <w:t>MongoDB</w:t>
      </w:r>
      <w:proofErr w:type="spellEnd"/>
      <w:r>
        <w:rPr>
          <w:rFonts w:hint="eastAsia"/>
        </w:rPr>
        <w:t xml:space="preserve"> </w:t>
      </w:r>
      <w:r>
        <w:rPr>
          <w:rFonts w:hint="eastAsia"/>
        </w:rPr>
        <w:t>文档数据库内部的数据存储方式。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14:paraId="01F03C78" w14:textId="77777777"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的驱动类。该类中基本上包括了所有的</w:t>
      </w:r>
      <w:r>
        <w:rPr>
          <w:rFonts w:hint="eastAsia"/>
        </w:rPr>
        <w:t xml:space="preserve"> </w:t>
      </w:r>
      <w:proofErr w:type="spellStart"/>
      <w:r>
        <w:rPr>
          <w:rFonts w:hint="eastAsia"/>
        </w:rPr>
        <w:t>MongoDB</w:t>
      </w:r>
      <w:proofErr w:type="spellEnd"/>
      <w:r>
        <w:rPr>
          <w:rFonts w:hint="eastAsia"/>
        </w:rPr>
        <w:t xml:space="preserve"> </w:t>
      </w:r>
      <w:r>
        <w:rPr>
          <w:rFonts w:hint="eastAsia"/>
        </w:rPr>
        <w:t>数据库的操作。主要是</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数据库的连接、服务端控制、数据库操作如增删改查等等。</w:t>
      </w:r>
    </w:p>
    <w:p w14:paraId="784C8269" w14:textId="77777777" w:rsidR="00AE0A01" w:rsidRDefault="00AE0A01" w:rsidP="00AE0A01">
      <w:pPr>
        <w:ind w:firstLine="480"/>
      </w:pPr>
      <w:r>
        <w:rPr>
          <w:rFonts w:hint="eastAsia"/>
        </w:rPr>
        <w:t>实现</w:t>
      </w:r>
      <w:r>
        <w:rPr>
          <w:rFonts w:hint="eastAsia"/>
        </w:rPr>
        <w:t xml:space="preserve"> </w:t>
      </w:r>
      <w:proofErr w:type="spellStart"/>
      <w:r>
        <w:rPr>
          <w:rFonts w:hint="eastAsia"/>
        </w:rPr>
        <w:t>MongoDB</w:t>
      </w:r>
      <w:proofErr w:type="spellEnd"/>
      <w:r>
        <w:rPr>
          <w:rFonts w:hint="eastAsia"/>
        </w:rPr>
        <w:t xml:space="preserve"> </w:t>
      </w:r>
      <w:r>
        <w:rPr>
          <w:rFonts w:hint="eastAsia"/>
        </w:rPr>
        <w:t>数据库操作类，就是基于</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驱动的基础上，再次根据上层应用的需求，封装部分接口，方便对</w:t>
      </w:r>
      <w:r>
        <w:rPr>
          <w:rFonts w:hint="eastAsia"/>
        </w:rPr>
        <w:t xml:space="preserve"> </w:t>
      </w:r>
      <w:proofErr w:type="spellStart"/>
      <w:r>
        <w:rPr>
          <w:rFonts w:hint="eastAsia"/>
        </w:rPr>
        <w:t>MongoDB</w:t>
      </w:r>
      <w:proofErr w:type="spellEnd"/>
      <w:r>
        <w:rPr>
          <w:rFonts w:hint="eastAsia"/>
        </w:rPr>
        <w:t xml:space="preserve"> </w:t>
      </w:r>
      <w:r>
        <w:rPr>
          <w:rFonts w:hint="eastAsia"/>
        </w:rPr>
        <w:t>数据库进行操作。该数据库操作类主要包括</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w:t>
      </w:r>
      <w:proofErr w:type="spellStart"/>
      <w:r>
        <w:rPr>
          <w:rFonts w:hint="eastAsia"/>
        </w:rPr>
        <w:t>MongoDB</w:t>
      </w:r>
      <w:proofErr w:type="spellEnd"/>
      <w:r>
        <w:rPr>
          <w:rFonts w:hint="eastAsia"/>
        </w:rPr>
        <w:t xml:space="preserve"> </w:t>
      </w:r>
      <w:r>
        <w:rPr>
          <w:rFonts w:hint="eastAsia"/>
        </w:rPr>
        <w:t>数据库的管理以及</w:t>
      </w:r>
      <w:r>
        <w:rPr>
          <w:rFonts w:hint="eastAsia"/>
        </w:rPr>
        <w:t xml:space="preserve"> </w:t>
      </w:r>
      <w:proofErr w:type="spellStart"/>
      <w:r>
        <w:rPr>
          <w:rFonts w:hint="eastAsia"/>
        </w:rPr>
        <w:t>MongoDB</w:t>
      </w:r>
      <w:proofErr w:type="spellEnd"/>
      <w:r>
        <w:rPr>
          <w:rFonts w:hint="eastAsia"/>
        </w:rPr>
        <w:t xml:space="preserve"> </w:t>
      </w:r>
      <w:r>
        <w:rPr>
          <w:rFonts w:hint="eastAsia"/>
        </w:rPr>
        <w:t>数据库中的</w:t>
      </w:r>
      <w:r>
        <w:rPr>
          <w:rFonts w:hint="eastAsia"/>
        </w:rPr>
        <w:t xml:space="preserve">Collection </w:t>
      </w:r>
      <w:r>
        <w:rPr>
          <w:rFonts w:hint="eastAsia"/>
        </w:rPr>
        <w:t>表的操作，主要分为下面三类</w:t>
      </w:r>
      <w:r w:rsidR="00992D48">
        <w:rPr>
          <w:rFonts w:hint="eastAsia"/>
        </w:rPr>
        <w:t>：</w:t>
      </w:r>
    </w:p>
    <w:p w14:paraId="2A33E68A" w14:textId="77777777"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14:paraId="2420185F" w14:textId="77777777" w:rsidR="00AE0A01" w:rsidRDefault="00AE0A01" w:rsidP="00AE0A01">
      <w:pPr>
        <w:ind w:firstLine="480"/>
      </w:pPr>
      <w:r>
        <w:rPr>
          <w:rFonts w:hint="eastAsia"/>
        </w:rPr>
        <w:t>数据库操作池类。主要功能是管理数据库的操作连接。在这个连接池类里面，限定了数据库的连接数量，超过</w:t>
      </w:r>
      <w:r w:rsidR="0003067D">
        <w:rPr>
          <w:rFonts w:hint="eastAsia"/>
        </w:rPr>
        <w:t>指定数目</w:t>
      </w:r>
      <w:r>
        <w:rPr>
          <w:rFonts w:hint="eastAsia"/>
        </w:rPr>
        <w:t>，数据库将不支持连接。这样可以减少客户端与数据库之间的连接次数，防止过度的连接导致数据库的服务故障。该类的主要函数如下表：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6F1B39BC" w14:textId="77777777" w:rsidTr="00FE2764">
        <w:tc>
          <w:tcPr>
            <w:tcW w:w="2840" w:type="dxa"/>
          </w:tcPr>
          <w:p w14:paraId="7E53BEFD" w14:textId="77777777" w:rsidR="000B3670" w:rsidRPr="000B3670" w:rsidRDefault="000B3670" w:rsidP="00B378D6">
            <w:pPr>
              <w:ind w:firstLineChars="0" w:firstLine="0"/>
            </w:pPr>
            <w:r w:rsidRPr="000B3670">
              <w:rPr>
                <w:rFonts w:hint="eastAsia"/>
              </w:rPr>
              <w:t>函数名称</w:t>
            </w:r>
          </w:p>
        </w:tc>
        <w:tc>
          <w:tcPr>
            <w:tcW w:w="2841" w:type="dxa"/>
          </w:tcPr>
          <w:p w14:paraId="6DD2DEE0" w14:textId="77777777" w:rsidR="000B3670" w:rsidRPr="000B3670" w:rsidRDefault="000B3670" w:rsidP="00B378D6">
            <w:pPr>
              <w:ind w:firstLineChars="0" w:firstLine="0"/>
            </w:pPr>
            <w:r w:rsidRPr="000B3670">
              <w:rPr>
                <w:rFonts w:hint="eastAsia"/>
              </w:rPr>
              <w:t>参数类型</w:t>
            </w:r>
          </w:p>
        </w:tc>
        <w:tc>
          <w:tcPr>
            <w:tcW w:w="2841" w:type="dxa"/>
          </w:tcPr>
          <w:p w14:paraId="4DBD3807" w14:textId="77777777" w:rsidR="000B3670" w:rsidRPr="000B3670" w:rsidRDefault="000B3670" w:rsidP="00B378D6">
            <w:pPr>
              <w:ind w:firstLineChars="0" w:firstLine="0"/>
            </w:pPr>
            <w:r w:rsidRPr="000B3670">
              <w:rPr>
                <w:rFonts w:hint="eastAsia"/>
              </w:rPr>
              <w:t>主要功能</w:t>
            </w:r>
          </w:p>
        </w:tc>
      </w:tr>
      <w:tr w:rsidR="000B3670" w:rsidRPr="000B3670" w14:paraId="5DF798E8" w14:textId="77777777" w:rsidTr="000B3670">
        <w:tc>
          <w:tcPr>
            <w:tcW w:w="2840" w:type="dxa"/>
          </w:tcPr>
          <w:p w14:paraId="0282CF4C" w14:textId="77777777"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14:paraId="6F573C98" w14:textId="77777777" w:rsidR="000B3670" w:rsidRPr="000B3670" w:rsidRDefault="000B3670" w:rsidP="00B378D6">
            <w:pPr>
              <w:ind w:firstLineChars="0" w:firstLine="0"/>
            </w:pPr>
            <w:r w:rsidRPr="000B3670">
              <w:rPr>
                <w:rFonts w:hint="eastAsia"/>
              </w:rPr>
              <w:t>无</w:t>
            </w:r>
          </w:p>
        </w:tc>
        <w:tc>
          <w:tcPr>
            <w:tcW w:w="2841" w:type="dxa"/>
          </w:tcPr>
          <w:p w14:paraId="00BC96F3" w14:textId="77777777" w:rsidR="000B3670" w:rsidRPr="000B3670" w:rsidRDefault="000B3670" w:rsidP="00B378D6">
            <w:pPr>
              <w:ind w:firstLineChars="0" w:firstLine="0"/>
            </w:pPr>
            <w:r w:rsidRPr="000B3670">
              <w:rPr>
                <w:rFonts w:hint="eastAsia"/>
              </w:rPr>
              <w:t>初始化所有连接</w:t>
            </w:r>
          </w:p>
        </w:tc>
      </w:tr>
      <w:tr w:rsidR="000B3670" w:rsidRPr="000B3670" w14:paraId="53FA6F83" w14:textId="77777777" w:rsidTr="000B3670">
        <w:tc>
          <w:tcPr>
            <w:tcW w:w="2840" w:type="dxa"/>
          </w:tcPr>
          <w:p w14:paraId="7EB1D1B2" w14:textId="77777777"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14:paraId="06C6A808" w14:textId="77777777" w:rsidR="000B3670" w:rsidRPr="000B3670" w:rsidRDefault="000B3670" w:rsidP="00B378D6">
            <w:pPr>
              <w:ind w:firstLineChars="0" w:firstLine="0"/>
            </w:pPr>
            <w:r w:rsidRPr="000B3670">
              <w:rPr>
                <w:rFonts w:hint="eastAsia"/>
              </w:rPr>
              <w:t>无</w:t>
            </w:r>
          </w:p>
        </w:tc>
        <w:tc>
          <w:tcPr>
            <w:tcW w:w="2841" w:type="dxa"/>
          </w:tcPr>
          <w:p w14:paraId="0E28F2E2" w14:textId="77777777" w:rsidR="000B3670" w:rsidRPr="000B3670" w:rsidRDefault="000B3670" w:rsidP="00B378D6">
            <w:pPr>
              <w:ind w:firstLineChars="0" w:firstLine="0"/>
            </w:pPr>
            <w:r w:rsidRPr="000B3670">
              <w:rPr>
                <w:rFonts w:hint="eastAsia"/>
              </w:rPr>
              <w:t>关闭所有连接</w:t>
            </w:r>
          </w:p>
        </w:tc>
      </w:tr>
      <w:tr w:rsidR="000B3670" w:rsidRPr="000B3670" w14:paraId="68E44C31" w14:textId="77777777" w:rsidTr="000B3670">
        <w:tc>
          <w:tcPr>
            <w:tcW w:w="2840" w:type="dxa"/>
          </w:tcPr>
          <w:p w14:paraId="4994E342" w14:textId="77777777"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14:paraId="6FDF3FAD" w14:textId="77777777"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14:paraId="629AD4D8" w14:textId="77777777"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14:paraId="2D7FAE6C" w14:textId="77777777" w:rsidTr="000B3670">
        <w:tc>
          <w:tcPr>
            <w:tcW w:w="2840" w:type="dxa"/>
          </w:tcPr>
          <w:p w14:paraId="194BD8F5" w14:textId="77777777"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14:paraId="0DCEEABA" w14:textId="77777777"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14:paraId="560F8C21" w14:textId="77777777"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14:paraId="1653364F" w14:textId="77777777"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14:paraId="11573CB5"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w:t>
      </w:r>
      <w:r>
        <w:rPr>
          <w:rFonts w:hint="eastAsia"/>
        </w:rPr>
        <w:lastRenderedPageBreak/>
        <w:t>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45ECB98A" w14:textId="77777777" w:rsidTr="000B3670">
        <w:tc>
          <w:tcPr>
            <w:tcW w:w="2840" w:type="dxa"/>
          </w:tcPr>
          <w:p w14:paraId="5AC0B495" w14:textId="77777777" w:rsidR="000B3670" w:rsidRPr="000B3670" w:rsidRDefault="000B3670" w:rsidP="00B378D6">
            <w:pPr>
              <w:ind w:firstLineChars="0" w:firstLine="0"/>
            </w:pPr>
            <w:r w:rsidRPr="000B3670">
              <w:rPr>
                <w:rFonts w:hint="eastAsia"/>
              </w:rPr>
              <w:t>函数名称</w:t>
            </w:r>
          </w:p>
        </w:tc>
        <w:tc>
          <w:tcPr>
            <w:tcW w:w="2841" w:type="dxa"/>
          </w:tcPr>
          <w:p w14:paraId="2DDCA740" w14:textId="77777777" w:rsidR="000B3670" w:rsidRPr="000B3670" w:rsidRDefault="000B3670" w:rsidP="00B378D6">
            <w:pPr>
              <w:ind w:firstLineChars="0" w:firstLine="0"/>
            </w:pPr>
            <w:r w:rsidRPr="000B3670">
              <w:rPr>
                <w:rFonts w:hint="eastAsia"/>
              </w:rPr>
              <w:t>参数类型</w:t>
            </w:r>
          </w:p>
        </w:tc>
        <w:tc>
          <w:tcPr>
            <w:tcW w:w="2841" w:type="dxa"/>
          </w:tcPr>
          <w:p w14:paraId="0509040A" w14:textId="77777777" w:rsidR="000B3670" w:rsidRPr="000B3670" w:rsidRDefault="000B3670" w:rsidP="00B378D6">
            <w:pPr>
              <w:ind w:firstLineChars="0" w:firstLine="0"/>
            </w:pPr>
            <w:r w:rsidRPr="000B3670">
              <w:rPr>
                <w:rFonts w:hint="eastAsia"/>
              </w:rPr>
              <w:t>主要功能</w:t>
            </w:r>
          </w:p>
        </w:tc>
      </w:tr>
      <w:tr w:rsidR="000B3670" w:rsidRPr="000B3670" w14:paraId="5DD3F554" w14:textId="77777777" w:rsidTr="000B3670">
        <w:tc>
          <w:tcPr>
            <w:tcW w:w="2840" w:type="dxa"/>
          </w:tcPr>
          <w:p w14:paraId="2596CF08" w14:textId="77777777" w:rsidR="000B3670" w:rsidRPr="000B3670" w:rsidRDefault="000B3670" w:rsidP="00B378D6">
            <w:pPr>
              <w:ind w:firstLineChars="0" w:firstLine="0"/>
            </w:pPr>
            <w:proofErr w:type="spellStart"/>
            <w:r w:rsidRPr="000B3670">
              <w:t>CreatePat</w:t>
            </w:r>
            <w:proofErr w:type="spellEnd"/>
          </w:p>
        </w:tc>
        <w:tc>
          <w:tcPr>
            <w:tcW w:w="2841" w:type="dxa"/>
          </w:tcPr>
          <w:p w14:paraId="25912EF7" w14:textId="77777777"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4DC37107" w14:textId="77777777" w:rsidR="000B3670" w:rsidRPr="000B3670" w:rsidRDefault="00A52A20" w:rsidP="00B378D6">
            <w:pPr>
              <w:ind w:firstLineChars="0" w:firstLine="0"/>
            </w:pPr>
            <w:r>
              <w:rPr>
                <w:rFonts w:hint="eastAsia"/>
              </w:rPr>
              <w:t>添加新患者信息</w:t>
            </w:r>
          </w:p>
        </w:tc>
      </w:tr>
      <w:tr w:rsidR="000B3670" w:rsidRPr="000B3670" w14:paraId="7AE04F4C" w14:textId="77777777" w:rsidTr="000B3670">
        <w:tc>
          <w:tcPr>
            <w:tcW w:w="2840" w:type="dxa"/>
          </w:tcPr>
          <w:p w14:paraId="277784EA" w14:textId="77777777" w:rsidR="000B3670" w:rsidRPr="000B3670" w:rsidRDefault="000B3670" w:rsidP="00B378D6">
            <w:pPr>
              <w:ind w:firstLineChars="0" w:firstLine="0"/>
            </w:pPr>
            <w:proofErr w:type="spellStart"/>
            <w:r w:rsidRPr="000B3670">
              <w:t>QueryPat</w:t>
            </w:r>
            <w:r w:rsidR="00A52A20">
              <w:rPr>
                <w:rFonts w:hint="eastAsia"/>
              </w:rPr>
              <w:t>s</w:t>
            </w:r>
            <w:proofErr w:type="spellEnd"/>
          </w:p>
        </w:tc>
        <w:tc>
          <w:tcPr>
            <w:tcW w:w="2841" w:type="dxa"/>
          </w:tcPr>
          <w:p w14:paraId="2F32BFFA" w14:textId="77777777"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14:paraId="48FBB1C9" w14:textId="77777777" w:rsidR="000B3670" w:rsidRPr="000B3670" w:rsidRDefault="00A52A20" w:rsidP="00B378D6">
            <w:pPr>
              <w:ind w:firstLineChars="0" w:firstLine="0"/>
            </w:pPr>
            <w:r>
              <w:rPr>
                <w:rFonts w:hint="eastAsia"/>
              </w:rPr>
              <w:t>查询患者信息</w:t>
            </w:r>
          </w:p>
        </w:tc>
      </w:tr>
      <w:tr w:rsidR="000B3670" w:rsidRPr="000B3670" w14:paraId="3A32DBCD" w14:textId="77777777" w:rsidTr="000B3670">
        <w:tc>
          <w:tcPr>
            <w:tcW w:w="2840" w:type="dxa"/>
          </w:tcPr>
          <w:p w14:paraId="0A4F0A4D" w14:textId="77777777" w:rsidR="000B3670" w:rsidRPr="000B3670" w:rsidRDefault="000B3670" w:rsidP="00B378D6">
            <w:pPr>
              <w:ind w:firstLineChars="0" w:firstLine="0"/>
            </w:pPr>
            <w:proofErr w:type="spellStart"/>
            <w:r w:rsidRPr="000B3670">
              <w:t>GetSortedPats</w:t>
            </w:r>
            <w:proofErr w:type="spellEnd"/>
          </w:p>
        </w:tc>
        <w:tc>
          <w:tcPr>
            <w:tcW w:w="2841" w:type="dxa"/>
          </w:tcPr>
          <w:p w14:paraId="154AF0D6" w14:textId="77777777"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14:paraId="7705F271" w14:textId="77777777" w:rsidR="000B3670" w:rsidRPr="000B3670" w:rsidRDefault="00A52A20" w:rsidP="00B378D6">
            <w:pPr>
              <w:ind w:firstLineChars="0" w:firstLine="0"/>
            </w:pPr>
            <w:r>
              <w:rPr>
                <w:rFonts w:hint="eastAsia"/>
              </w:rPr>
              <w:t>将患者信息根据最后一次就诊信息的时间进行排序</w:t>
            </w:r>
          </w:p>
        </w:tc>
      </w:tr>
    </w:tbl>
    <w:p w14:paraId="4C271FF6" w14:textId="77777777" w:rsidR="00AE0A01" w:rsidRDefault="00FE2764" w:rsidP="00AE0A01">
      <w:pPr>
        <w:ind w:firstLine="48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14:paraId="14020E11"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773BD7C0" w14:textId="77777777" w:rsidTr="000B3670">
        <w:tc>
          <w:tcPr>
            <w:tcW w:w="2840" w:type="dxa"/>
          </w:tcPr>
          <w:p w14:paraId="2DE252A8" w14:textId="77777777" w:rsidR="000B3670" w:rsidRPr="000B3670" w:rsidRDefault="000B3670" w:rsidP="00B378D6">
            <w:pPr>
              <w:ind w:firstLineChars="0" w:firstLine="0"/>
            </w:pPr>
            <w:r w:rsidRPr="000B3670">
              <w:rPr>
                <w:rFonts w:hint="eastAsia"/>
              </w:rPr>
              <w:t>函数名称</w:t>
            </w:r>
          </w:p>
        </w:tc>
        <w:tc>
          <w:tcPr>
            <w:tcW w:w="2841" w:type="dxa"/>
          </w:tcPr>
          <w:p w14:paraId="5E89BE83" w14:textId="77777777" w:rsidR="000B3670" w:rsidRPr="000B3670" w:rsidRDefault="000B3670" w:rsidP="00B378D6">
            <w:pPr>
              <w:ind w:firstLineChars="0" w:firstLine="0"/>
            </w:pPr>
            <w:r w:rsidRPr="000B3670">
              <w:rPr>
                <w:rFonts w:hint="eastAsia"/>
              </w:rPr>
              <w:t>参数类型</w:t>
            </w:r>
          </w:p>
        </w:tc>
        <w:tc>
          <w:tcPr>
            <w:tcW w:w="2841" w:type="dxa"/>
          </w:tcPr>
          <w:p w14:paraId="655E8C5E" w14:textId="77777777" w:rsidR="000B3670" w:rsidRPr="000B3670" w:rsidRDefault="000B3670" w:rsidP="00B378D6">
            <w:pPr>
              <w:ind w:firstLineChars="0" w:firstLine="0"/>
            </w:pPr>
            <w:r w:rsidRPr="000B3670">
              <w:rPr>
                <w:rFonts w:hint="eastAsia"/>
              </w:rPr>
              <w:t>主要功能</w:t>
            </w:r>
          </w:p>
        </w:tc>
      </w:tr>
      <w:tr w:rsidR="000B3670" w:rsidRPr="000B3670" w14:paraId="3C432212" w14:textId="77777777" w:rsidTr="000B3670">
        <w:tc>
          <w:tcPr>
            <w:tcW w:w="2840" w:type="dxa"/>
          </w:tcPr>
          <w:p w14:paraId="4DD0C647" w14:textId="77777777" w:rsidR="000B3670" w:rsidRPr="000B3670" w:rsidRDefault="000B3670" w:rsidP="00B378D6">
            <w:pPr>
              <w:ind w:firstLineChars="0" w:firstLine="0"/>
            </w:pPr>
            <w:proofErr w:type="spellStart"/>
            <w:r w:rsidRPr="000B3670">
              <w:t>CreateVisit</w:t>
            </w:r>
            <w:proofErr w:type="spellEnd"/>
          </w:p>
        </w:tc>
        <w:tc>
          <w:tcPr>
            <w:tcW w:w="2841" w:type="dxa"/>
          </w:tcPr>
          <w:p w14:paraId="5D53706D" w14:textId="77777777" w:rsidR="000B3670" w:rsidRPr="000B3670" w:rsidRDefault="00A54607"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650CEF3F" w14:textId="77777777" w:rsidR="000B3670" w:rsidRPr="000B3670" w:rsidRDefault="00A54607" w:rsidP="00B378D6">
            <w:pPr>
              <w:ind w:firstLineChars="0" w:firstLine="0"/>
            </w:pPr>
            <w:r>
              <w:rPr>
                <w:rFonts w:hint="eastAsia"/>
              </w:rPr>
              <w:t>添加新问诊记录</w:t>
            </w:r>
          </w:p>
        </w:tc>
      </w:tr>
      <w:tr w:rsidR="000B3670" w:rsidRPr="000B3670" w14:paraId="58C914E5" w14:textId="77777777" w:rsidTr="000B3670">
        <w:tc>
          <w:tcPr>
            <w:tcW w:w="2840" w:type="dxa"/>
          </w:tcPr>
          <w:p w14:paraId="767EF2BD" w14:textId="77777777" w:rsidR="000B3670" w:rsidRPr="000B3670" w:rsidRDefault="000B3670" w:rsidP="00B378D6">
            <w:pPr>
              <w:ind w:firstLineChars="0" w:firstLine="0"/>
            </w:pPr>
            <w:proofErr w:type="spellStart"/>
            <w:r w:rsidRPr="000B3670">
              <w:t>QueryVisitHistory</w:t>
            </w:r>
            <w:proofErr w:type="spellEnd"/>
          </w:p>
        </w:tc>
        <w:tc>
          <w:tcPr>
            <w:tcW w:w="2841" w:type="dxa"/>
          </w:tcPr>
          <w:p w14:paraId="7F333391"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6A4E4C11" w14:textId="77777777" w:rsidR="000B3670" w:rsidRPr="000B3670" w:rsidRDefault="00F05B02" w:rsidP="00B378D6">
            <w:pPr>
              <w:ind w:firstLineChars="0" w:firstLine="0"/>
            </w:pPr>
            <w:r>
              <w:rPr>
                <w:rFonts w:hint="eastAsia"/>
              </w:rPr>
              <w:t>根据病人信息查询历次就诊记录</w:t>
            </w:r>
          </w:p>
        </w:tc>
      </w:tr>
      <w:tr w:rsidR="000B3670" w:rsidRPr="000B3670" w14:paraId="251290F4" w14:textId="77777777" w:rsidTr="000B3670">
        <w:tc>
          <w:tcPr>
            <w:tcW w:w="2840" w:type="dxa"/>
          </w:tcPr>
          <w:p w14:paraId="35338489" w14:textId="77777777" w:rsidR="000B3670" w:rsidRPr="000B3670" w:rsidRDefault="000B3670" w:rsidP="00B378D6">
            <w:pPr>
              <w:ind w:firstLineChars="0" w:firstLine="0"/>
            </w:pPr>
            <w:proofErr w:type="spellStart"/>
            <w:r w:rsidRPr="000B3670">
              <w:t>ShowVisitContent</w:t>
            </w:r>
            <w:proofErr w:type="spellEnd"/>
          </w:p>
        </w:tc>
        <w:tc>
          <w:tcPr>
            <w:tcW w:w="2841" w:type="dxa"/>
          </w:tcPr>
          <w:p w14:paraId="14705277"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341858C7" w14:textId="77777777" w:rsidR="000B3670" w:rsidRPr="000B3670" w:rsidRDefault="00F05B02" w:rsidP="00B378D6">
            <w:pPr>
              <w:ind w:firstLineChars="0" w:firstLine="0"/>
            </w:pPr>
            <w:r>
              <w:rPr>
                <w:rFonts w:hint="eastAsia"/>
              </w:rPr>
              <w:t>根据就诊</w:t>
            </w:r>
            <w:r>
              <w:rPr>
                <w:rFonts w:hint="eastAsia"/>
              </w:rPr>
              <w:t>ID</w:t>
            </w:r>
            <w:r>
              <w:rPr>
                <w:rFonts w:hint="eastAsia"/>
              </w:rPr>
              <w:t>查询就诊记录内容</w:t>
            </w:r>
          </w:p>
        </w:tc>
      </w:tr>
      <w:tr w:rsidR="000B3670" w:rsidRPr="000B3670" w14:paraId="08FE9DFF" w14:textId="77777777" w:rsidTr="000B3670">
        <w:tc>
          <w:tcPr>
            <w:tcW w:w="2840" w:type="dxa"/>
          </w:tcPr>
          <w:p w14:paraId="544F9F21" w14:textId="77777777" w:rsidR="000B3670" w:rsidRPr="000B3670" w:rsidRDefault="000B3670" w:rsidP="00B378D6">
            <w:pPr>
              <w:ind w:firstLineChars="0" w:firstLine="0"/>
            </w:pPr>
            <w:proofErr w:type="spellStart"/>
            <w:r w:rsidRPr="000B3670">
              <w:t>UpdateVisit</w:t>
            </w:r>
            <w:proofErr w:type="spellEnd"/>
          </w:p>
        </w:tc>
        <w:tc>
          <w:tcPr>
            <w:tcW w:w="2841" w:type="dxa"/>
          </w:tcPr>
          <w:p w14:paraId="0D98A190" w14:textId="77777777"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337ACC5B" w14:textId="77777777" w:rsidR="000B3670" w:rsidRPr="000B3670" w:rsidRDefault="00F05B02" w:rsidP="00B378D6">
            <w:pPr>
              <w:ind w:firstLineChars="0" w:firstLine="0"/>
            </w:pPr>
            <w:r>
              <w:rPr>
                <w:rFonts w:hint="eastAsia"/>
              </w:rPr>
              <w:t>更新就诊记录</w:t>
            </w:r>
          </w:p>
        </w:tc>
      </w:tr>
      <w:tr w:rsidR="000B3670" w:rsidRPr="000B3670" w14:paraId="4A2CE190" w14:textId="77777777" w:rsidTr="000B3670">
        <w:tc>
          <w:tcPr>
            <w:tcW w:w="2840" w:type="dxa"/>
          </w:tcPr>
          <w:p w14:paraId="2AFFF86F" w14:textId="77777777" w:rsidR="000B3670" w:rsidRPr="000B3670" w:rsidRDefault="000B3670" w:rsidP="00B378D6">
            <w:pPr>
              <w:ind w:firstLineChars="0" w:firstLine="0"/>
            </w:pPr>
            <w:proofErr w:type="spellStart"/>
            <w:r w:rsidRPr="000B3670">
              <w:t>DeleteVisit</w:t>
            </w:r>
            <w:proofErr w:type="spellEnd"/>
          </w:p>
        </w:tc>
        <w:tc>
          <w:tcPr>
            <w:tcW w:w="2841" w:type="dxa"/>
          </w:tcPr>
          <w:p w14:paraId="38EA8807"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187135E2" w14:textId="77777777" w:rsidR="000B3670" w:rsidRPr="000B3670" w:rsidRDefault="00F05B02" w:rsidP="00B378D6">
            <w:pPr>
              <w:ind w:firstLineChars="0" w:firstLine="0"/>
            </w:pPr>
            <w:r>
              <w:rPr>
                <w:rFonts w:hint="eastAsia"/>
              </w:rPr>
              <w:t>删除就诊记录</w:t>
            </w:r>
          </w:p>
        </w:tc>
      </w:tr>
    </w:tbl>
    <w:p w14:paraId="36D62F93" w14:textId="77777777" w:rsidR="00AE0A01" w:rsidRDefault="00FE2764" w:rsidP="00AE0A01">
      <w:pPr>
        <w:ind w:firstLine="480"/>
      </w:pPr>
      <w:r>
        <w:t>4)</w:t>
      </w:r>
      <w:proofErr w:type="spellStart"/>
      <w:r w:rsidR="00AE0A01">
        <w:t>MedicalHistoryOperation</w:t>
      </w:r>
      <w:proofErr w:type="spellEnd"/>
    </w:p>
    <w:p w14:paraId="51EBE135" w14:textId="77777777"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5465F797" w14:textId="77777777" w:rsidTr="000B3670">
        <w:tc>
          <w:tcPr>
            <w:tcW w:w="2840" w:type="dxa"/>
          </w:tcPr>
          <w:p w14:paraId="612BA10B" w14:textId="77777777" w:rsidR="000B3670" w:rsidRPr="000B3670" w:rsidRDefault="000B3670" w:rsidP="00B378D6">
            <w:pPr>
              <w:ind w:firstLineChars="0" w:firstLine="0"/>
            </w:pPr>
            <w:r w:rsidRPr="000B3670">
              <w:rPr>
                <w:rFonts w:hint="eastAsia"/>
              </w:rPr>
              <w:t>函数名称</w:t>
            </w:r>
          </w:p>
        </w:tc>
        <w:tc>
          <w:tcPr>
            <w:tcW w:w="2841" w:type="dxa"/>
          </w:tcPr>
          <w:p w14:paraId="61CE0753" w14:textId="77777777" w:rsidR="000B3670" w:rsidRPr="000B3670" w:rsidRDefault="000B3670" w:rsidP="00B378D6">
            <w:pPr>
              <w:ind w:firstLineChars="0" w:firstLine="0"/>
            </w:pPr>
            <w:r w:rsidRPr="000B3670">
              <w:rPr>
                <w:rFonts w:hint="eastAsia"/>
              </w:rPr>
              <w:t>参数类型</w:t>
            </w:r>
          </w:p>
        </w:tc>
        <w:tc>
          <w:tcPr>
            <w:tcW w:w="2841" w:type="dxa"/>
          </w:tcPr>
          <w:p w14:paraId="37FBDD4F" w14:textId="77777777" w:rsidR="000B3670" w:rsidRPr="000B3670" w:rsidRDefault="000B3670" w:rsidP="00B378D6">
            <w:pPr>
              <w:ind w:firstLineChars="0" w:firstLine="0"/>
            </w:pPr>
            <w:r w:rsidRPr="000B3670">
              <w:rPr>
                <w:rFonts w:hint="eastAsia"/>
              </w:rPr>
              <w:t>主要功能</w:t>
            </w:r>
          </w:p>
        </w:tc>
      </w:tr>
      <w:tr w:rsidR="000B3670" w:rsidRPr="000B3670" w14:paraId="48E5AEC5" w14:textId="77777777" w:rsidTr="000B3670">
        <w:tc>
          <w:tcPr>
            <w:tcW w:w="2840" w:type="dxa"/>
          </w:tcPr>
          <w:p w14:paraId="66D8382A" w14:textId="77777777" w:rsidR="000B3670" w:rsidRPr="000B3670" w:rsidRDefault="000B3670" w:rsidP="00B378D6">
            <w:pPr>
              <w:ind w:firstLineChars="0" w:firstLine="0"/>
            </w:pPr>
            <w:proofErr w:type="spellStart"/>
            <w:r w:rsidRPr="000B3670">
              <w:t>CreateMedicalHistory</w:t>
            </w:r>
            <w:proofErr w:type="spellEnd"/>
          </w:p>
        </w:tc>
        <w:tc>
          <w:tcPr>
            <w:tcW w:w="2841" w:type="dxa"/>
          </w:tcPr>
          <w:p w14:paraId="0FEF9B12" w14:textId="77777777"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761CC605" w14:textId="77777777" w:rsidR="000B3670" w:rsidRPr="000B3670" w:rsidRDefault="00F05B02" w:rsidP="00B378D6">
            <w:pPr>
              <w:ind w:firstLineChars="0" w:firstLine="0"/>
            </w:pPr>
            <w:r>
              <w:rPr>
                <w:rFonts w:hint="eastAsia"/>
              </w:rPr>
              <w:t>添加病人的病史信息</w:t>
            </w:r>
          </w:p>
        </w:tc>
      </w:tr>
      <w:tr w:rsidR="000B3670" w:rsidRPr="000B3670" w14:paraId="0D901DAD" w14:textId="77777777" w:rsidTr="000B3670">
        <w:tc>
          <w:tcPr>
            <w:tcW w:w="2840" w:type="dxa"/>
          </w:tcPr>
          <w:p w14:paraId="2E6E8645" w14:textId="77777777" w:rsidR="000B3670" w:rsidRPr="000B3670" w:rsidRDefault="000B3670" w:rsidP="00B378D6">
            <w:pPr>
              <w:ind w:firstLineChars="0" w:firstLine="0"/>
            </w:pPr>
            <w:proofErr w:type="spellStart"/>
            <w:r w:rsidRPr="000B3670">
              <w:t>QueryMedicalHistory</w:t>
            </w:r>
            <w:proofErr w:type="spellEnd"/>
          </w:p>
        </w:tc>
        <w:tc>
          <w:tcPr>
            <w:tcW w:w="2841" w:type="dxa"/>
          </w:tcPr>
          <w:p w14:paraId="6121E293" w14:textId="77777777" w:rsidR="000B3670" w:rsidRPr="000B3670" w:rsidRDefault="00F05B02" w:rsidP="00B378D6">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 *</w:t>
            </w:r>
            <w:r>
              <w:rPr>
                <w:rFonts w:hint="eastAsia"/>
              </w:rPr>
              <w:t>）</w:t>
            </w:r>
          </w:p>
        </w:tc>
        <w:tc>
          <w:tcPr>
            <w:tcW w:w="2841" w:type="dxa"/>
          </w:tcPr>
          <w:p w14:paraId="6BFE159D" w14:textId="77777777" w:rsidR="000B3670" w:rsidRPr="000B3670" w:rsidRDefault="00F05B02" w:rsidP="00B378D6">
            <w:pPr>
              <w:ind w:firstLineChars="0" w:firstLine="0"/>
            </w:pPr>
            <w:r>
              <w:rPr>
                <w:rFonts w:hint="eastAsia"/>
              </w:rPr>
              <w:t>查询病史信息</w:t>
            </w:r>
          </w:p>
        </w:tc>
      </w:tr>
      <w:tr w:rsidR="000B3670" w:rsidRPr="000B3670" w14:paraId="715D749D" w14:textId="77777777" w:rsidTr="000B3670">
        <w:tc>
          <w:tcPr>
            <w:tcW w:w="2840" w:type="dxa"/>
          </w:tcPr>
          <w:p w14:paraId="6CCF3037" w14:textId="77777777" w:rsidR="000B3670" w:rsidRPr="000B3670" w:rsidRDefault="000B3670" w:rsidP="00B378D6">
            <w:pPr>
              <w:ind w:firstLineChars="0" w:firstLine="0"/>
            </w:pPr>
            <w:proofErr w:type="spellStart"/>
            <w:r w:rsidRPr="000B3670">
              <w:t>UpdateMedicalhistory</w:t>
            </w:r>
            <w:proofErr w:type="spellEnd"/>
          </w:p>
        </w:tc>
        <w:tc>
          <w:tcPr>
            <w:tcW w:w="2841" w:type="dxa"/>
          </w:tcPr>
          <w:p w14:paraId="63799AED" w14:textId="77777777"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14:paraId="4B395422" w14:textId="77777777" w:rsidR="000B3670" w:rsidRPr="000B3670" w:rsidRDefault="00F05B02" w:rsidP="00B378D6">
            <w:pPr>
              <w:ind w:firstLineChars="0" w:firstLine="0"/>
            </w:pPr>
            <w:r>
              <w:rPr>
                <w:rFonts w:hint="eastAsia"/>
              </w:rPr>
              <w:t>更新病史信息</w:t>
            </w:r>
          </w:p>
        </w:tc>
      </w:tr>
    </w:tbl>
    <w:p w14:paraId="294FAA31" w14:textId="77777777" w:rsidR="00AE0A01" w:rsidRPr="0003067D" w:rsidRDefault="00AE0A01" w:rsidP="00AF5644">
      <w:pPr>
        <w:pStyle w:val="4"/>
        <w:numPr>
          <w:ilvl w:val="3"/>
          <w:numId w:val="30"/>
        </w:numPr>
        <w:ind w:left="0" w:firstLine="482"/>
        <w:rPr>
          <w:b w:val="0"/>
        </w:rPr>
      </w:pPr>
      <w:r w:rsidRPr="0003067D">
        <w:rPr>
          <w:rFonts w:hint="eastAsia"/>
          <w:b w:val="0"/>
        </w:rPr>
        <w:t>推理服务</w:t>
      </w:r>
    </w:p>
    <w:p w14:paraId="7040D6B7" w14:textId="77777777" w:rsidR="00AE0A01" w:rsidRDefault="00AE0A01" w:rsidP="00AE0A01">
      <w:pPr>
        <w:ind w:firstLine="480"/>
      </w:pPr>
      <w:r>
        <w:rPr>
          <w:rFonts w:hint="eastAsia"/>
        </w:rPr>
        <w:t>（</w:t>
      </w:r>
      <w:r>
        <w:rPr>
          <w:rFonts w:hint="eastAsia"/>
        </w:rPr>
        <w:t>1</w:t>
      </w:r>
      <w:r>
        <w:rPr>
          <w:rFonts w:hint="eastAsia"/>
        </w:rPr>
        <w:t>）基于规则的推理实现</w:t>
      </w:r>
    </w:p>
    <w:p w14:paraId="027A1E2D" w14:textId="77777777" w:rsidR="00AE0A01" w:rsidRDefault="00AE0A01" w:rsidP="00045308">
      <w:pPr>
        <w:ind w:firstLineChars="0" w:firstLine="420"/>
      </w:pPr>
      <w:r>
        <w:rPr>
          <w:rFonts w:hint="eastAsia"/>
        </w:rPr>
        <w:lastRenderedPageBreak/>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14:paraId="21E442D8" w14:textId="19245B7A"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14:paraId="4CE52F8A" w14:textId="77777777"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14:paraId="775537CA" w14:textId="77777777" w:rsidTr="00B378D6">
        <w:trPr>
          <w:jc w:val="center"/>
        </w:trPr>
        <w:tc>
          <w:tcPr>
            <w:tcW w:w="2682" w:type="dxa"/>
          </w:tcPr>
          <w:p w14:paraId="0F5D8E2A"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14:paraId="13238A3F"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14:paraId="557B5413"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14:paraId="397838FB" w14:textId="77777777" w:rsidTr="00B378D6">
        <w:trPr>
          <w:jc w:val="center"/>
        </w:trPr>
        <w:tc>
          <w:tcPr>
            <w:tcW w:w="2682" w:type="dxa"/>
          </w:tcPr>
          <w:p w14:paraId="1B4A26E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14:paraId="06C29887"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7262202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14:paraId="4341634A" w14:textId="77777777" w:rsidTr="00B378D6">
        <w:trPr>
          <w:jc w:val="center"/>
        </w:trPr>
        <w:tc>
          <w:tcPr>
            <w:tcW w:w="2682" w:type="dxa"/>
          </w:tcPr>
          <w:p w14:paraId="542ED3AB"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14:paraId="237B22D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45F42BC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14:paraId="5A75E434" w14:textId="77777777" w:rsidTr="00B378D6">
        <w:trPr>
          <w:jc w:val="center"/>
        </w:trPr>
        <w:tc>
          <w:tcPr>
            <w:tcW w:w="2682" w:type="dxa"/>
          </w:tcPr>
          <w:p w14:paraId="3E8AE579"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719239C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 *</w:t>
            </w:r>
            <w:r w:rsidRPr="000B3670">
              <w:rPr>
                <w:rFonts w:ascii="Times New Roman" w:hAnsi="Times New Roman" w:hint="eastAsia"/>
                <w:szCs w:val="20"/>
              </w:rPr>
              <w:t>）</w:t>
            </w:r>
          </w:p>
        </w:tc>
        <w:tc>
          <w:tcPr>
            <w:tcW w:w="2350" w:type="dxa"/>
          </w:tcPr>
          <w:p w14:paraId="11BEA96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14:paraId="77C08E88" w14:textId="77777777" w:rsidR="00AE0A01" w:rsidRDefault="00AE0A01" w:rsidP="00AE0A01">
      <w:pPr>
        <w:ind w:firstLine="480"/>
      </w:pPr>
      <w:r>
        <w:rPr>
          <w:rFonts w:hint="eastAsia"/>
        </w:rPr>
        <w:t>（</w:t>
      </w:r>
      <w:r>
        <w:rPr>
          <w:rFonts w:hint="eastAsia"/>
        </w:rPr>
        <w:t>2</w:t>
      </w:r>
      <w:r>
        <w:rPr>
          <w:rFonts w:hint="eastAsia"/>
        </w:rPr>
        <w:t>）基于数据的推理实现</w:t>
      </w:r>
    </w:p>
    <w:p w14:paraId="3128E9F9" w14:textId="77777777" w:rsidR="00992D48" w:rsidRDefault="00AE0A01" w:rsidP="00AE0A01">
      <w:pPr>
        <w:ind w:firstLine="480"/>
      </w:pPr>
      <w:r>
        <w:rPr>
          <w:rFonts w:hint="eastAsia"/>
        </w:rPr>
        <w:t>WEKA</w:t>
      </w:r>
      <w:r>
        <w:rPr>
          <w:rFonts w:hint="eastAsia"/>
        </w:rPr>
        <w:t>是新西兰</w:t>
      </w:r>
      <w:r>
        <w:rPr>
          <w:rFonts w:hint="eastAsia"/>
        </w:rPr>
        <w:t>Waikato</w:t>
      </w:r>
      <w:r>
        <w:rPr>
          <w:rFonts w:hint="eastAsia"/>
        </w:rPr>
        <w:t>大学开发的全面的数据挖掘系统，它不仅提供了多种数据挖掘方法</w:t>
      </w:r>
      <w:r>
        <w:rPr>
          <w:rFonts w:hint="eastAsia"/>
        </w:rPr>
        <w:t>(</w:t>
      </w:r>
      <w:r>
        <w:rPr>
          <w:rFonts w:hint="eastAsia"/>
        </w:rPr>
        <w:t>分类、聚类、关联规则等</w:t>
      </w:r>
      <w:r>
        <w:rPr>
          <w:rFonts w:hint="eastAsia"/>
        </w:rPr>
        <w:t>)</w:t>
      </w:r>
      <w:r>
        <w:rPr>
          <w:rFonts w:hint="eastAsia"/>
        </w:rPr>
        <w:t>的多种常用算法进行知识发现，还提供</w:t>
      </w:r>
      <w:r w:rsidR="00992D48">
        <w:rPr>
          <w:rFonts w:hint="eastAsia"/>
        </w:rPr>
        <w:t>了适用于任意数据集的数据预处理功能，以及算法性能评估的多种方法。</w:t>
      </w:r>
    </w:p>
    <w:p w14:paraId="09A4C4F6" w14:textId="77777777"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语言实现的开放性平台，具有非常良好的扩展性和兼容性，用户可以根据具体需要将个性化的算法封装进系统，达到数据处理及算法性能评估的目的，正是由于</w:t>
      </w:r>
      <w:r>
        <w:rPr>
          <w:rFonts w:hint="eastAsia"/>
        </w:rPr>
        <w:t>WEKA</w:t>
      </w:r>
      <w:r>
        <w:rPr>
          <w:rFonts w:hint="eastAsia"/>
        </w:rPr>
        <w:t>具有良好定义的数据结构和基本的统计接口</w:t>
      </w:r>
      <w:r>
        <w:rPr>
          <w:rFonts w:hint="eastAsia"/>
        </w:rPr>
        <w:t>,</w:t>
      </w:r>
      <w:r>
        <w:rPr>
          <w:rFonts w:hint="eastAsia"/>
        </w:rPr>
        <w:t>将它作</w:t>
      </w:r>
      <w:r>
        <w:rPr>
          <w:rFonts w:hint="eastAsia"/>
        </w:rPr>
        <w:lastRenderedPageBreak/>
        <w:t>为基于数据的推理方式的实现工具。</w:t>
      </w:r>
    </w:p>
    <w:p w14:paraId="1124BA22" w14:textId="77777777"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14:paraId="7DB39D59" w14:textId="77777777" w:rsidTr="00B378D6">
        <w:trPr>
          <w:jc w:val="center"/>
        </w:trPr>
        <w:tc>
          <w:tcPr>
            <w:tcW w:w="2682" w:type="dxa"/>
          </w:tcPr>
          <w:p w14:paraId="490556A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14:paraId="6CD96C1A"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14:paraId="6C1506D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14:paraId="2FAAE483" w14:textId="77777777" w:rsidTr="00B378D6">
        <w:trPr>
          <w:jc w:val="center"/>
        </w:trPr>
        <w:tc>
          <w:tcPr>
            <w:tcW w:w="2682" w:type="dxa"/>
          </w:tcPr>
          <w:p w14:paraId="6EA8514C"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14:paraId="4A43B517"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2286FD2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14:paraId="2693F664" w14:textId="77777777" w:rsidTr="00B378D6">
        <w:trPr>
          <w:jc w:val="center"/>
        </w:trPr>
        <w:tc>
          <w:tcPr>
            <w:tcW w:w="2682" w:type="dxa"/>
          </w:tcPr>
          <w:p w14:paraId="4A0D4E88"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14:paraId="7B8A822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0BB1298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14:paraId="5F6F5FB8" w14:textId="77777777" w:rsidTr="00B378D6">
        <w:trPr>
          <w:jc w:val="center"/>
        </w:trPr>
        <w:tc>
          <w:tcPr>
            <w:tcW w:w="2682" w:type="dxa"/>
          </w:tcPr>
          <w:p w14:paraId="156030F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26428CDB"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14:paraId="6222785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14:paraId="4EB805F0" w14:textId="77777777" w:rsidR="00AE0A01" w:rsidRPr="00AE0A01" w:rsidRDefault="00AE0A01" w:rsidP="00DF60E1">
      <w:pPr>
        <w:pStyle w:val="2"/>
        <w:numPr>
          <w:ilvl w:val="1"/>
          <w:numId w:val="30"/>
        </w:numPr>
        <w:ind w:left="142" w:hanging="142"/>
        <w:rPr>
          <w:rFonts w:cs="Times New Roman"/>
        </w:rPr>
      </w:pPr>
      <w:bookmarkStart w:id="25" w:name="_Toc380699008"/>
      <w:r w:rsidRPr="00AE0A01">
        <w:rPr>
          <w:rFonts w:cs="Times New Roman" w:hint="eastAsia"/>
        </w:rPr>
        <w:t>结果与讨论</w:t>
      </w:r>
      <w:bookmarkEnd w:id="25"/>
    </w:p>
    <w:p w14:paraId="04C897D7" w14:textId="77777777"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14:paraId="1E75C9CE" w14:textId="77777777"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4397995F" wp14:editId="29E3A0F0">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14:paraId="27CBAE3E" w14:textId="77777777"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21</w:t>
      </w:r>
      <w:r>
        <w:fldChar w:fldCharType="end"/>
      </w:r>
      <w:r>
        <w:rPr>
          <w:rFonts w:hint="eastAsia"/>
        </w:rPr>
        <w:t>基于框架的系统开发流程</w:t>
      </w:r>
    </w:p>
    <w:p w14:paraId="4BE84229" w14:textId="77777777"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w:t>
      </w:r>
      <w:r>
        <w:rPr>
          <w:rFonts w:hint="eastAsia"/>
        </w:rPr>
        <w:lastRenderedPageBreak/>
        <w:t>化工作者可以根据这四个步骤进行调整，迅速完成系统的更新。</w:t>
      </w:r>
    </w:p>
    <w:p w14:paraId="283EFD3B" w14:textId="77777777" w:rsidR="00AE0A01" w:rsidRPr="004F542A" w:rsidRDefault="00AE0A01" w:rsidP="00AE0A01">
      <w:pPr>
        <w:ind w:firstLineChars="0" w:firstLine="420"/>
        <w:sectPr w:rsidR="00AE0A01" w:rsidRPr="004F542A" w:rsidSect="00FB0F55">
          <w:headerReference w:type="default" r:id="rId61"/>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14:paraId="13858E36" w14:textId="77777777" w:rsidR="0024280C" w:rsidRPr="0024280C" w:rsidRDefault="0024280C" w:rsidP="007A1BBE">
      <w:pPr>
        <w:pStyle w:val="1"/>
        <w:numPr>
          <w:ilvl w:val="0"/>
          <w:numId w:val="30"/>
        </w:numPr>
      </w:pPr>
      <w:bookmarkStart w:id="26" w:name="_Toc380699009"/>
      <w:r w:rsidRPr="0024280C">
        <w:rPr>
          <w:rFonts w:hint="eastAsia"/>
        </w:rPr>
        <w:lastRenderedPageBreak/>
        <w:t>头痛诊断决策支持系统实现</w:t>
      </w:r>
      <w:bookmarkEnd w:id="26"/>
      <w:r>
        <w:rPr>
          <w:rFonts w:hint="eastAsia"/>
        </w:rPr>
        <w:t xml:space="preserve"> </w:t>
      </w:r>
    </w:p>
    <w:p w14:paraId="05AD75ED" w14:textId="77777777" w:rsidR="004F0892" w:rsidRDefault="0024280C" w:rsidP="001461BA">
      <w:pPr>
        <w:pStyle w:val="2"/>
        <w:numPr>
          <w:ilvl w:val="1"/>
          <w:numId w:val="30"/>
        </w:numPr>
        <w:ind w:left="142" w:hanging="142"/>
        <w:rPr>
          <w:rFonts w:cs="Times New Roman"/>
        </w:rPr>
      </w:pPr>
      <w:bookmarkStart w:id="27" w:name="_Toc380699010"/>
      <w:r>
        <w:rPr>
          <w:rFonts w:cs="Times New Roman" w:hint="eastAsia"/>
        </w:rPr>
        <w:t>系统背景</w:t>
      </w:r>
      <w:r w:rsidR="004F0892" w:rsidRPr="00370433">
        <w:rPr>
          <w:rFonts w:cs="Times New Roman"/>
        </w:rPr>
        <w:t>概述</w:t>
      </w:r>
      <w:bookmarkEnd w:id="27"/>
    </w:p>
    <w:p w14:paraId="6A91C370" w14:textId="599D48DB"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w:t>
      </w:r>
      <w:r w:rsidR="00760F6F">
        <w:rPr>
          <w:rFonts w:hint="eastAsia"/>
        </w:rPr>
        <w:t>根据是否由其他疾病引发</w:t>
      </w:r>
      <w:r>
        <w:rPr>
          <w:rFonts w:hint="eastAsia"/>
        </w:rPr>
        <w:t>分为原发性头痛和继发性头痛。原发性头痛，主要包括偏头痛和紧张型头痛</w:t>
      </w:r>
      <w:r>
        <w:rPr>
          <w:rFonts w:hint="eastAsia"/>
        </w:rPr>
        <w:t>(TTH)</w:t>
      </w:r>
      <w:r>
        <w:rPr>
          <w:rFonts w:hint="eastAsia"/>
        </w:rPr>
        <w:t>，</w:t>
      </w:r>
      <w:r w:rsidR="00760F6F">
        <w:rPr>
          <w:rFonts w:hint="eastAsia"/>
        </w:rPr>
        <w:t>目前患病的人数逐年增加，</w:t>
      </w:r>
      <w:r>
        <w:rPr>
          <w:rFonts w:hint="eastAsia"/>
        </w:rPr>
        <w:t>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174A38">
        <w:instrText xml:space="preserve"> ADDIN EN.CITE &lt;EndNote&gt;&lt;Cite&gt;&lt;Author&gt;Yu&lt;/Author&gt;&lt;Year&gt;2012&lt;/Year&gt;&lt;RecNum&gt;19&lt;/RecNum&gt;&lt;DisplayText&gt;&lt;style face="superscript"&gt;[24]&lt;/style&gt;&lt;/DisplayText&gt;&lt;record&gt;&lt;rec-number&gt;19&lt;/rec-number&gt;&lt;foreign-keys&gt;&lt;key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174A38">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174A38">
        <w:rPr>
          <w:rFonts w:hint="eastAsia"/>
        </w:rPr>
        <w:instrText>‐</w:instrText>
      </w:r>
      <w:r w:rsidR="00174A38">
        <w:rPr>
          <w:rFonts w:hint="eastAsia"/>
        </w:rPr>
        <w:instrText>Based Door</w:instrText>
      </w:r>
      <w:r w:rsidR="00174A38">
        <w:rPr>
          <w:rFonts w:hint="eastAsia"/>
        </w:rPr>
        <w:instrText>‐</w:instrText>
      </w:r>
      <w:r w:rsidR="00174A38">
        <w:rPr>
          <w:rFonts w:hint="eastAsia"/>
        </w:rPr>
        <w:instrText>to</w:instrText>
      </w:r>
      <w:r w:rsidR="00174A38">
        <w:rPr>
          <w:rFonts w:hint="eastAsia"/>
        </w:rPr>
        <w:instrText>‐</w:instrText>
      </w:r>
      <w:r w:rsidR="00174A38">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174A38">
        <w:instrText>/EndNote&gt;</w:instrText>
      </w:r>
      <w:r w:rsidR="00B81D32">
        <w:fldChar w:fldCharType="separate"/>
      </w:r>
      <w:r w:rsidR="00174A38" w:rsidRPr="00174A38">
        <w:rPr>
          <w:noProof/>
          <w:vertAlign w:val="superscript"/>
        </w:rPr>
        <w:t>[</w:t>
      </w:r>
      <w:hyperlink w:anchor="_ENREF_24" w:tooltip="Yu, 2012 #19" w:history="1">
        <w:r w:rsidR="00174A38" w:rsidRPr="00174A38">
          <w:rPr>
            <w:noProof/>
            <w:vertAlign w:val="superscript"/>
          </w:rPr>
          <w:t>24</w:t>
        </w:r>
      </w:hyperlink>
      <w:r w:rsidR="00174A38" w:rsidRPr="00174A38">
        <w:rPr>
          <w:noProof/>
          <w:vertAlign w:val="superscript"/>
        </w:rPr>
        <w:t>]</w:t>
      </w:r>
      <w:r w:rsidR="00B81D32">
        <w:fldChar w:fldCharType="end"/>
      </w:r>
      <w:r>
        <w:rPr>
          <w:rFonts w:hint="eastAsia"/>
        </w:rPr>
        <w:t>。这些头痛具有致残性，影响工作，学习和日常活动，降低生活质量，并给人们带来了沉重的负担。</w:t>
      </w:r>
    </w:p>
    <w:p w14:paraId="75037E52" w14:textId="6733FE87"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174A38">
        <w:instrText xml:space="preserve"> ADDIN EN.CITE &lt;EndNote&gt;&lt;Cite&gt;&lt;Author&gt;Wang&lt;/Author&gt;&lt;Year&gt;2011&lt;/Year&gt;&lt;RecNum&gt;18&lt;/RecNum&gt;&lt;DisplayText&gt;&lt;style face="superscript"&gt;[25]&lt;/style&gt;&lt;/DisplayText&gt;&lt;record&gt;&lt;rec-number&gt;18&lt;/rec-number&gt;&lt;foreign-keys&gt;&lt;key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174A38" w:rsidRPr="00174A38">
        <w:rPr>
          <w:noProof/>
          <w:vertAlign w:val="superscript"/>
        </w:rPr>
        <w:t>[</w:t>
      </w:r>
      <w:hyperlink w:anchor="_ENREF_25" w:tooltip="Wang, 2011 #18" w:history="1">
        <w:r w:rsidR="00174A38" w:rsidRPr="00174A38">
          <w:rPr>
            <w:noProof/>
            <w:vertAlign w:val="superscript"/>
          </w:rPr>
          <w:t>25</w:t>
        </w:r>
      </w:hyperlink>
      <w:r w:rsidR="00174A38" w:rsidRPr="00174A38">
        <w:rPr>
          <w:noProof/>
          <w:vertAlign w:val="superscript"/>
        </w:rPr>
        <w:t>]</w:t>
      </w:r>
      <w:r w:rsidR="00C57F25">
        <w:fldChar w:fldCharType="end"/>
      </w:r>
      <w:r>
        <w:rPr>
          <w:rFonts w:hint="eastAsia"/>
        </w:rPr>
        <w:t>，并且很多不规范及医生</w:t>
      </w:r>
      <w:r w:rsidR="00760F6F">
        <w:rPr>
          <w:rFonts w:hint="eastAsia"/>
        </w:rPr>
        <w:t>个人</w:t>
      </w:r>
      <w:r>
        <w:rPr>
          <w:rFonts w:hint="eastAsia"/>
        </w:rPr>
        <w:t>杜撰的头痛诊断，如“血管性头痛”、“神经性头痛”等</w:t>
      </w:r>
      <w:r w:rsidR="004F767D" w:rsidRPr="004F767D">
        <w:rPr>
          <w:rFonts w:hint="eastAsia"/>
        </w:rPr>
        <w:t>仍然存在</w:t>
      </w:r>
      <w:r>
        <w:rPr>
          <w:rFonts w:hint="eastAsia"/>
        </w:rPr>
        <w:t>。由于不规范的诊断与治疗会出现很多问题，如药物过量性头痛、慢性每日头痛、滥用仪器检查等。</w:t>
      </w:r>
    </w:p>
    <w:p w14:paraId="2211F971" w14:textId="438A7ACA" w:rsidR="0024280C" w:rsidRPr="0024280C" w:rsidRDefault="0024280C" w:rsidP="0024280C">
      <w:pPr>
        <w:ind w:firstLine="480"/>
      </w:pPr>
      <w:r>
        <w:rPr>
          <w:rFonts w:hint="eastAsia"/>
        </w:rPr>
        <w:t>在国内对于原发性头痛诊断的研究中指出，</w:t>
      </w:r>
      <w:r w:rsidR="004F767D">
        <w:rPr>
          <w:rFonts w:hint="eastAsia"/>
        </w:rPr>
        <w:t>在</w:t>
      </w:r>
      <w:r>
        <w:rPr>
          <w:rFonts w:hint="eastAsia"/>
        </w:rPr>
        <w:t>偏头痛和紧张型头痛</w:t>
      </w:r>
      <w:r w:rsidR="004F767D">
        <w:rPr>
          <w:rFonts w:hint="eastAsia"/>
        </w:rPr>
        <w:t>就诊</w:t>
      </w:r>
      <w:r>
        <w:rPr>
          <w:rFonts w:hint="eastAsia"/>
        </w:rPr>
        <w:t>医院</w:t>
      </w:r>
      <w:r w:rsidR="004F767D">
        <w:rPr>
          <w:rFonts w:hint="eastAsia"/>
        </w:rPr>
        <w:t>中</w:t>
      </w:r>
      <w:r w:rsidR="004F767D">
        <w:rPr>
          <w:rFonts w:hint="eastAsia"/>
        </w:rPr>
        <w:t>,</w:t>
      </w:r>
      <w:r>
        <w:rPr>
          <w:rFonts w:hint="eastAsia"/>
        </w:rPr>
        <w:t>社区或乡镇及县区医院</w:t>
      </w:r>
      <w:r w:rsidR="004F767D">
        <w:rPr>
          <w:rFonts w:hint="eastAsia"/>
        </w:rPr>
        <w:t>占主要位置</w:t>
      </w:r>
      <w:r>
        <w:rPr>
          <w:rFonts w:hint="eastAsia"/>
        </w:rPr>
        <w:t>，因此可见基层医院在中国头痛防控工作的作用</w:t>
      </w:r>
      <w:r w:rsidR="004F767D">
        <w:rPr>
          <w:rFonts w:hint="eastAsia"/>
        </w:rPr>
        <w:t>十分</w:t>
      </w:r>
      <w:r>
        <w:rPr>
          <w:rFonts w:hint="eastAsia"/>
        </w:rPr>
        <w:t>重要，头痛诊疗的成效</w:t>
      </w:r>
      <w:r w:rsidR="004F767D">
        <w:rPr>
          <w:rFonts w:hint="eastAsia"/>
        </w:rPr>
        <w:t>很大程度上取决于</w:t>
      </w:r>
      <w:r w:rsidR="004F767D" w:rsidRPr="004F767D">
        <w:rPr>
          <w:rFonts w:hint="eastAsia"/>
        </w:rPr>
        <w:t>基层医院的头痛的诊治水平</w:t>
      </w:r>
      <w:r>
        <w:rPr>
          <w:rFonts w:hint="eastAsia"/>
        </w:rPr>
        <w:t>。因此，建立面向社区的头痛诊断决策支持系统是具有重要意义的。</w:t>
      </w:r>
    </w:p>
    <w:p w14:paraId="269B1C06" w14:textId="77777777" w:rsidR="004F0892" w:rsidRDefault="0024280C" w:rsidP="001461BA">
      <w:pPr>
        <w:pStyle w:val="2"/>
        <w:numPr>
          <w:ilvl w:val="1"/>
          <w:numId w:val="30"/>
        </w:numPr>
        <w:ind w:left="142" w:hanging="142"/>
        <w:rPr>
          <w:rFonts w:cs="Times New Roman"/>
        </w:rPr>
      </w:pPr>
      <w:bookmarkStart w:id="28" w:name="_Toc380699011"/>
      <w:r w:rsidRPr="0024280C">
        <w:rPr>
          <w:rFonts w:cs="Times New Roman" w:hint="eastAsia"/>
        </w:rPr>
        <w:t>基于框架的系统开发流程</w:t>
      </w:r>
      <w:bookmarkEnd w:id="28"/>
      <w:r>
        <w:rPr>
          <w:rFonts w:cs="Times New Roman" w:hint="eastAsia"/>
        </w:rPr>
        <w:t xml:space="preserve"> </w:t>
      </w:r>
    </w:p>
    <w:p w14:paraId="278EDFF5" w14:textId="77777777" w:rsidR="00D74EA0" w:rsidRPr="00624269" w:rsidRDefault="00D74EA0" w:rsidP="003B0C52">
      <w:pPr>
        <w:pStyle w:val="3"/>
        <w:numPr>
          <w:ilvl w:val="2"/>
          <w:numId w:val="30"/>
        </w:numPr>
        <w:ind w:left="567"/>
        <w:rPr>
          <w:rFonts w:cs="Times New Roman"/>
          <w:b w:val="0"/>
        </w:rPr>
      </w:pPr>
      <w:bookmarkStart w:id="29" w:name="_Toc380699012"/>
      <w:r w:rsidRPr="00624269">
        <w:rPr>
          <w:rFonts w:cs="Times New Roman" w:hint="eastAsia"/>
          <w:b w:val="0"/>
        </w:rPr>
        <w:t>推理引擎选择</w:t>
      </w:r>
      <w:bookmarkEnd w:id="29"/>
    </w:p>
    <w:p w14:paraId="2F328250" w14:textId="77777777"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174A38">
        <w:instrText xml:space="preserve"> ADDIN EN.CITE &lt;EndNote&gt;&lt;Cite&gt;&lt;Author&gt;Olesen&lt;/Author&gt;&lt;Year&gt;2004&lt;/Year&gt;&lt;RecNum&gt;20&lt;/RecNum&gt;&lt;DisplayText&gt;&lt;style face="superscript"&gt;[26]&lt;/style&gt;&lt;/DisplayText&gt;&lt;record&gt;&lt;rec-number&gt;20&lt;/rec-number&gt;&lt;foreign-keys&gt;&lt;key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174A38" w:rsidRPr="00174A38">
        <w:rPr>
          <w:noProof/>
          <w:vertAlign w:val="superscript"/>
        </w:rPr>
        <w:t>[</w:t>
      </w:r>
      <w:hyperlink w:anchor="_ENREF_26" w:tooltip="Olesen, 2004 #20" w:history="1">
        <w:r w:rsidR="00174A38" w:rsidRPr="00174A38">
          <w:rPr>
            <w:noProof/>
            <w:vertAlign w:val="superscript"/>
          </w:rPr>
          <w:t>26</w:t>
        </w:r>
      </w:hyperlink>
      <w:r w:rsidR="00174A38" w:rsidRPr="00174A38">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。根据对分类标准的分析以及和临床专家的讨论，头痛的诊断过程可以通过建立确定性的规则来对不同的头痛类型进行分类。</w:t>
      </w:r>
    </w:p>
    <w:p w14:paraId="3FBDF567" w14:textId="09F68F31" w:rsidR="00A21BD8" w:rsidRDefault="00D74EA0" w:rsidP="00D74EA0">
      <w:pPr>
        <w:ind w:firstLine="480"/>
      </w:pPr>
      <w:r>
        <w:rPr>
          <w:rFonts w:hint="eastAsia"/>
        </w:rPr>
        <w:lastRenderedPageBreak/>
        <w:t>首先，</w:t>
      </w:r>
      <w:r w:rsidR="00DF7F54" w:rsidRPr="00DF7F54">
        <w:rPr>
          <w:rFonts w:hint="eastAsia"/>
        </w:rPr>
        <w:t>临床医生</w:t>
      </w:r>
      <w:r>
        <w:rPr>
          <w:rFonts w:hint="eastAsia"/>
        </w:rPr>
        <w:t>参考数字化临床指南的规范化绘制符号，</w:t>
      </w:r>
      <w:r w:rsidR="00DF7F54">
        <w:rPr>
          <w:rFonts w:hint="eastAsia"/>
        </w:rPr>
        <w:t>以</w:t>
      </w:r>
      <w:r w:rsidR="00DF7F54" w:rsidRPr="00DF7F54">
        <w:rPr>
          <w:rFonts w:hint="eastAsia"/>
        </w:rPr>
        <w:t>流程图的形式表达</w:t>
      </w:r>
      <w:r>
        <w:rPr>
          <w:rFonts w:hint="eastAsia"/>
        </w:rPr>
        <w:t>自然语言描述的文本形式的临床指南。随后，本研究参照</w:t>
      </w:r>
      <w:r>
        <w:rPr>
          <w:rFonts w:hint="eastAsia"/>
        </w:rPr>
        <w:t>SAGE(standards</w:t>
      </w:r>
      <w:r>
        <w:rPr>
          <w:rFonts w:hint="eastAsia"/>
        </w:rPr>
        <w:t>—</w:t>
      </w:r>
      <w:r>
        <w:rPr>
          <w:rFonts w:hint="eastAsia"/>
        </w:rPr>
        <w:t>based sharable active guideline environment)</w:t>
      </w:r>
      <w:r w:rsidR="00B81D32">
        <w:fldChar w:fldCharType="begin"/>
      </w:r>
      <w:r w:rsidR="00174A38">
        <w:instrText xml:space="preserve"> ADDIN EN.CITE &lt;EndNote&gt;&lt;Cite&gt;&lt;Author&gt;Tu&lt;/Author&gt;&lt;Year&gt;2007&lt;/Year&gt;&lt;RecNum&gt;21&lt;/RecNum&gt;&lt;DisplayText&gt;&lt;style face="superscript"&gt;[27]&lt;/style&gt;&lt;/DisplayText&gt;&lt;record&gt;&lt;rec-number&gt;21&lt;/rec-number&gt;&lt;foreign-keys&gt;&lt;key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174A38" w:rsidRPr="00174A38">
        <w:rPr>
          <w:noProof/>
          <w:vertAlign w:val="superscript"/>
        </w:rPr>
        <w:t>[</w:t>
      </w:r>
      <w:hyperlink w:anchor="_ENREF_27" w:tooltip="Tu, 2007 #21" w:history="1">
        <w:r w:rsidR="00174A38" w:rsidRPr="00174A38">
          <w:rPr>
            <w:noProof/>
            <w:vertAlign w:val="superscript"/>
          </w:rPr>
          <w:t>27</w:t>
        </w:r>
      </w:hyperlink>
      <w:r w:rsidR="00174A38" w:rsidRPr="00174A38">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174A38">
        <w:instrText xml:space="preserve"> ADDIN EN.CITE &lt;EndNote&gt;&lt;Cite&gt;&lt;Author&gt;Shankar&lt;/Author&gt;&lt;Year&gt;2002&lt;/Year&gt;&lt;RecNum&gt;23&lt;/RecNum&gt;&lt;DisplayText&gt;&lt;style face="superscript"&gt;[28]&lt;/style&gt;&lt;/DisplayText&gt;&lt;record&gt;&lt;rec-number&gt;23&lt;/rec-number&gt;&lt;foreign-keys&gt;&lt;key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174A38" w:rsidRPr="00174A38">
        <w:rPr>
          <w:noProof/>
          <w:vertAlign w:val="superscript"/>
        </w:rPr>
        <w:t>[</w:t>
      </w:r>
      <w:hyperlink w:anchor="_ENREF_28" w:tooltip="Shankar, 2002 #23" w:history="1">
        <w:r w:rsidR="00174A38" w:rsidRPr="00174A38">
          <w:rPr>
            <w:noProof/>
            <w:vertAlign w:val="superscript"/>
          </w:rPr>
          <w:t>28</w:t>
        </w:r>
      </w:hyperlink>
      <w:r w:rsidR="00174A38" w:rsidRPr="00174A38">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w:t>
      </w:r>
      <w:r w:rsidR="00DF7F54">
        <w:rPr>
          <w:rFonts w:hint="eastAsia"/>
        </w:rPr>
        <w:t>虽然能够通过计算机展示，但</w:t>
      </w:r>
      <w:r>
        <w:rPr>
          <w:rFonts w:hint="eastAsia"/>
        </w:rPr>
        <w:t>还</w:t>
      </w:r>
      <w:r w:rsidR="004F68E9">
        <w:rPr>
          <w:rFonts w:hint="eastAsia"/>
        </w:rPr>
        <w:t>无法为</w:t>
      </w:r>
      <w:r>
        <w:rPr>
          <w:rFonts w:hint="eastAsia"/>
        </w:rPr>
        <w:t>计算机理解与推理。因此，采用文献</w:t>
      </w:r>
      <w:r w:rsidR="00B81D32">
        <w:fldChar w:fldCharType="begin"/>
      </w:r>
      <w:r w:rsidR="00174A38">
        <w:instrText xml:space="preserve"> ADDIN EN.CITE &lt;EndNote&gt;&lt;Cite&gt;&lt;Author&gt;Wu&lt;/Author&gt;&lt;Year&gt;2008&lt;/Year&gt;&lt;RecNum&gt;22&lt;/RecNum&gt;&lt;DisplayText&gt;&lt;style face="superscript"&gt;[29]&lt;/style&gt;&lt;/DisplayText&gt;&lt;record&gt;&lt;rec-number&gt;22&lt;/rec-number&gt;&lt;foreign-keys&gt;&lt;key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174A38" w:rsidRPr="00174A38">
        <w:rPr>
          <w:noProof/>
          <w:vertAlign w:val="superscript"/>
        </w:rPr>
        <w:t>[</w:t>
      </w:r>
      <w:hyperlink w:anchor="_ENREF_29" w:tooltip="Wu, 2008 #22" w:history="1">
        <w:r w:rsidR="00174A38" w:rsidRPr="00174A38">
          <w:rPr>
            <w:noProof/>
            <w:vertAlign w:val="superscript"/>
          </w:rPr>
          <w:t>29</w:t>
        </w:r>
      </w:hyperlink>
      <w:r w:rsidR="00174A38" w:rsidRPr="00174A38">
        <w:rPr>
          <w:noProof/>
          <w:vertAlign w:val="superscript"/>
        </w:rPr>
        <w:t>]</w:t>
      </w:r>
      <w:r w:rsidR="00B81D32">
        <w:fldChar w:fldCharType="end"/>
      </w:r>
      <w:r>
        <w:rPr>
          <w:rFonts w:hint="eastAsia"/>
        </w:rPr>
        <w:t>中的方法，</w:t>
      </w:r>
      <w:r w:rsidR="00DF7F54" w:rsidRPr="00DF7F54">
        <w:rPr>
          <w:rFonts w:hint="eastAsia"/>
        </w:rPr>
        <w:t>将医学知识表达模型</w:t>
      </w:r>
      <w:r>
        <w:rPr>
          <w:rFonts w:hint="eastAsia"/>
        </w:rPr>
        <w:t>通过规则生成器自动转换成符合计算机可推理要求的</w:t>
      </w:r>
      <w:r>
        <w:rPr>
          <w:rFonts w:hint="eastAsia"/>
        </w:rPr>
        <w:t>CLIPS</w:t>
      </w:r>
      <w:r>
        <w:rPr>
          <w:rFonts w:hint="eastAsia"/>
        </w:rPr>
        <w:t>规则。</w:t>
      </w:r>
    </w:p>
    <w:p w14:paraId="757C4F0D" w14:textId="77777777" w:rsidR="00D74EA0" w:rsidRPr="00624269" w:rsidRDefault="00D74EA0" w:rsidP="003B0C52">
      <w:pPr>
        <w:pStyle w:val="3"/>
        <w:numPr>
          <w:ilvl w:val="2"/>
          <w:numId w:val="30"/>
        </w:numPr>
        <w:ind w:left="567"/>
        <w:rPr>
          <w:b w:val="0"/>
        </w:rPr>
      </w:pPr>
      <w:bookmarkStart w:id="30" w:name="_Toc380699013"/>
      <w:r w:rsidRPr="00624269">
        <w:rPr>
          <w:rFonts w:hint="eastAsia"/>
          <w:b w:val="0"/>
        </w:rPr>
        <w:t>数据模型设计</w:t>
      </w:r>
      <w:bookmarkEnd w:id="30"/>
    </w:p>
    <w:p w14:paraId="3CF18F5F" w14:textId="77777777"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14:paraId="42FA8686" w14:textId="77777777" w:rsidTr="00DC7D4F">
        <w:tc>
          <w:tcPr>
            <w:tcW w:w="2934" w:type="dxa"/>
          </w:tcPr>
          <w:p w14:paraId="1A160DD9" w14:textId="77777777" w:rsidR="00D74EA0" w:rsidRPr="00DC7D4F" w:rsidRDefault="0066460E" w:rsidP="00730270">
            <w:pPr>
              <w:pStyle w:val="a5"/>
              <w:ind w:firstLineChars="0" w:firstLine="0"/>
            </w:pPr>
            <w:r>
              <w:rPr>
                <w:rFonts w:hint="eastAsia"/>
              </w:rPr>
              <w:t>字段</w:t>
            </w:r>
          </w:p>
        </w:tc>
        <w:tc>
          <w:tcPr>
            <w:tcW w:w="2794" w:type="dxa"/>
          </w:tcPr>
          <w:p w14:paraId="5B1E0B9B" w14:textId="77777777" w:rsidR="00D74EA0" w:rsidRPr="00DC7D4F" w:rsidRDefault="00D74EA0" w:rsidP="00730270">
            <w:pPr>
              <w:pStyle w:val="a5"/>
              <w:ind w:firstLineChars="0" w:firstLine="0"/>
            </w:pPr>
            <w:r w:rsidRPr="00DC7D4F">
              <w:rPr>
                <w:rFonts w:hint="eastAsia"/>
              </w:rPr>
              <w:t>数据类型</w:t>
            </w:r>
          </w:p>
        </w:tc>
        <w:tc>
          <w:tcPr>
            <w:tcW w:w="2794" w:type="dxa"/>
          </w:tcPr>
          <w:p w14:paraId="2AB027FB" w14:textId="77777777" w:rsidR="00D74EA0" w:rsidRPr="00DC7D4F" w:rsidRDefault="00D74EA0" w:rsidP="00730270">
            <w:pPr>
              <w:pStyle w:val="a5"/>
              <w:ind w:firstLineChars="0" w:firstLine="0"/>
            </w:pPr>
            <w:r w:rsidRPr="00DC7D4F">
              <w:rPr>
                <w:rFonts w:hint="eastAsia"/>
              </w:rPr>
              <w:t>说明</w:t>
            </w:r>
          </w:p>
        </w:tc>
      </w:tr>
      <w:tr w:rsidR="00D74EA0" w:rsidRPr="00DC7D4F" w14:paraId="794E3F2C" w14:textId="77777777" w:rsidTr="00DC7D4F">
        <w:tc>
          <w:tcPr>
            <w:tcW w:w="2934" w:type="dxa"/>
          </w:tcPr>
          <w:p w14:paraId="2007A151" w14:textId="77777777"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FC463B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14:paraId="0C321B4E" w14:textId="77777777" w:rsidR="00D74EA0" w:rsidRPr="00164FEC" w:rsidRDefault="0066460E" w:rsidP="00730270">
            <w:pPr>
              <w:pStyle w:val="a5"/>
              <w:ind w:firstLineChars="0" w:firstLine="0"/>
            </w:pPr>
            <w:r>
              <w:rPr>
                <w:rFonts w:hint="eastAsia"/>
              </w:rPr>
              <w:t>患者姓名</w:t>
            </w:r>
          </w:p>
        </w:tc>
      </w:tr>
      <w:tr w:rsidR="00D74EA0" w:rsidRPr="00DC7D4F" w14:paraId="158EB44A" w14:textId="77777777" w:rsidTr="00DC7D4F">
        <w:tc>
          <w:tcPr>
            <w:tcW w:w="2934" w:type="dxa"/>
          </w:tcPr>
          <w:p w14:paraId="49DA71E5"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5C504238"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0E094AFE" w14:textId="77777777" w:rsidR="00D74EA0" w:rsidRPr="00164FEC" w:rsidRDefault="0066460E" w:rsidP="00730270">
            <w:pPr>
              <w:pStyle w:val="a5"/>
              <w:ind w:firstLineChars="0" w:firstLine="0"/>
            </w:pPr>
            <w:r>
              <w:rPr>
                <w:rFonts w:hint="eastAsia"/>
              </w:rPr>
              <w:t>性别</w:t>
            </w:r>
          </w:p>
        </w:tc>
      </w:tr>
      <w:tr w:rsidR="00D74EA0" w:rsidRPr="00DC7D4F" w14:paraId="3C5D1609" w14:textId="77777777" w:rsidTr="00DC7D4F">
        <w:tc>
          <w:tcPr>
            <w:tcW w:w="2934" w:type="dxa"/>
          </w:tcPr>
          <w:p w14:paraId="1EA72F56"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0ECFAF6A" w14:textId="77777777"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50893FB0" w14:textId="77777777" w:rsidR="00D74EA0" w:rsidRPr="00164FEC" w:rsidRDefault="0066460E" w:rsidP="00730270">
            <w:pPr>
              <w:pStyle w:val="a5"/>
              <w:ind w:firstLineChars="0" w:firstLine="0"/>
            </w:pPr>
            <w:r>
              <w:rPr>
                <w:rFonts w:hint="eastAsia"/>
              </w:rPr>
              <w:t>年龄</w:t>
            </w:r>
          </w:p>
        </w:tc>
      </w:tr>
      <w:tr w:rsidR="00D74EA0" w:rsidRPr="00DC7D4F" w14:paraId="2EC126F4" w14:textId="77777777" w:rsidTr="00DC7D4F">
        <w:tc>
          <w:tcPr>
            <w:tcW w:w="2934" w:type="dxa"/>
          </w:tcPr>
          <w:p w14:paraId="5A231B9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0FE6D5F7"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5AB113D" w14:textId="77777777" w:rsidR="00D74EA0" w:rsidRPr="00164FEC" w:rsidRDefault="0066460E" w:rsidP="00730270">
            <w:pPr>
              <w:pStyle w:val="a5"/>
              <w:ind w:firstLineChars="0" w:firstLine="0"/>
            </w:pPr>
            <w:r>
              <w:rPr>
                <w:rFonts w:hint="eastAsia"/>
              </w:rPr>
              <w:t>教育水平</w:t>
            </w:r>
          </w:p>
        </w:tc>
      </w:tr>
      <w:tr w:rsidR="00D74EA0" w:rsidRPr="00DC7D4F" w14:paraId="7E67FBEB" w14:textId="77777777" w:rsidTr="00DC7D4F">
        <w:tc>
          <w:tcPr>
            <w:tcW w:w="2934" w:type="dxa"/>
          </w:tcPr>
          <w:p w14:paraId="430037A8"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7A63F9C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87227A6" w14:textId="77777777" w:rsidR="00D74EA0" w:rsidRPr="00164FEC" w:rsidRDefault="0066460E" w:rsidP="00730270">
            <w:pPr>
              <w:pStyle w:val="a5"/>
              <w:ind w:firstLineChars="0" w:firstLine="0"/>
            </w:pPr>
            <w:r>
              <w:rPr>
                <w:rFonts w:hint="eastAsia"/>
              </w:rPr>
              <w:t>职业</w:t>
            </w:r>
          </w:p>
        </w:tc>
      </w:tr>
      <w:tr w:rsidR="00D74EA0" w:rsidRPr="00DC7D4F" w14:paraId="0B07B8CF" w14:textId="77777777" w:rsidTr="00DC7D4F">
        <w:tc>
          <w:tcPr>
            <w:tcW w:w="2934" w:type="dxa"/>
          </w:tcPr>
          <w:p w14:paraId="763866CC"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6CCC86D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D5D9AC7" w14:textId="77777777" w:rsidR="00D74EA0" w:rsidRPr="00164FEC" w:rsidRDefault="0066460E" w:rsidP="00730270">
            <w:pPr>
              <w:pStyle w:val="a5"/>
              <w:ind w:firstLineChars="0" w:firstLine="0"/>
            </w:pPr>
            <w:r>
              <w:rPr>
                <w:rFonts w:hint="eastAsia"/>
              </w:rPr>
              <w:t>电话</w:t>
            </w:r>
          </w:p>
        </w:tc>
      </w:tr>
      <w:tr w:rsidR="00D74EA0" w:rsidRPr="00DC7D4F" w14:paraId="7263E605" w14:textId="77777777" w:rsidTr="00DC7D4F">
        <w:tc>
          <w:tcPr>
            <w:tcW w:w="2934" w:type="dxa"/>
          </w:tcPr>
          <w:p w14:paraId="4249A20F"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14:paraId="1DDAF08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349D456" w14:textId="77777777" w:rsidR="00D74EA0" w:rsidRPr="00164FEC" w:rsidRDefault="0066460E" w:rsidP="00730270">
            <w:pPr>
              <w:pStyle w:val="a5"/>
              <w:ind w:firstLineChars="0" w:firstLine="0"/>
            </w:pPr>
            <w:r>
              <w:rPr>
                <w:rFonts w:hint="eastAsia"/>
              </w:rPr>
              <w:t>地址</w:t>
            </w:r>
          </w:p>
        </w:tc>
      </w:tr>
      <w:tr w:rsidR="00D74EA0" w:rsidRPr="00DC7D4F" w14:paraId="7D9C6E84" w14:textId="77777777" w:rsidTr="00DC7D4F">
        <w:tc>
          <w:tcPr>
            <w:tcW w:w="2934" w:type="dxa"/>
          </w:tcPr>
          <w:p w14:paraId="7D7C348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14:paraId="20F89389"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14:paraId="7B40BCEB" w14:textId="77777777" w:rsidR="00D74EA0" w:rsidRPr="00164FEC" w:rsidRDefault="0066460E" w:rsidP="00730270">
            <w:pPr>
              <w:pStyle w:val="a5"/>
              <w:ind w:firstLineChars="0" w:firstLine="0"/>
            </w:pPr>
            <w:r>
              <w:rPr>
                <w:rFonts w:hint="eastAsia"/>
              </w:rPr>
              <w:t>体重</w:t>
            </w:r>
          </w:p>
        </w:tc>
      </w:tr>
      <w:tr w:rsidR="00D74EA0" w:rsidRPr="00DC7D4F" w14:paraId="58416230" w14:textId="77777777" w:rsidTr="00DC7D4F">
        <w:tc>
          <w:tcPr>
            <w:tcW w:w="2934" w:type="dxa"/>
          </w:tcPr>
          <w:p w14:paraId="7548B490"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14:paraId="0143E6D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14:paraId="24FB5039" w14:textId="77777777" w:rsidR="00D74EA0" w:rsidRPr="00164FEC" w:rsidRDefault="0066460E" w:rsidP="00730270">
            <w:pPr>
              <w:pStyle w:val="a5"/>
              <w:ind w:firstLineChars="0" w:firstLine="0"/>
            </w:pPr>
            <w:r>
              <w:rPr>
                <w:rFonts w:hint="eastAsia"/>
              </w:rPr>
              <w:t>身高</w:t>
            </w:r>
          </w:p>
        </w:tc>
      </w:tr>
    </w:tbl>
    <w:p w14:paraId="5F60BBB7" w14:textId="77777777"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14:paraId="57ECEDC7" w14:textId="77777777" w:rsidTr="0066460E">
        <w:tc>
          <w:tcPr>
            <w:tcW w:w="2840" w:type="dxa"/>
          </w:tcPr>
          <w:p w14:paraId="1D0E4FC6" w14:textId="77777777" w:rsidR="0066460E" w:rsidRDefault="0066460E" w:rsidP="00D74EA0">
            <w:pPr>
              <w:pStyle w:val="a5"/>
              <w:ind w:firstLineChars="0" w:firstLine="0"/>
            </w:pPr>
            <w:r>
              <w:rPr>
                <w:rFonts w:hint="eastAsia"/>
              </w:rPr>
              <w:t>字段</w:t>
            </w:r>
          </w:p>
        </w:tc>
        <w:tc>
          <w:tcPr>
            <w:tcW w:w="2841" w:type="dxa"/>
          </w:tcPr>
          <w:p w14:paraId="49170ECF" w14:textId="77777777" w:rsidR="0066460E" w:rsidRDefault="0066460E" w:rsidP="00D74EA0">
            <w:pPr>
              <w:pStyle w:val="a5"/>
              <w:ind w:firstLineChars="0" w:firstLine="0"/>
            </w:pPr>
            <w:r>
              <w:rPr>
                <w:rFonts w:hint="eastAsia"/>
              </w:rPr>
              <w:t>数据类型</w:t>
            </w:r>
          </w:p>
        </w:tc>
        <w:tc>
          <w:tcPr>
            <w:tcW w:w="2841" w:type="dxa"/>
          </w:tcPr>
          <w:p w14:paraId="149FF7AA" w14:textId="77777777" w:rsidR="0066460E" w:rsidRDefault="0066460E" w:rsidP="00D74EA0">
            <w:pPr>
              <w:pStyle w:val="a5"/>
              <w:ind w:firstLineChars="0" w:firstLine="0"/>
            </w:pPr>
            <w:r>
              <w:rPr>
                <w:rFonts w:hint="eastAsia"/>
              </w:rPr>
              <w:t>说明</w:t>
            </w:r>
          </w:p>
        </w:tc>
      </w:tr>
      <w:tr w:rsidR="0066460E" w14:paraId="6A2C4CFC" w14:textId="77777777" w:rsidTr="0066460E">
        <w:tc>
          <w:tcPr>
            <w:tcW w:w="2840" w:type="dxa"/>
          </w:tcPr>
          <w:p w14:paraId="376ACDE6" w14:textId="77777777"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14:paraId="1769CBE5"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14:paraId="50BFD3C7" w14:textId="77777777" w:rsidR="0066460E" w:rsidRDefault="006E3ED8" w:rsidP="00D74EA0">
            <w:pPr>
              <w:pStyle w:val="a5"/>
              <w:ind w:firstLineChars="0" w:firstLine="0"/>
            </w:pPr>
            <w:r>
              <w:rPr>
                <w:rFonts w:hint="eastAsia"/>
              </w:rPr>
              <w:t>头痛类型</w:t>
            </w:r>
          </w:p>
        </w:tc>
      </w:tr>
      <w:tr w:rsidR="0066460E" w14:paraId="29B1DF33" w14:textId="77777777" w:rsidTr="0066460E">
        <w:tc>
          <w:tcPr>
            <w:tcW w:w="2840" w:type="dxa"/>
          </w:tcPr>
          <w:p w14:paraId="40925BA1" w14:textId="77777777"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14:paraId="49D20189"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14:paraId="1891BAA4" w14:textId="77777777" w:rsidR="0066460E" w:rsidRDefault="006E3ED8" w:rsidP="00D74EA0">
            <w:pPr>
              <w:pStyle w:val="a5"/>
              <w:ind w:firstLineChars="0" w:firstLine="0"/>
            </w:pPr>
            <w:r>
              <w:rPr>
                <w:rFonts w:hint="eastAsia"/>
              </w:rPr>
              <w:t>头痛程度</w:t>
            </w:r>
          </w:p>
        </w:tc>
      </w:tr>
      <w:tr w:rsidR="0012146E" w14:paraId="51202162" w14:textId="77777777" w:rsidTr="0066460E">
        <w:tc>
          <w:tcPr>
            <w:tcW w:w="2840" w:type="dxa"/>
          </w:tcPr>
          <w:p w14:paraId="27CC7528"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14:paraId="69B739E6"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35351980" w14:textId="77777777" w:rsidR="0012146E" w:rsidRDefault="006E3ED8" w:rsidP="00D74EA0">
            <w:pPr>
              <w:pStyle w:val="a5"/>
              <w:ind w:firstLineChars="0" w:firstLine="0"/>
            </w:pPr>
            <w:r>
              <w:rPr>
                <w:rFonts w:hint="eastAsia"/>
              </w:rPr>
              <w:t>头痛时长</w:t>
            </w:r>
          </w:p>
        </w:tc>
      </w:tr>
      <w:tr w:rsidR="0012146E" w14:paraId="2BA7B1A7" w14:textId="77777777" w:rsidTr="0066460E">
        <w:tc>
          <w:tcPr>
            <w:tcW w:w="2840" w:type="dxa"/>
          </w:tcPr>
          <w:p w14:paraId="58AD9D4B"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14:paraId="17782748"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7787B13F" w14:textId="77777777" w:rsidR="0012146E" w:rsidRDefault="006E3ED8" w:rsidP="00D74EA0">
            <w:pPr>
              <w:pStyle w:val="a5"/>
              <w:ind w:firstLineChars="0" w:firstLine="0"/>
            </w:pPr>
            <w:r>
              <w:rPr>
                <w:rFonts w:hint="eastAsia"/>
              </w:rPr>
              <w:t>每月头痛次数</w:t>
            </w:r>
          </w:p>
        </w:tc>
      </w:tr>
      <w:tr w:rsidR="0012146E" w14:paraId="6F22696C" w14:textId="77777777" w:rsidTr="0066460E">
        <w:tc>
          <w:tcPr>
            <w:tcW w:w="2840" w:type="dxa"/>
          </w:tcPr>
          <w:p w14:paraId="5B571F92"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14:paraId="3862FDF4"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48B55248" w14:textId="77777777" w:rsidR="0012146E" w:rsidRDefault="006E3ED8" w:rsidP="00D74EA0">
            <w:pPr>
              <w:pStyle w:val="a5"/>
              <w:ind w:firstLineChars="0" w:firstLine="0"/>
            </w:pPr>
            <w:r>
              <w:rPr>
                <w:rFonts w:hint="eastAsia"/>
              </w:rPr>
              <w:t>头痛是否每日加重</w:t>
            </w:r>
          </w:p>
        </w:tc>
      </w:tr>
      <w:tr w:rsidR="006E3ED8" w14:paraId="3704CD44" w14:textId="77777777" w:rsidTr="0066460E">
        <w:tc>
          <w:tcPr>
            <w:tcW w:w="2840" w:type="dxa"/>
          </w:tcPr>
          <w:p w14:paraId="1633493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F</w:t>
            </w:r>
            <w:r w:rsidRPr="00367C73">
              <w:rPr>
                <w:rFonts w:ascii="Times New Roman" w:hAnsi="Times New Roman" w:cs="Times New Roman" w:hint="eastAsia"/>
                <w:szCs w:val="20"/>
              </w:rPr>
              <w:t>irstOnsetContinue</w:t>
            </w:r>
            <w:proofErr w:type="spellEnd"/>
          </w:p>
        </w:tc>
        <w:tc>
          <w:tcPr>
            <w:tcW w:w="2841" w:type="dxa"/>
          </w:tcPr>
          <w:p w14:paraId="488BF1D5"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3BC95D15" w14:textId="77777777" w:rsidR="006E3ED8" w:rsidRDefault="006E3ED8" w:rsidP="00D74EA0">
            <w:pPr>
              <w:pStyle w:val="a5"/>
              <w:ind w:firstLineChars="0" w:firstLine="0"/>
            </w:pPr>
            <w:r>
              <w:rPr>
                <w:rFonts w:hint="eastAsia"/>
              </w:rPr>
              <w:t>是否初次发作就持续头</w:t>
            </w:r>
            <w:r>
              <w:rPr>
                <w:rFonts w:hint="eastAsia"/>
              </w:rPr>
              <w:lastRenderedPageBreak/>
              <w:t>痛</w:t>
            </w:r>
          </w:p>
        </w:tc>
      </w:tr>
      <w:tr w:rsidR="006E3ED8" w14:paraId="2B1A1849" w14:textId="77777777" w:rsidTr="0066460E">
        <w:tc>
          <w:tcPr>
            <w:tcW w:w="2840" w:type="dxa"/>
          </w:tcPr>
          <w:p w14:paraId="4E436CF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O</w:t>
            </w:r>
            <w:r w:rsidRPr="00367C73">
              <w:rPr>
                <w:rFonts w:ascii="Times New Roman" w:hAnsi="Times New Roman" w:cs="Times New Roman" w:hint="eastAsia"/>
                <w:szCs w:val="20"/>
              </w:rPr>
              <w:t>nsetAmount</w:t>
            </w:r>
            <w:proofErr w:type="spellEnd"/>
          </w:p>
        </w:tc>
        <w:tc>
          <w:tcPr>
            <w:tcW w:w="2841" w:type="dxa"/>
          </w:tcPr>
          <w:p w14:paraId="0BB90419"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53DEF2EC" w14:textId="77777777" w:rsidR="006E3ED8" w:rsidRDefault="006E3ED8" w:rsidP="00D74EA0">
            <w:pPr>
              <w:pStyle w:val="a5"/>
              <w:ind w:firstLineChars="0" w:firstLine="0"/>
            </w:pPr>
            <w:r>
              <w:rPr>
                <w:rFonts w:hint="eastAsia"/>
              </w:rPr>
              <w:t>头痛发作总次数</w:t>
            </w:r>
          </w:p>
        </w:tc>
      </w:tr>
      <w:tr w:rsidR="006E3ED8" w14:paraId="62238AF4" w14:textId="77777777" w:rsidTr="0066460E">
        <w:tc>
          <w:tcPr>
            <w:tcW w:w="2840" w:type="dxa"/>
          </w:tcPr>
          <w:p w14:paraId="2322661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14:paraId="79B425D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0F1CE255" w14:textId="77777777" w:rsidR="006E3ED8" w:rsidRDefault="006E3ED8" w:rsidP="00D74EA0">
            <w:pPr>
              <w:pStyle w:val="a5"/>
              <w:ind w:firstLineChars="0" w:firstLine="0"/>
            </w:pPr>
            <w:r>
              <w:rPr>
                <w:rFonts w:hint="eastAsia"/>
              </w:rPr>
              <w:t>头痛部位</w:t>
            </w:r>
          </w:p>
        </w:tc>
      </w:tr>
      <w:tr w:rsidR="006E3ED8" w14:paraId="41E99AF1" w14:textId="77777777" w:rsidTr="0066460E">
        <w:tc>
          <w:tcPr>
            <w:tcW w:w="2840" w:type="dxa"/>
          </w:tcPr>
          <w:p w14:paraId="089695B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14:paraId="13F9AC74"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6C5988FF" w14:textId="77777777" w:rsidR="006E3ED8" w:rsidRDefault="006E3ED8" w:rsidP="006E3ED8">
            <w:pPr>
              <w:pStyle w:val="a5"/>
              <w:ind w:firstLineChars="0" w:firstLine="0"/>
            </w:pPr>
            <w:r>
              <w:rPr>
                <w:rFonts w:hint="eastAsia"/>
              </w:rPr>
              <w:t>头痛诱发因素</w:t>
            </w:r>
          </w:p>
        </w:tc>
      </w:tr>
      <w:tr w:rsidR="006E3ED8" w14:paraId="07F80E3E" w14:textId="77777777" w:rsidTr="0066460E">
        <w:tc>
          <w:tcPr>
            <w:tcW w:w="2840" w:type="dxa"/>
          </w:tcPr>
          <w:p w14:paraId="39E9F694" w14:textId="77777777"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14:paraId="5FA55C3D"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65D06D25" w14:textId="77777777" w:rsidR="006E3ED8" w:rsidRDefault="006E3ED8" w:rsidP="00D74EA0">
            <w:pPr>
              <w:pStyle w:val="a5"/>
              <w:ind w:firstLineChars="0" w:firstLine="0"/>
            </w:pPr>
            <w:r>
              <w:rPr>
                <w:rFonts w:hint="eastAsia"/>
              </w:rPr>
              <w:t>头痛伴随症状</w:t>
            </w:r>
          </w:p>
        </w:tc>
      </w:tr>
      <w:tr w:rsidR="006E3ED8" w14:paraId="19ED1114" w14:textId="77777777" w:rsidTr="0066460E">
        <w:tc>
          <w:tcPr>
            <w:tcW w:w="2840" w:type="dxa"/>
          </w:tcPr>
          <w:p w14:paraId="5247264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14:paraId="0E94761F"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0842E31" w14:textId="77777777" w:rsidR="006E3ED8" w:rsidRDefault="006E3ED8" w:rsidP="00D74EA0">
            <w:pPr>
              <w:pStyle w:val="a5"/>
              <w:ind w:firstLineChars="0" w:firstLine="0"/>
            </w:pPr>
            <w:r>
              <w:rPr>
                <w:rFonts w:hint="eastAsia"/>
              </w:rPr>
              <w:t>头痛前驱症状</w:t>
            </w:r>
          </w:p>
        </w:tc>
      </w:tr>
      <w:tr w:rsidR="006E3ED8" w14:paraId="13E1A2A5" w14:textId="77777777" w:rsidTr="0066460E">
        <w:tc>
          <w:tcPr>
            <w:tcW w:w="2840" w:type="dxa"/>
          </w:tcPr>
          <w:p w14:paraId="36B4E8BC"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14:paraId="55513E2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CB21EF" w14:textId="77777777" w:rsidR="006E3ED8" w:rsidRDefault="006E3ED8" w:rsidP="00D74EA0">
            <w:pPr>
              <w:pStyle w:val="a5"/>
              <w:ind w:firstLineChars="0" w:firstLine="0"/>
            </w:pPr>
            <w:r>
              <w:rPr>
                <w:rFonts w:hint="eastAsia"/>
              </w:rPr>
              <w:t>头痛先兆</w:t>
            </w:r>
          </w:p>
        </w:tc>
      </w:tr>
      <w:tr w:rsidR="006E3ED8" w14:paraId="242B38C4" w14:textId="77777777" w:rsidTr="0066460E">
        <w:tc>
          <w:tcPr>
            <w:tcW w:w="2840" w:type="dxa"/>
          </w:tcPr>
          <w:p w14:paraId="52295F1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14:paraId="1831FCAE"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0B75456" w14:textId="77777777" w:rsidR="006E3ED8" w:rsidRDefault="006E3ED8" w:rsidP="00D74EA0">
            <w:pPr>
              <w:pStyle w:val="a5"/>
              <w:ind w:firstLineChars="0" w:firstLine="0"/>
            </w:pPr>
            <w:r>
              <w:rPr>
                <w:rFonts w:hint="eastAsia"/>
              </w:rPr>
              <w:t>头痛缓解因素</w:t>
            </w:r>
          </w:p>
        </w:tc>
      </w:tr>
      <w:tr w:rsidR="000E448E" w14:paraId="543681E2" w14:textId="77777777" w:rsidTr="0066460E">
        <w:tc>
          <w:tcPr>
            <w:tcW w:w="2840" w:type="dxa"/>
          </w:tcPr>
          <w:p w14:paraId="292D82A8" w14:textId="77777777" w:rsidR="000E448E" w:rsidRPr="00367C73" w:rsidRDefault="000E448E" w:rsidP="00D74EA0">
            <w:pPr>
              <w:pStyle w:val="a5"/>
              <w:ind w:firstLineChars="0" w:firstLine="0"/>
              <w:rPr>
                <w:rFonts w:cs="Times New Roman"/>
                <w:szCs w:val="20"/>
              </w:rPr>
            </w:pPr>
            <w:proofErr w:type="spellStart"/>
            <w:r>
              <w:rPr>
                <w:rFonts w:cs="Times New Roman" w:hint="eastAsia"/>
                <w:szCs w:val="20"/>
              </w:rPr>
              <w:t>CDSSDiagnosis</w:t>
            </w:r>
            <w:proofErr w:type="spellEnd"/>
          </w:p>
        </w:tc>
        <w:tc>
          <w:tcPr>
            <w:tcW w:w="2841" w:type="dxa"/>
          </w:tcPr>
          <w:p w14:paraId="51FA3D7F" w14:textId="77777777"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14:paraId="08162282" w14:textId="77777777" w:rsidR="000E448E" w:rsidRDefault="000E448E" w:rsidP="00D74EA0">
            <w:pPr>
              <w:pStyle w:val="a5"/>
              <w:ind w:firstLineChars="0" w:firstLine="0"/>
            </w:pPr>
            <w:r>
              <w:rPr>
                <w:rFonts w:hint="eastAsia"/>
              </w:rPr>
              <w:t>系统诊断结论</w:t>
            </w:r>
          </w:p>
        </w:tc>
      </w:tr>
      <w:tr w:rsidR="000E448E" w14:paraId="472DC712" w14:textId="77777777" w:rsidTr="0066460E">
        <w:tc>
          <w:tcPr>
            <w:tcW w:w="2840" w:type="dxa"/>
          </w:tcPr>
          <w:p w14:paraId="4A219ED5" w14:textId="77777777" w:rsidR="000E448E" w:rsidRDefault="000E448E" w:rsidP="00D74EA0">
            <w:pPr>
              <w:pStyle w:val="a5"/>
              <w:ind w:firstLineChars="0" w:firstLine="0"/>
              <w:rPr>
                <w:rFonts w:cs="Times New Roman"/>
                <w:szCs w:val="20"/>
              </w:rPr>
            </w:pPr>
            <w:proofErr w:type="spellStart"/>
            <w:r>
              <w:rPr>
                <w:rFonts w:cs="Times New Roman" w:hint="eastAsia"/>
                <w:szCs w:val="20"/>
              </w:rPr>
              <w:t>DoctorDiagnosis</w:t>
            </w:r>
            <w:proofErr w:type="spellEnd"/>
          </w:p>
        </w:tc>
        <w:tc>
          <w:tcPr>
            <w:tcW w:w="2841" w:type="dxa"/>
          </w:tcPr>
          <w:p w14:paraId="06D72228" w14:textId="77777777"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14:paraId="064604AB" w14:textId="77777777" w:rsidR="000E448E" w:rsidRDefault="000E448E" w:rsidP="00D74EA0">
            <w:pPr>
              <w:pStyle w:val="a5"/>
              <w:ind w:firstLineChars="0" w:firstLine="0"/>
            </w:pPr>
            <w:r>
              <w:rPr>
                <w:rFonts w:hint="eastAsia"/>
              </w:rPr>
              <w:t>医生最终诊断结论</w:t>
            </w:r>
          </w:p>
        </w:tc>
      </w:tr>
    </w:tbl>
    <w:p w14:paraId="423AEB29" w14:textId="77777777"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14:paraId="6984454D" w14:textId="77777777" w:rsidTr="00BC02DF">
        <w:tc>
          <w:tcPr>
            <w:tcW w:w="2840" w:type="dxa"/>
          </w:tcPr>
          <w:p w14:paraId="695C53C4" w14:textId="77777777" w:rsidR="00096E9E" w:rsidRDefault="00096E9E" w:rsidP="00BC02DF">
            <w:pPr>
              <w:pStyle w:val="a5"/>
              <w:ind w:firstLineChars="0" w:firstLine="0"/>
            </w:pPr>
            <w:r>
              <w:rPr>
                <w:rFonts w:hint="eastAsia"/>
              </w:rPr>
              <w:t>字段</w:t>
            </w:r>
          </w:p>
        </w:tc>
        <w:tc>
          <w:tcPr>
            <w:tcW w:w="2841" w:type="dxa"/>
          </w:tcPr>
          <w:p w14:paraId="1606782C" w14:textId="77777777" w:rsidR="00096E9E" w:rsidRDefault="00096E9E" w:rsidP="00BC02DF">
            <w:pPr>
              <w:pStyle w:val="a5"/>
              <w:ind w:firstLineChars="0" w:firstLine="0"/>
            </w:pPr>
            <w:r>
              <w:rPr>
                <w:rFonts w:hint="eastAsia"/>
              </w:rPr>
              <w:t>数据类型</w:t>
            </w:r>
          </w:p>
        </w:tc>
        <w:tc>
          <w:tcPr>
            <w:tcW w:w="2841" w:type="dxa"/>
          </w:tcPr>
          <w:p w14:paraId="113CEE07" w14:textId="77777777" w:rsidR="00096E9E" w:rsidRDefault="00096E9E" w:rsidP="00BC02DF">
            <w:pPr>
              <w:pStyle w:val="a5"/>
              <w:ind w:firstLineChars="0" w:firstLine="0"/>
            </w:pPr>
            <w:r>
              <w:rPr>
                <w:rFonts w:hint="eastAsia"/>
              </w:rPr>
              <w:t>说明</w:t>
            </w:r>
          </w:p>
        </w:tc>
      </w:tr>
      <w:tr w:rsidR="00096E9E" w14:paraId="7A4C0B0D" w14:textId="77777777" w:rsidTr="00BC02DF">
        <w:tc>
          <w:tcPr>
            <w:tcW w:w="2840" w:type="dxa"/>
          </w:tcPr>
          <w:p w14:paraId="1263951C" w14:textId="77777777" w:rsidR="00096E9E" w:rsidRDefault="000E448E" w:rsidP="00BC02DF">
            <w:pPr>
              <w:pStyle w:val="a5"/>
              <w:ind w:firstLineChars="0" w:firstLine="0"/>
            </w:pPr>
            <w:proofErr w:type="spellStart"/>
            <w:r>
              <w:t>F</w:t>
            </w:r>
            <w:r>
              <w:rPr>
                <w:rFonts w:hint="eastAsia"/>
              </w:rPr>
              <w:t>amilyDisease</w:t>
            </w:r>
            <w:proofErr w:type="spellEnd"/>
          </w:p>
        </w:tc>
        <w:tc>
          <w:tcPr>
            <w:tcW w:w="2841" w:type="dxa"/>
          </w:tcPr>
          <w:p w14:paraId="115C0980" w14:textId="77777777" w:rsidR="00096E9E" w:rsidRDefault="000E448E" w:rsidP="00BC02DF">
            <w:pPr>
              <w:pStyle w:val="a5"/>
              <w:ind w:firstLineChars="0" w:firstLine="0"/>
            </w:pPr>
            <w:r>
              <w:rPr>
                <w:rFonts w:hint="eastAsia"/>
              </w:rPr>
              <w:t>array</w:t>
            </w:r>
          </w:p>
        </w:tc>
        <w:tc>
          <w:tcPr>
            <w:tcW w:w="2841" w:type="dxa"/>
          </w:tcPr>
          <w:p w14:paraId="12E51B11" w14:textId="77777777" w:rsidR="00096E9E" w:rsidRDefault="000E448E" w:rsidP="00BC02DF">
            <w:pPr>
              <w:pStyle w:val="a5"/>
              <w:ind w:firstLineChars="0" w:firstLine="0"/>
            </w:pPr>
            <w:r>
              <w:rPr>
                <w:rFonts w:hint="eastAsia"/>
              </w:rPr>
              <w:t>家族患病记录</w:t>
            </w:r>
          </w:p>
        </w:tc>
      </w:tr>
      <w:tr w:rsidR="00096E9E" w14:paraId="0115E81D" w14:textId="77777777" w:rsidTr="00BC02DF">
        <w:tc>
          <w:tcPr>
            <w:tcW w:w="2840" w:type="dxa"/>
          </w:tcPr>
          <w:p w14:paraId="5250F48C" w14:textId="77777777" w:rsidR="00096E9E" w:rsidRDefault="000E448E" w:rsidP="00BC02DF">
            <w:pPr>
              <w:pStyle w:val="a5"/>
              <w:ind w:firstLineChars="0" w:firstLine="0"/>
            </w:pPr>
            <w:proofErr w:type="spellStart"/>
            <w:r>
              <w:rPr>
                <w:rFonts w:hint="eastAsia"/>
              </w:rPr>
              <w:t>PatDisease</w:t>
            </w:r>
            <w:proofErr w:type="spellEnd"/>
          </w:p>
        </w:tc>
        <w:tc>
          <w:tcPr>
            <w:tcW w:w="2841" w:type="dxa"/>
          </w:tcPr>
          <w:p w14:paraId="06C27E66" w14:textId="77777777" w:rsidR="00096E9E" w:rsidRDefault="000E448E" w:rsidP="00BC02DF">
            <w:pPr>
              <w:pStyle w:val="a5"/>
              <w:ind w:firstLineChars="0" w:firstLine="0"/>
            </w:pPr>
            <w:r>
              <w:rPr>
                <w:rFonts w:hint="eastAsia"/>
              </w:rPr>
              <w:t>array</w:t>
            </w:r>
          </w:p>
        </w:tc>
        <w:tc>
          <w:tcPr>
            <w:tcW w:w="2841" w:type="dxa"/>
          </w:tcPr>
          <w:p w14:paraId="6E77B2DE" w14:textId="77777777" w:rsidR="00096E9E" w:rsidRDefault="000E448E" w:rsidP="00BC02DF">
            <w:pPr>
              <w:pStyle w:val="a5"/>
              <w:ind w:firstLineChars="0" w:firstLine="0"/>
            </w:pPr>
            <w:r>
              <w:rPr>
                <w:rFonts w:hint="eastAsia"/>
              </w:rPr>
              <w:t>个人患病记录</w:t>
            </w:r>
          </w:p>
        </w:tc>
      </w:tr>
      <w:tr w:rsidR="000E448E" w14:paraId="3F0E69E2" w14:textId="77777777" w:rsidTr="00BC02DF">
        <w:tc>
          <w:tcPr>
            <w:tcW w:w="2840" w:type="dxa"/>
          </w:tcPr>
          <w:p w14:paraId="40763E95" w14:textId="77777777" w:rsidR="000E448E" w:rsidRDefault="000E448E" w:rsidP="00BC02DF">
            <w:pPr>
              <w:pStyle w:val="a5"/>
              <w:ind w:firstLineChars="0" w:firstLine="0"/>
            </w:pPr>
            <w:proofErr w:type="spellStart"/>
            <w:r>
              <w:rPr>
                <w:rFonts w:hint="eastAsia"/>
              </w:rPr>
              <w:t>PatPreviousDrug</w:t>
            </w:r>
            <w:proofErr w:type="spellEnd"/>
          </w:p>
        </w:tc>
        <w:tc>
          <w:tcPr>
            <w:tcW w:w="2841" w:type="dxa"/>
          </w:tcPr>
          <w:p w14:paraId="134BADC1" w14:textId="77777777" w:rsidR="000E448E" w:rsidRDefault="000E448E" w:rsidP="00BC02DF">
            <w:pPr>
              <w:pStyle w:val="a5"/>
              <w:ind w:firstLineChars="0" w:firstLine="0"/>
            </w:pPr>
            <w:r>
              <w:rPr>
                <w:rFonts w:hint="eastAsia"/>
              </w:rPr>
              <w:t>array</w:t>
            </w:r>
          </w:p>
        </w:tc>
        <w:tc>
          <w:tcPr>
            <w:tcW w:w="2841" w:type="dxa"/>
          </w:tcPr>
          <w:p w14:paraId="595578F6" w14:textId="77777777" w:rsidR="000E448E" w:rsidRDefault="000E448E" w:rsidP="00BC02DF">
            <w:pPr>
              <w:pStyle w:val="a5"/>
              <w:ind w:firstLineChars="0" w:firstLine="0"/>
            </w:pPr>
            <w:r>
              <w:rPr>
                <w:rFonts w:hint="eastAsia"/>
              </w:rPr>
              <w:t>患者以往用药记录</w:t>
            </w:r>
          </w:p>
        </w:tc>
      </w:tr>
      <w:tr w:rsidR="000E448E" w14:paraId="0DACCB55" w14:textId="77777777" w:rsidTr="00BC02DF">
        <w:tc>
          <w:tcPr>
            <w:tcW w:w="2840" w:type="dxa"/>
          </w:tcPr>
          <w:p w14:paraId="2700C7E3" w14:textId="77777777" w:rsidR="000E448E" w:rsidRDefault="000E448E" w:rsidP="00BC02DF">
            <w:pPr>
              <w:pStyle w:val="a5"/>
              <w:ind w:firstLineChars="0" w:firstLine="0"/>
            </w:pPr>
            <w:proofErr w:type="spellStart"/>
            <w:r>
              <w:t>P</w:t>
            </w:r>
            <w:r>
              <w:rPr>
                <w:rFonts w:hint="eastAsia"/>
              </w:rPr>
              <w:t>atPreviousExam</w:t>
            </w:r>
            <w:proofErr w:type="spellEnd"/>
          </w:p>
        </w:tc>
        <w:tc>
          <w:tcPr>
            <w:tcW w:w="2841" w:type="dxa"/>
          </w:tcPr>
          <w:p w14:paraId="64011F90" w14:textId="77777777" w:rsidR="000E448E" w:rsidRDefault="000E448E" w:rsidP="00BC02DF">
            <w:pPr>
              <w:pStyle w:val="a5"/>
              <w:ind w:firstLineChars="0" w:firstLine="0"/>
            </w:pPr>
            <w:r>
              <w:rPr>
                <w:rFonts w:hint="eastAsia"/>
              </w:rPr>
              <w:t>array</w:t>
            </w:r>
          </w:p>
        </w:tc>
        <w:tc>
          <w:tcPr>
            <w:tcW w:w="2841" w:type="dxa"/>
          </w:tcPr>
          <w:p w14:paraId="1A24B7D3" w14:textId="77777777" w:rsidR="000E448E" w:rsidRDefault="000E448E" w:rsidP="00BC02DF">
            <w:pPr>
              <w:pStyle w:val="a5"/>
              <w:ind w:firstLineChars="0" w:firstLine="0"/>
            </w:pPr>
            <w:r>
              <w:rPr>
                <w:rFonts w:hint="eastAsia"/>
              </w:rPr>
              <w:t>患者以往检查记录</w:t>
            </w:r>
          </w:p>
        </w:tc>
      </w:tr>
    </w:tbl>
    <w:p w14:paraId="39013FC4" w14:textId="77777777" w:rsidR="0066460E" w:rsidRDefault="0066460E" w:rsidP="0066460E">
      <w:pPr>
        <w:spacing w:line="240" w:lineRule="auto"/>
        <w:ind w:firstLineChars="0" w:firstLine="0"/>
        <w:jc w:val="both"/>
      </w:pPr>
    </w:p>
    <w:p w14:paraId="7FF80B68" w14:textId="77777777" w:rsidR="00D74EA0" w:rsidRPr="00624269" w:rsidRDefault="00D74EA0" w:rsidP="003B0C52">
      <w:pPr>
        <w:pStyle w:val="3"/>
        <w:numPr>
          <w:ilvl w:val="2"/>
          <w:numId w:val="30"/>
        </w:numPr>
        <w:ind w:left="567"/>
        <w:rPr>
          <w:b w:val="0"/>
        </w:rPr>
      </w:pPr>
      <w:bookmarkStart w:id="31" w:name="_Toc380699014"/>
      <w:r w:rsidRPr="00624269">
        <w:rPr>
          <w:rFonts w:hint="eastAsia"/>
          <w:b w:val="0"/>
        </w:rPr>
        <w:t>问诊界面配置</w:t>
      </w:r>
      <w:bookmarkEnd w:id="31"/>
    </w:p>
    <w:p w14:paraId="69DA8060" w14:textId="5FED048A" w:rsidR="00D74EA0" w:rsidRDefault="00D74EA0" w:rsidP="00D74EA0">
      <w:pPr>
        <w:ind w:firstLine="480"/>
      </w:pPr>
      <w:r>
        <w:rPr>
          <w:rFonts w:hint="eastAsia"/>
        </w:rPr>
        <w:t>问诊部分主要是依据头痛诊断专家的意见，</w:t>
      </w:r>
      <w:r w:rsidR="00DF30B2">
        <w:rPr>
          <w:rFonts w:hint="eastAsia"/>
        </w:rPr>
        <w:t>根据问诊流程设计了以下界面</w:t>
      </w:r>
      <w:r>
        <w:rPr>
          <w:rFonts w:hint="eastAsia"/>
        </w:rPr>
        <w:t>：</w:t>
      </w:r>
    </w:p>
    <w:p w14:paraId="7E7BDCC8" w14:textId="77777777"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14:paraId="70D1D2CC" w14:textId="77777777" w:rsidR="00C0332A" w:rsidRDefault="00B378D6" w:rsidP="00C0332A">
      <w:pPr>
        <w:keepNext/>
        <w:ind w:firstLine="480"/>
      </w:pPr>
      <w:r>
        <w:rPr>
          <w:noProof/>
        </w:rPr>
        <w:lastRenderedPageBreak/>
        <w:drawing>
          <wp:inline distT="0" distB="0" distL="0" distR="0" wp14:anchorId="1CA1DF59" wp14:editId="090209B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14:paraId="3C90DCE9" w14:textId="77777777"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w:t>
      </w:r>
      <w:r>
        <w:fldChar w:fldCharType="end"/>
      </w:r>
      <w:r>
        <w:rPr>
          <w:rFonts w:hint="eastAsia"/>
        </w:rPr>
        <w:t>继发性头痛筛查界面</w:t>
      </w:r>
    </w:p>
    <w:p w14:paraId="1C77B9C7" w14:textId="77777777"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14:paraId="381EC6AF" w14:textId="77777777" w:rsidR="00C57F25" w:rsidRDefault="00B378D6" w:rsidP="00C57F25">
      <w:pPr>
        <w:keepNext/>
        <w:ind w:firstLine="480"/>
      </w:pPr>
      <w:r>
        <w:rPr>
          <w:noProof/>
        </w:rPr>
        <w:drawing>
          <wp:inline distT="0" distB="0" distL="0" distR="0" wp14:anchorId="2E3C582D" wp14:editId="5C0F78E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14:paraId="0FB8F4AE" w14:textId="77777777"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2</w:t>
      </w:r>
      <w:r>
        <w:fldChar w:fldCharType="end"/>
      </w:r>
      <w:r w:rsidR="00C0332A">
        <w:rPr>
          <w:rFonts w:hint="eastAsia"/>
        </w:rPr>
        <w:t>原发性头痛症状概述界面</w:t>
      </w:r>
    </w:p>
    <w:p w14:paraId="458F672A" w14:textId="77777777" w:rsidR="00C0332A" w:rsidRDefault="00F60FF9" w:rsidP="00C0332A">
      <w:pPr>
        <w:keepNext/>
        <w:ind w:firstLine="480"/>
      </w:pPr>
      <w:r>
        <w:rPr>
          <w:noProof/>
        </w:rPr>
        <w:lastRenderedPageBreak/>
        <w:drawing>
          <wp:inline distT="0" distB="0" distL="0" distR="0" wp14:anchorId="589D5B54" wp14:editId="27C58E9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14:paraId="297599B0"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3</w:t>
      </w:r>
      <w:r>
        <w:fldChar w:fldCharType="end"/>
      </w:r>
      <w:r>
        <w:rPr>
          <w:rFonts w:hint="eastAsia"/>
        </w:rPr>
        <w:t>头痛伴随症状问诊界面</w:t>
      </w:r>
    </w:p>
    <w:p w14:paraId="1F95D034" w14:textId="77777777" w:rsidR="00C0332A" w:rsidRDefault="00F60FF9" w:rsidP="00C0332A">
      <w:pPr>
        <w:keepNext/>
        <w:ind w:firstLine="480"/>
      </w:pPr>
      <w:r>
        <w:rPr>
          <w:noProof/>
        </w:rPr>
        <w:drawing>
          <wp:inline distT="0" distB="0" distL="0" distR="0" wp14:anchorId="60FB1D7A" wp14:editId="1CA6B221">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14:paraId="51611782"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4</w:t>
      </w:r>
      <w:r>
        <w:fldChar w:fldCharType="end"/>
      </w:r>
      <w:r>
        <w:rPr>
          <w:rFonts w:hint="eastAsia"/>
        </w:rPr>
        <w:t>头痛诱发因素问诊界面</w:t>
      </w:r>
    </w:p>
    <w:p w14:paraId="14CFAE0C" w14:textId="77777777"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14:paraId="7E54B156" w14:textId="77777777" w:rsidR="00C0332A" w:rsidRDefault="00045308" w:rsidP="00C0332A">
      <w:pPr>
        <w:keepNext/>
        <w:ind w:firstLine="480"/>
      </w:pPr>
      <w:r>
        <w:rPr>
          <w:noProof/>
        </w:rPr>
        <w:lastRenderedPageBreak/>
        <w:drawing>
          <wp:inline distT="0" distB="0" distL="0" distR="0" wp14:anchorId="420C698A" wp14:editId="7139ACE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14:paraId="12242C2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5</w:t>
      </w:r>
      <w:r>
        <w:fldChar w:fldCharType="end"/>
      </w:r>
      <w:r>
        <w:rPr>
          <w:rFonts w:hint="eastAsia"/>
        </w:rPr>
        <w:t>辅助诊断界面</w:t>
      </w:r>
    </w:p>
    <w:p w14:paraId="10BF7E9C" w14:textId="77777777"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14:paraId="1D68EC5C" w14:textId="77777777" w:rsidR="00C0332A" w:rsidRDefault="00F60FF9" w:rsidP="00C0332A">
      <w:pPr>
        <w:keepNext/>
        <w:ind w:firstLine="480"/>
        <w:jc w:val="center"/>
      </w:pPr>
      <w:r>
        <w:rPr>
          <w:noProof/>
        </w:rPr>
        <w:drawing>
          <wp:inline distT="0" distB="0" distL="0" distR="0" wp14:anchorId="4CAABE42" wp14:editId="4D51C79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14:paraId="5D40360D" w14:textId="77777777"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6</w:t>
      </w:r>
      <w:r>
        <w:fldChar w:fldCharType="end"/>
      </w:r>
      <w:r>
        <w:rPr>
          <w:rFonts w:hint="eastAsia"/>
        </w:rPr>
        <w:t>医嘱处方下达界面</w:t>
      </w:r>
    </w:p>
    <w:p w14:paraId="03666625" w14:textId="77777777"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14:paraId="0A694F9E" w14:textId="77777777" w:rsidR="00C0332A" w:rsidRDefault="00B378D6" w:rsidP="00C0332A">
      <w:pPr>
        <w:pStyle w:val="a5"/>
        <w:keepNext/>
        <w:ind w:left="360" w:firstLineChars="0" w:firstLine="0"/>
        <w:jc w:val="center"/>
      </w:pPr>
      <w:r>
        <w:rPr>
          <w:noProof/>
        </w:rPr>
        <w:lastRenderedPageBreak/>
        <w:drawing>
          <wp:inline distT="0" distB="0" distL="0" distR="0" wp14:anchorId="5561B421" wp14:editId="20484782">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14:paraId="05202064" w14:textId="77777777"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7</w:t>
      </w:r>
      <w:r>
        <w:fldChar w:fldCharType="end"/>
      </w:r>
      <w:r>
        <w:rPr>
          <w:rFonts w:hint="eastAsia"/>
        </w:rPr>
        <w:t>问诊报告预览界面</w:t>
      </w:r>
    </w:p>
    <w:p w14:paraId="3C875473" w14:textId="77777777" w:rsidR="00D74EA0" w:rsidRPr="00624269" w:rsidRDefault="00D74EA0" w:rsidP="003B0C52">
      <w:pPr>
        <w:pStyle w:val="3"/>
        <w:numPr>
          <w:ilvl w:val="2"/>
          <w:numId w:val="30"/>
        </w:numPr>
        <w:ind w:left="567"/>
        <w:rPr>
          <w:b w:val="0"/>
        </w:rPr>
      </w:pPr>
      <w:bookmarkStart w:id="32" w:name="_Toc380699015"/>
      <w:r w:rsidRPr="00624269">
        <w:rPr>
          <w:rFonts w:hint="eastAsia"/>
          <w:b w:val="0"/>
        </w:rPr>
        <w:t>数据交互层实现</w:t>
      </w:r>
      <w:bookmarkEnd w:id="32"/>
    </w:p>
    <w:p w14:paraId="2EBF9B7E" w14:textId="77777777"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07BCF0D7" w14:textId="12C6E296" w:rsidR="004F0892" w:rsidRDefault="00D74EA0" w:rsidP="007A1BBE">
      <w:pPr>
        <w:pStyle w:val="2"/>
        <w:numPr>
          <w:ilvl w:val="1"/>
          <w:numId w:val="30"/>
        </w:numPr>
        <w:ind w:left="142" w:hanging="152"/>
        <w:rPr>
          <w:rFonts w:cs="Times New Roman"/>
        </w:rPr>
      </w:pPr>
      <w:bookmarkStart w:id="33" w:name="_Toc380699016"/>
      <w:r>
        <w:rPr>
          <w:rFonts w:cs="Times New Roman" w:hint="eastAsia"/>
        </w:rPr>
        <w:t>系统实现</w:t>
      </w:r>
      <w:bookmarkEnd w:id="33"/>
    </w:p>
    <w:p w14:paraId="7AEB6E36" w14:textId="192F03E6" w:rsidR="007A2940" w:rsidRPr="007A2940" w:rsidRDefault="009310D4" w:rsidP="007A2940">
      <w:pPr>
        <w:ind w:firstLine="480"/>
      </w:pPr>
      <w:r>
        <w:rPr>
          <w:rFonts w:hint="eastAsia"/>
        </w:rPr>
        <w:t>以阿尔兹海默症为研究对象，</w:t>
      </w:r>
      <w:r w:rsidR="00022AE2">
        <w:rPr>
          <w:rFonts w:hint="eastAsia"/>
        </w:rPr>
        <w:t>在经过推理引擎选择、数据模型设计、问诊界面配置、数据交互</w:t>
      </w:r>
      <w:r w:rsidR="003600F7">
        <w:rPr>
          <w:rFonts w:hint="eastAsia"/>
        </w:rPr>
        <w:t>模块</w:t>
      </w:r>
      <w:r w:rsidR="00022AE2">
        <w:rPr>
          <w:rFonts w:hint="eastAsia"/>
        </w:rPr>
        <w:t>实现之后，可以初步得到一个完整的</w:t>
      </w:r>
      <w:r w:rsidR="003600F7">
        <w:rPr>
          <w:rFonts w:hint="eastAsia"/>
        </w:rPr>
        <w:t>面向社区的阿尔兹海默</w:t>
      </w:r>
      <w:r w:rsidR="00022AE2">
        <w:rPr>
          <w:rFonts w:hint="eastAsia"/>
        </w:rPr>
        <w:t>临床决策支持系统。</w:t>
      </w:r>
      <w:r w:rsidR="001C5781">
        <w:rPr>
          <w:rFonts w:hint="eastAsia"/>
        </w:rPr>
        <w:t>系统的</w:t>
      </w:r>
      <w:r w:rsidR="00AC664E">
        <w:rPr>
          <w:rFonts w:hint="eastAsia"/>
        </w:rPr>
        <w:t>演示流程如下。</w:t>
      </w:r>
    </w:p>
    <w:p w14:paraId="76702731" w14:textId="2F292DDA"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w:t>
      </w:r>
      <w:r w:rsidR="00AC664E">
        <w:rPr>
          <w:rFonts w:hint="eastAsia"/>
        </w:rPr>
        <w:t>图</w:t>
      </w:r>
      <w:r w:rsidR="00AC664E">
        <w:rPr>
          <w:rFonts w:hint="eastAsia"/>
        </w:rPr>
        <w:t>3-8</w:t>
      </w:r>
      <w:r w:rsidR="00340F09">
        <w:rPr>
          <w:rFonts w:hint="eastAsia"/>
        </w:rPr>
        <w:t>：</w:t>
      </w:r>
    </w:p>
    <w:p w14:paraId="479C80C1" w14:textId="77777777" w:rsidR="00C0332A" w:rsidRDefault="00045308" w:rsidP="00C0332A">
      <w:pPr>
        <w:keepNext/>
        <w:ind w:firstLine="480"/>
        <w:jc w:val="center"/>
      </w:pPr>
      <w:r>
        <w:rPr>
          <w:noProof/>
        </w:rPr>
        <w:lastRenderedPageBreak/>
        <w:drawing>
          <wp:inline distT="0" distB="0" distL="0" distR="0" wp14:anchorId="0FEC00D3" wp14:editId="6BE853C6">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14:paraId="5A0452F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8</w:t>
      </w:r>
      <w:r>
        <w:fldChar w:fldCharType="end"/>
      </w:r>
      <w:r>
        <w:rPr>
          <w:rFonts w:hint="eastAsia"/>
        </w:rPr>
        <w:t>系统登录页面</w:t>
      </w:r>
    </w:p>
    <w:p w14:paraId="72F09CCF" w14:textId="4CF1D636"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r w:rsidR="00AC664E">
        <w:rPr>
          <w:rFonts w:hint="eastAsia"/>
        </w:rPr>
        <w:t>，如图</w:t>
      </w:r>
      <w:r w:rsidR="00AC664E">
        <w:rPr>
          <w:rFonts w:hint="eastAsia"/>
        </w:rPr>
        <w:t>3-9</w:t>
      </w:r>
      <w:r w:rsidR="00AC664E">
        <w:rPr>
          <w:rFonts w:hint="eastAsia"/>
        </w:rPr>
        <w:t>：</w:t>
      </w:r>
    </w:p>
    <w:p w14:paraId="13BC966E" w14:textId="77777777" w:rsidR="00C0332A" w:rsidRDefault="00045308" w:rsidP="00C0332A">
      <w:pPr>
        <w:keepNext/>
        <w:ind w:firstLine="480"/>
        <w:jc w:val="center"/>
      </w:pPr>
      <w:r>
        <w:rPr>
          <w:noProof/>
        </w:rPr>
        <w:drawing>
          <wp:inline distT="0" distB="0" distL="0" distR="0" wp14:anchorId="4AE2CAD1" wp14:editId="798B7F6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4E3BCB9" w14:textId="77777777"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9</w:t>
      </w:r>
      <w:r>
        <w:fldChar w:fldCharType="end"/>
      </w:r>
      <w:r>
        <w:rPr>
          <w:rFonts w:hint="eastAsia"/>
        </w:rPr>
        <w:t>系统病人信息页面</w:t>
      </w:r>
    </w:p>
    <w:p w14:paraId="6FCBD8F9" w14:textId="1842CA8B" w:rsidR="00EA5008" w:rsidRDefault="00EA5008" w:rsidP="00EA5008">
      <w:pPr>
        <w:ind w:firstLine="480"/>
      </w:pPr>
      <w:r>
        <w:rPr>
          <w:rFonts w:hint="eastAsia"/>
        </w:rPr>
        <w:t>在就诊记录页面</w:t>
      </w:r>
      <w:r w:rsidR="00AC664E">
        <w:rPr>
          <w:rFonts w:hint="eastAsia"/>
        </w:rPr>
        <w:t>（图</w:t>
      </w:r>
      <w:r w:rsidR="00AC664E">
        <w:rPr>
          <w:rFonts w:hint="eastAsia"/>
        </w:rPr>
        <w:t>3-10</w:t>
      </w:r>
      <w:r w:rsidR="00AC664E">
        <w:rPr>
          <w:rFonts w:hint="eastAsia"/>
        </w:rPr>
        <w:t>）</w:t>
      </w:r>
      <w:r>
        <w:rPr>
          <w:rFonts w:hint="eastAsia"/>
        </w:rPr>
        <w:t>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w:t>
      </w:r>
      <w:r w:rsidR="005E3F19">
        <w:rPr>
          <w:rFonts w:hint="eastAsia"/>
        </w:rPr>
        <w:lastRenderedPageBreak/>
        <w:t>钮，开始新问诊则点击【开始新问诊按钮】，页面跳转至问诊页面</w:t>
      </w:r>
      <w:r w:rsidR="00AC664E">
        <w:rPr>
          <w:rFonts w:hint="eastAsia"/>
        </w:rPr>
        <w:t>（图</w:t>
      </w:r>
      <w:r w:rsidR="00AC664E">
        <w:rPr>
          <w:rFonts w:hint="eastAsia"/>
        </w:rPr>
        <w:t>3-11</w:t>
      </w:r>
      <w:r w:rsidR="00AC664E">
        <w:rPr>
          <w:rFonts w:hint="eastAsia"/>
        </w:rPr>
        <w:t>）</w:t>
      </w:r>
    </w:p>
    <w:p w14:paraId="7A4FCB81" w14:textId="77777777" w:rsidR="00C0332A" w:rsidRDefault="00EA5008" w:rsidP="00C0332A">
      <w:pPr>
        <w:keepNext/>
        <w:ind w:firstLine="480"/>
        <w:jc w:val="center"/>
      </w:pPr>
      <w:r>
        <w:rPr>
          <w:noProof/>
        </w:rPr>
        <w:drawing>
          <wp:inline distT="0" distB="0" distL="0" distR="0" wp14:anchorId="77A282B4" wp14:editId="307D24E9">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14:paraId="623F083A" w14:textId="77777777"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10</w:t>
      </w:r>
      <w:r>
        <w:fldChar w:fldCharType="end"/>
      </w:r>
      <w:r>
        <w:rPr>
          <w:rFonts w:hint="eastAsia"/>
        </w:rPr>
        <w:t>系统问诊信息显示界面</w:t>
      </w:r>
    </w:p>
    <w:p w14:paraId="272B765C" w14:textId="77777777"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14:paraId="4968605E" w14:textId="77777777" w:rsidR="00C0332A" w:rsidRDefault="005E3F19" w:rsidP="00C0332A">
      <w:pPr>
        <w:keepNext/>
        <w:ind w:firstLineChars="0" w:firstLine="0"/>
      </w:pPr>
      <w:r>
        <w:rPr>
          <w:rFonts w:hint="eastAsia"/>
        </w:rPr>
        <w:t xml:space="preserve">              </w:t>
      </w:r>
      <w:r>
        <w:rPr>
          <w:rFonts w:hint="eastAsia"/>
          <w:noProof/>
        </w:rPr>
        <w:drawing>
          <wp:inline distT="0" distB="0" distL="0" distR="0" wp14:anchorId="4BFDB950" wp14:editId="5FBB1484">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14:paraId="4445D1C9" w14:textId="77777777"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11</w:t>
      </w:r>
      <w:r>
        <w:fldChar w:fldCharType="end"/>
      </w:r>
      <w:r>
        <w:rPr>
          <w:rFonts w:hint="eastAsia"/>
        </w:rPr>
        <w:t>系统问诊界面</w:t>
      </w:r>
      <w:r>
        <w:t>—</w:t>
      </w:r>
      <w:r>
        <w:rPr>
          <w:rFonts w:hint="eastAsia"/>
        </w:rPr>
        <w:t>继发性头痛筛查界面</w:t>
      </w:r>
    </w:p>
    <w:p w14:paraId="458DEB7A" w14:textId="77777777" w:rsidR="00C0332A" w:rsidRDefault="00F60FF9" w:rsidP="00C0332A">
      <w:pPr>
        <w:keepNext/>
        <w:ind w:firstLine="480"/>
        <w:jc w:val="center"/>
      </w:pPr>
      <w:r>
        <w:rPr>
          <w:noProof/>
        </w:rPr>
        <w:lastRenderedPageBreak/>
        <w:drawing>
          <wp:inline distT="0" distB="0" distL="0" distR="0" wp14:anchorId="270EFFB8" wp14:editId="057501AD">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708F90E4" w14:textId="77777777"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12</w:t>
      </w:r>
      <w:r>
        <w:fldChar w:fldCharType="end"/>
      </w:r>
      <w:r>
        <w:rPr>
          <w:rFonts w:hint="eastAsia"/>
        </w:rPr>
        <w:t>系统问诊界面—原发性头痛问诊界面</w:t>
      </w:r>
    </w:p>
    <w:p w14:paraId="4EB67868" w14:textId="77777777" w:rsidR="00C0332A" w:rsidRDefault="00045308" w:rsidP="00C0332A">
      <w:pPr>
        <w:keepNext/>
        <w:ind w:firstLine="480"/>
        <w:jc w:val="center"/>
      </w:pPr>
      <w:r>
        <w:rPr>
          <w:noProof/>
        </w:rPr>
        <w:drawing>
          <wp:inline distT="0" distB="0" distL="0" distR="0" wp14:anchorId="74CDF66D" wp14:editId="1C73B6BA">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936181B"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13</w:t>
      </w:r>
      <w:r>
        <w:fldChar w:fldCharType="end"/>
      </w:r>
      <w:r>
        <w:rPr>
          <w:rFonts w:hint="eastAsia"/>
        </w:rPr>
        <w:t>系统诊断界面</w:t>
      </w:r>
    </w:p>
    <w:p w14:paraId="3B4793FC" w14:textId="77777777" w:rsidR="00C0332A" w:rsidRDefault="00F60FF9" w:rsidP="00C0332A">
      <w:pPr>
        <w:keepNext/>
        <w:ind w:firstLine="480"/>
        <w:jc w:val="center"/>
      </w:pPr>
      <w:r>
        <w:rPr>
          <w:noProof/>
        </w:rPr>
        <w:lastRenderedPageBreak/>
        <w:drawing>
          <wp:inline distT="0" distB="0" distL="0" distR="0" wp14:anchorId="1E35AC41" wp14:editId="0C1DF35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4404EBA9"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14</w:t>
      </w:r>
      <w:r>
        <w:fldChar w:fldCharType="end"/>
      </w:r>
      <w:r>
        <w:rPr>
          <w:rFonts w:hint="eastAsia"/>
        </w:rPr>
        <w:t>系统医嘱下达界面</w:t>
      </w:r>
    </w:p>
    <w:p w14:paraId="0BD18651" w14:textId="77777777" w:rsidR="00C0332A" w:rsidRDefault="00F60FF9" w:rsidP="00C0332A">
      <w:pPr>
        <w:keepNext/>
        <w:ind w:firstLine="480"/>
        <w:jc w:val="center"/>
      </w:pPr>
      <w:r>
        <w:rPr>
          <w:noProof/>
        </w:rPr>
        <w:drawing>
          <wp:inline distT="0" distB="0" distL="0" distR="0" wp14:anchorId="740BF24A" wp14:editId="095B03DC">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001A95B1"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15</w:t>
      </w:r>
      <w:r>
        <w:fldChar w:fldCharType="end"/>
      </w:r>
      <w:r>
        <w:rPr>
          <w:rFonts w:hint="eastAsia"/>
        </w:rPr>
        <w:t>系统报告预览界面</w:t>
      </w:r>
    </w:p>
    <w:p w14:paraId="3ECE7771" w14:textId="13990C75" w:rsidR="008A75DB" w:rsidRPr="008A75DB" w:rsidRDefault="008A75DB" w:rsidP="008A75DB">
      <w:pPr>
        <w:ind w:firstLine="480"/>
      </w:pPr>
      <w:r>
        <w:rPr>
          <w:rFonts w:hint="eastAsia"/>
        </w:rPr>
        <w:t>本</w:t>
      </w:r>
      <w:r w:rsidRPr="008A75DB">
        <w:rPr>
          <w:rFonts w:hint="eastAsia"/>
        </w:rPr>
        <w:t>章节中展示了面向社区的头痛决策支持系统的基本流程与功能，对于新入患者，医生可以填入基本信息后进入问诊流程，而已有患者可根据姓名、性别等条件查询获取病人基本信息及以往就诊信息。问诊流程中设立了继发筛查、头痛问诊、辅助诊断、医嘱处置、报告预览五个步骤引导医生问诊。可以看到，系统界面简洁、操作明了，目前的功能基本满足临床头痛问诊需求。</w:t>
      </w:r>
    </w:p>
    <w:p w14:paraId="16ED46A0" w14:textId="77777777" w:rsidR="004F0892" w:rsidRPr="00370433" w:rsidRDefault="004F0892" w:rsidP="007A1BBE">
      <w:pPr>
        <w:pStyle w:val="2"/>
        <w:numPr>
          <w:ilvl w:val="1"/>
          <w:numId w:val="30"/>
        </w:numPr>
        <w:ind w:left="142" w:hanging="152"/>
        <w:rPr>
          <w:rFonts w:cs="Times New Roman"/>
        </w:rPr>
      </w:pPr>
      <w:bookmarkStart w:id="34" w:name="_Toc380699017"/>
      <w:r w:rsidRPr="00370433">
        <w:rPr>
          <w:rFonts w:cs="Times New Roman"/>
        </w:rPr>
        <w:t>本章小结</w:t>
      </w:r>
      <w:bookmarkEnd w:id="34"/>
    </w:p>
    <w:p w14:paraId="27BB18C2" w14:textId="77777777" w:rsidR="00AA4E76" w:rsidRDefault="00AA4E76" w:rsidP="00AA4E76">
      <w:pPr>
        <w:ind w:firstLine="480"/>
      </w:pPr>
      <w:r>
        <w:rPr>
          <w:rFonts w:hint="eastAsia"/>
        </w:rPr>
        <w:t>本章对于头痛的相关背景进行了简单地概述后，分析开发面向社区的头痛诊</w:t>
      </w:r>
      <w:r>
        <w:rPr>
          <w:rFonts w:hint="eastAsia"/>
        </w:rPr>
        <w:lastRenderedPageBreak/>
        <w:t>断决策支持系统的必要性。然后，根据第二章提到的基于系统框架的开发流程进行了系统的开发工作。</w:t>
      </w:r>
    </w:p>
    <w:p w14:paraId="4FB187E6" w14:textId="77777777"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规则，得到系统的知识库；然后根据知识库和系统需求，基于基本信息类建立头痛的数据模型，并且用医疗文档模板编辑工具编辑问诊流程界面得到界面配置文件，最后编写数据交互模块</w:t>
      </w:r>
      <w:r w:rsidR="001D5604">
        <w:rPr>
          <w:rFonts w:hint="eastAsia"/>
        </w:rPr>
        <w:t>。</w:t>
      </w:r>
    </w:p>
    <w:p w14:paraId="68B76229" w14:textId="77777777" w:rsidR="001D5604" w:rsidRPr="001D5604" w:rsidRDefault="001D5604" w:rsidP="00AA4E76">
      <w:pPr>
        <w:ind w:firstLine="480"/>
        <w:sectPr w:rsidR="001D5604" w:rsidRPr="001D5604" w:rsidSect="00FB0F55">
          <w:headerReference w:type="default" r:id="rId77"/>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14:paraId="5E3DB667" w14:textId="77777777" w:rsidR="004F0892" w:rsidRPr="00370433" w:rsidRDefault="0064409B" w:rsidP="007A1BBE">
      <w:pPr>
        <w:pStyle w:val="1"/>
        <w:numPr>
          <w:ilvl w:val="0"/>
          <w:numId w:val="30"/>
        </w:numPr>
      </w:pPr>
      <w:bookmarkStart w:id="35" w:name="_Toc380699018"/>
      <w:r>
        <w:rPr>
          <w:rFonts w:hint="eastAsia"/>
        </w:rPr>
        <w:lastRenderedPageBreak/>
        <w:t>阿尔兹海默</w:t>
      </w:r>
      <w:r w:rsidR="00E53540" w:rsidRPr="00E53540">
        <w:rPr>
          <w:rFonts w:hint="eastAsia"/>
        </w:rPr>
        <w:t>症诊断决策支持系统实现</w:t>
      </w:r>
      <w:bookmarkEnd w:id="35"/>
    </w:p>
    <w:p w14:paraId="008B82C3" w14:textId="77777777" w:rsidR="00E53540" w:rsidRDefault="00E53540" w:rsidP="001461BA">
      <w:pPr>
        <w:pStyle w:val="2"/>
        <w:numPr>
          <w:ilvl w:val="1"/>
          <w:numId w:val="30"/>
        </w:numPr>
        <w:ind w:left="142" w:hanging="142"/>
        <w:rPr>
          <w:rFonts w:cs="Times New Roman"/>
        </w:rPr>
      </w:pPr>
      <w:bookmarkStart w:id="36" w:name="_Toc380699019"/>
      <w:r>
        <w:rPr>
          <w:rFonts w:cs="Times New Roman" w:hint="eastAsia"/>
        </w:rPr>
        <w:t>系统背景</w:t>
      </w:r>
      <w:r w:rsidRPr="00370433">
        <w:rPr>
          <w:rFonts w:cs="Times New Roman"/>
        </w:rPr>
        <w:t>概述</w:t>
      </w:r>
      <w:bookmarkEnd w:id="36"/>
    </w:p>
    <w:p w14:paraId="03241131" w14:textId="5CEE4FB0"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）是一种退化性痴呆特征的记忆丧失和认知功能障碍，目前，导致老年人死亡的主要原因</w:t>
      </w:r>
      <w:r w:rsidR="00CD12CD">
        <w:rPr>
          <w:rFonts w:hint="eastAsia"/>
        </w:rPr>
        <w:t>中</w:t>
      </w:r>
      <w:r w:rsidR="00E53540">
        <w:rPr>
          <w:rFonts w:hint="eastAsia"/>
        </w:rPr>
        <w:t>，</w:t>
      </w:r>
      <w:r w:rsidR="00CD12CD">
        <w:rPr>
          <w:rFonts w:hint="eastAsia"/>
        </w:rPr>
        <w:t>除去</w:t>
      </w:r>
      <w:r w:rsidR="00E53540">
        <w:rPr>
          <w:rFonts w:hint="eastAsia"/>
        </w:rPr>
        <w:t>心脏病、癌症及中风</w:t>
      </w:r>
      <w:r w:rsidR="00CD12CD">
        <w:rPr>
          <w:rFonts w:hint="eastAsia"/>
        </w:rPr>
        <w:t>这三大疾病，</w:t>
      </w:r>
      <w:r w:rsidR="00CD12CD">
        <w:rPr>
          <w:rFonts w:hint="eastAsia"/>
        </w:rPr>
        <w:t>AD</w:t>
      </w:r>
      <w:r w:rsidR="00CD12CD">
        <w:rPr>
          <w:rFonts w:hint="eastAsia"/>
        </w:rPr>
        <w:t>已经排至第四位</w:t>
      </w:r>
      <w:r w:rsidR="00E53540">
        <w:rPr>
          <w:rFonts w:hint="eastAsia"/>
        </w:rPr>
        <w:t>。我国是世界上老龄人口最多的国家，现有老年人约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174A38">
        <w:instrText xml:space="preserve"> ADDIN EN.CITE &lt;EndNote&gt;&lt;Cite&gt;&lt;Author&gt;Belinson&lt;/Author&gt;&lt;Year&gt;2009&lt;/Year&gt;&lt;RecNum&gt;24&lt;/RecNum&gt;&lt;DisplayText&gt;&lt;style face="superscript"&gt;[30]&lt;/style&gt;&lt;/DisplayText&gt;&lt;record&gt;&lt;rec-number&gt;24&lt;/rec-number&gt;&lt;foreign-keys&gt;&lt;key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174A38" w:rsidRPr="00174A38">
        <w:rPr>
          <w:noProof/>
          <w:vertAlign w:val="superscript"/>
        </w:rPr>
        <w:t>[</w:t>
      </w:r>
      <w:hyperlink w:anchor="_ENREF_30" w:tooltip="Belinson, 2009 #24" w:history="1">
        <w:r w:rsidR="00174A38" w:rsidRPr="00174A38">
          <w:rPr>
            <w:noProof/>
            <w:vertAlign w:val="superscript"/>
          </w:rPr>
          <w:t>30</w:t>
        </w:r>
      </w:hyperlink>
      <w:r w:rsidR="00174A38" w:rsidRPr="00174A38">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14:paraId="19B42792" w14:textId="77777777"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r>
        <w:rPr>
          <w:rFonts w:hint="eastAsia"/>
        </w:rPr>
        <w:t>AD</w:t>
      </w:r>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r>
        <w:rPr>
          <w:rFonts w:hint="eastAsia"/>
        </w:rPr>
        <w:t>AD</w:t>
      </w:r>
      <w:r>
        <w:rPr>
          <w:rFonts w:hint="eastAsia"/>
        </w:rPr>
        <w:t>的初步筛查。</w:t>
      </w:r>
    </w:p>
    <w:p w14:paraId="2F5ED5CE" w14:textId="77777777" w:rsidR="00E53540" w:rsidRDefault="00E53540" w:rsidP="001461BA">
      <w:pPr>
        <w:pStyle w:val="2"/>
        <w:numPr>
          <w:ilvl w:val="1"/>
          <w:numId w:val="30"/>
        </w:numPr>
        <w:ind w:left="142" w:hanging="142"/>
        <w:rPr>
          <w:rFonts w:cs="Times New Roman"/>
        </w:rPr>
      </w:pPr>
      <w:bookmarkStart w:id="37" w:name="_Toc380699020"/>
      <w:r w:rsidRPr="0024280C">
        <w:rPr>
          <w:rFonts w:cs="Times New Roman" w:hint="eastAsia"/>
        </w:rPr>
        <w:t>基于框架的系统开发流程</w:t>
      </w:r>
      <w:bookmarkEnd w:id="37"/>
      <w:r>
        <w:rPr>
          <w:rFonts w:cs="Times New Roman" w:hint="eastAsia"/>
        </w:rPr>
        <w:t xml:space="preserve"> </w:t>
      </w:r>
    </w:p>
    <w:p w14:paraId="643D0F25" w14:textId="77777777" w:rsidR="00E53540" w:rsidRPr="00E17551" w:rsidRDefault="00E53540" w:rsidP="00790C4A">
      <w:pPr>
        <w:pStyle w:val="3"/>
        <w:numPr>
          <w:ilvl w:val="2"/>
          <w:numId w:val="30"/>
        </w:numPr>
        <w:ind w:left="567"/>
        <w:rPr>
          <w:b w:val="0"/>
        </w:rPr>
      </w:pPr>
      <w:bookmarkStart w:id="38" w:name="_Toc380699021"/>
      <w:r w:rsidRPr="00E17551">
        <w:rPr>
          <w:rFonts w:hint="eastAsia"/>
          <w:b w:val="0"/>
        </w:rPr>
        <w:t>推理引擎选择</w:t>
      </w:r>
      <w:bookmarkEnd w:id="38"/>
    </w:p>
    <w:p w14:paraId="157AF5B1" w14:textId="77777777" w:rsidR="00E53540" w:rsidRDefault="00143897" w:rsidP="00E53540">
      <w:pPr>
        <w:ind w:firstLine="480"/>
      </w:pPr>
      <w:r w:rsidRPr="00143897">
        <w:rPr>
          <w:rFonts w:hint="eastAsia"/>
        </w:rPr>
        <w:t>由于阿尔兹海默症的发病是多因素、多机制综合作用的结果，不仅受机体衰老和遗传因素的影响，还与环境因素有关。在这种疾病的临床研究已经有各种神经心理学量表，如简易精神状态检查（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174A38">
        <w:rPr>
          <w:rFonts w:hint="eastAsia"/>
        </w:rPr>
        <w:instrText xml:space="preserve"> ADDIN EN.CITE &lt;EndNote&gt;&lt;Cite&gt;&lt;Author&gt;</w:instrText>
      </w:r>
      <w:r w:rsidR="00174A38">
        <w:rPr>
          <w:rFonts w:hint="eastAsia"/>
        </w:rPr>
        <w:instrText>侯文婧</w:instrText>
      </w:r>
      <w:r w:rsidR="00174A38">
        <w:rPr>
          <w:rFonts w:hint="eastAsia"/>
        </w:rPr>
        <w:instrText>&lt;/Author&gt;&lt;Year&gt;2013&lt;/Year&gt;&lt;RecNum&gt;25&lt;/RecNum&gt;&lt;DisplayText&gt;&lt;style face="superscript"&gt;[31]&lt;/style&gt;&lt;/DisplayText&gt;&lt;record&gt;&lt;rec-number&gt;25&lt;/rec-number&gt;&lt;foreign-keys&gt;&lt;key app="EN" db-id="5dzfeds9afa20pepxd95ep9jpa0easz5p5fz"&gt;25&lt;/key&gt;&lt;/foreign-keys&gt;&lt;ref-type name="Journal Article"&gt;17&lt;/ref-type&gt;&lt;contributors&gt;&lt;authors&gt;&lt;author&gt;</w:instrText>
      </w:r>
      <w:r w:rsidR="00174A38">
        <w:rPr>
          <w:rFonts w:hint="eastAsia"/>
        </w:rPr>
        <w:instrText>侯文婧</w:instrText>
      </w:r>
      <w:r w:rsidR="00174A38">
        <w:rPr>
          <w:rFonts w:hint="eastAsia"/>
        </w:rPr>
        <w:instrText>&lt;/author&gt;&lt;/authors&gt;&lt;/contributors&gt;&lt;titles&gt;&lt;title&gt;</w:instrText>
      </w:r>
      <w:r w:rsidR="00174A38">
        <w:rPr>
          <w:rFonts w:hint="eastAsia"/>
        </w:rPr>
        <w:instrText>全科医生认知功能评估量表在老年人阿尔兹海默症诊断中的应用</w:instrText>
      </w:r>
      <w:r w:rsidR="00174A38">
        <w:rPr>
          <w:rFonts w:hint="eastAsia"/>
        </w:rPr>
        <w:instrText>&lt;/title&gt;&lt;secondary-title&gt;</w:instrText>
      </w:r>
      <w:r w:rsidR="00174A38">
        <w:rPr>
          <w:rFonts w:hint="eastAsia"/>
        </w:rPr>
        <w:instrText>中国科技信息</w:instrText>
      </w:r>
      <w:r w:rsidR="00174A38">
        <w:rPr>
          <w:rFonts w:hint="eastAsia"/>
        </w:rPr>
        <w:instrText>&lt;/secondary-title&gt;&lt;/titles&gt;&lt;pages&gt;158-15</w:instrText>
      </w:r>
      <w:r w:rsidR="00174A38">
        <w:instrText>8&lt;/pages&gt;&lt;number&gt;14&lt;/number&gt;&lt;dates&gt;&lt;year&gt;2013&lt;/year&gt;&lt;/dates&gt;&lt;urls&gt;&lt;/urls&gt;&lt;/record&gt;&lt;/Cite&gt;&lt;/EndNote&gt;</w:instrText>
      </w:r>
      <w:r w:rsidR="00F274A8">
        <w:fldChar w:fldCharType="separate"/>
      </w:r>
      <w:r w:rsidR="00174A38" w:rsidRPr="00174A38">
        <w:rPr>
          <w:noProof/>
          <w:vertAlign w:val="superscript"/>
        </w:rPr>
        <w:t>[</w:t>
      </w:r>
      <w:hyperlink w:anchor="_ENREF_31" w:tooltip="侯文婧, 2013 #25" w:history="1">
        <w:r w:rsidR="00174A38" w:rsidRPr="00174A38">
          <w:rPr>
            <w:noProof/>
            <w:vertAlign w:val="superscript"/>
          </w:rPr>
          <w:t>31</w:t>
        </w:r>
      </w:hyperlink>
      <w:r w:rsidR="00174A38" w:rsidRPr="00174A38">
        <w:rPr>
          <w:noProof/>
          <w:vertAlign w:val="superscript"/>
        </w:rPr>
        <w:t>]</w:t>
      </w:r>
      <w:r w:rsidR="00F274A8">
        <w:fldChar w:fldCharType="end"/>
      </w:r>
      <w:r w:rsidRPr="00143897">
        <w:rPr>
          <w:rFonts w:hint="eastAsia"/>
        </w:rPr>
        <w:t>。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例典型病例，采取构建</w:t>
      </w:r>
      <w:r w:rsidRPr="00143897">
        <w:rPr>
          <w:rFonts w:hint="eastAsia"/>
        </w:rPr>
        <w:lastRenderedPageBreak/>
        <w:t>贝叶斯网络的初步检测模型来进行诊断</w:t>
      </w:r>
      <w:r w:rsidR="00A52A20">
        <w:rPr>
          <w:rFonts w:hint="eastAsia"/>
        </w:rPr>
        <w:t>。</w:t>
      </w:r>
    </w:p>
    <w:p w14:paraId="29305108" w14:textId="77777777" w:rsidR="00E53540" w:rsidRPr="00E17551" w:rsidRDefault="00E53540" w:rsidP="00465B4A">
      <w:pPr>
        <w:pStyle w:val="3"/>
        <w:numPr>
          <w:ilvl w:val="2"/>
          <w:numId w:val="30"/>
        </w:numPr>
        <w:ind w:left="567"/>
        <w:rPr>
          <w:b w:val="0"/>
        </w:rPr>
      </w:pPr>
      <w:bookmarkStart w:id="39" w:name="_Toc380699022"/>
      <w:r w:rsidRPr="00E17551">
        <w:rPr>
          <w:rFonts w:hint="eastAsia"/>
          <w:b w:val="0"/>
        </w:rPr>
        <w:t>数据模型设计</w:t>
      </w:r>
      <w:bookmarkEnd w:id="39"/>
    </w:p>
    <w:p w14:paraId="3DA16F8E" w14:textId="77777777"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14:paraId="754177A5" w14:textId="77777777"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14:paraId="3809AD51" w14:textId="77777777" w:rsidTr="005828E8">
        <w:tc>
          <w:tcPr>
            <w:tcW w:w="2934" w:type="dxa"/>
          </w:tcPr>
          <w:p w14:paraId="6B97E5B5" w14:textId="77777777" w:rsidR="00E53540" w:rsidRPr="005828E8" w:rsidRDefault="00E53540" w:rsidP="00730270">
            <w:pPr>
              <w:pStyle w:val="a5"/>
              <w:ind w:firstLineChars="0" w:firstLine="0"/>
            </w:pPr>
            <w:r w:rsidRPr="005828E8">
              <w:rPr>
                <w:rFonts w:hint="eastAsia"/>
              </w:rPr>
              <w:t>名</w:t>
            </w:r>
          </w:p>
        </w:tc>
        <w:tc>
          <w:tcPr>
            <w:tcW w:w="2794" w:type="dxa"/>
          </w:tcPr>
          <w:p w14:paraId="3D5438D4" w14:textId="77777777" w:rsidR="00E53540" w:rsidRPr="005828E8" w:rsidRDefault="00E53540" w:rsidP="00730270">
            <w:pPr>
              <w:pStyle w:val="a5"/>
              <w:ind w:firstLineChars="0" w:firstLine="0"/>
            </w:pPr>
            <w:r w:rsidRPr="005828E8">
              <w:rPr>
                <w:rFonts w:hint="eastAsia"/>
              </w:rPr>
              <w:t>数据类型</w:t>
            </w:r>
          </w:p>
        </w:tc>
        <w:tc>
          <w:tcPr>
            <w:tcW w:w="2794" w:type="dxa"/>
          </w:tcPr>
          <w:p w14:paraId="63150264" w14:textId="77777777" w:rsidR="00E53540" w:rsidRPr="005828E8" w:rsidRDefault="00E53540" w:rsidP="00730270">
            <w:pPr>
              <w:pStyle w:val="a5"/>
              <w:ind w:firstLineChars="0" w:firstLine="0"/>
            </w:pPr>
            <w:r w:rsidRPr="005828E8">
              <w:rPr>
                <w:rFonts w:hint="eastAsia"/>
              </w:rPr>
              <w:t>说明</w:t>
            </w:r>
          </w:p>
        </w:tc>
      </w:tr>
      <w:tr w:rsidR="00E53540" w:rsidRPr="00164FEC" w14:paraId="6E6B9157" w14:textId="77777777" w:rsidTr="005828E8">
        <w:tc>
          <w:tcPr>
            <w:tcW w:w="2934" w:type="dxa"/>
          </w:tcPr>
          <w:p w14:paraId="664AC0FC" w14:textId="77777777"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CDA65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41658351" w14:textId="77777777" w:rsidR="00E53540" w:rsidRPr="00164FEC" w:rsidRDefault="005828E8" w:rsidP="00730270">
            <w:pPr>
              <w:pStyle w:val="a5"/>
              <w:ind w:firstLineChars="0" w:firstLine="0"/>
            </w:pPr>
            <w:r>
              <w:rPr>
                <w:rFonts w:hint="eastAsia"/>
              </w:rPr>
              <w:t>病人姓名</w:t>
            </w:r>
          </w:p>
        </w:tc>
      </w:tr>
      <w:tr w:rsidR="00E53540" w:rsidRPr="00164FEC" w14:paraId="051550B8" w14:textId="77777777" w:rsidTr="005828E8">
        <w:tc>
          <w:tcPr>
            <w:tcW w:w="2934" w:type="dxa"/>
          </w:tcPr>
          <w:p w14:paraId="2FB3AB6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1AC4089B"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D8AE8E3" w14:textId="77777777" w:rsidR="00E53540" w:rsidRPr="00164FEC" w:rsidRDefault="005828E8" w:rsidP="00730270">
            <w:pPr>
              <w:pStyle w:val="a5"/>
              <w:ind w:firstLineChars="0" w:firstLine="0"/>
            </w:pPr>
            <w:r>
              <w:rPr>
                <w:rFonts w:hint="eastAsia"/>
              </w:rPr>
              <w:t>性别</w:t>
            </w:r>
          </w:p>
        </w:tc>
      </w:tr>
      <w:tr w:rsidR="00E53540" w:rsidRPr="00164FEC" w14:paraId="34AA716F" w14:textId="77777777" w:rsidTr="005828E8">
        <w:tc>
          <w:tcPr>
            <w:tcW w:w="2934" w:type="dxa"/>
          </w:tcPr>
          <w:p w14:paraId="1DC646E3"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5A9A341A" w14:textId="77777777"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68CDA7C7" w14:textId="77777777" w:rsidR="00E53540" w:rsidRPr="00164FEC" w:rsidRDefault="005828E8" w:rsidP="00730270">
            <w:pPr>
              <w:pStyle w:val="a5"/>
              <w:ind w:firstLineChars="0" w:firstLine="0"/>
            </w:pPr>
            <w:r>
              <w:rPr>
                <w:rFonts w:hint="eastAsia"/>
              </w:rPr>
              <w:t>年龄</w:t>
            </w:r>
          </w:p>
        </w:tc>
      </w:tr>
      <w:tr w:rsidR="00E53540" w:rsidRPr="00164FEC" w14:paraId="643B69F9" w14:textId="77777777" w:rsidTr="005828E8">
        <w:tc>
          <w:tcPr>
            <w:tcW w:w="2934" w:type="dxa"/>
          </w:tcPr>
          <w:p w14:paraId="09CE77A2"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50D0403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03B766F" w14:textId="77777777" w:rsidR="00E53540" w:rsidRPr="00164FEC" w:rsidRDefault="000B664D" w:rsidP="00730270">
            <w:pPr>
              <w:pStyle w:val="a5"/>
              <w:ind w:firstLineChars="0" w:firstLine="0"/>
            </w:pPr>
            <w:r>
              <w:rPr>
                <w:rFonts w:hint="eastAsia"/>
              </w:rPr>
              <w:t>教育水平</w:t>
            </w:r>
          </w:p>
        </w:tc>
      </w:tr>
      <w:tr w:rsidR="00E53540" w:rsidRPr="00164FEC" w14:paraId="16E153D9" w14:textId="77777777" w:rsidTr="005828E8">
        <w:tc>
          <w:tcPr>
            <w:tcW w:w="2934" w:type="dxa"/>
          </w:tcPr>
          <w:p w14:paraId="565D53A4"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555EA0C8"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A4AE935" w14:textId="77777777" w:rsidR="00E53540" w:rsidRPr="00164FEC" w:rsidRDefault="000B664D" w:rsidP="00730270">
            <w:pPr>
              <w:pStyle w:val="a5"/>
              <w:ind w:firstLineChars="0" w:firstLine="0"/>
            </w:pPr>
            <w:r>
              <w:rPr>
                <w:rFonts w:hint="eastAsia"/>
              </w:rPr>
              <w:t>职业</w:t>
            </w:r>
          </w:p>
        </w:tc>
      </w:tr>
      <w:tr w:rsidR="00E53540" w:rsidRPr="00164FEC" w14:paraId="0E9D5042" w14:textId="77777777" w:rsidTr="005828E8">
        <w:tc>
          <w:tcPr>
            <w:tcW w:w="2934" w:type="dxa"/>
          </w:tcPr>
          <w:p w14:paraId="5D5A6B25"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70CD56EF"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108D0FA1" w14:textId="77777777" w:rsidR="00E53540" w:rsidRPr="00164FEC" w:rsidRDefault="005828E8" w:rsidP="00730270">
            <w:pPr>
              <w:pStyle w:val="a5"/>
              <w:ind w:firstLineChars="0" w:firstLine="0"/>
            </w:pPr>
            <w:r>
              <w:rPr>
                <w:rFonts w:hint="eastAsia"/>
              </w:rPr>
              <w:t>电话</w:t>
            </w:r>
          </w:p>
        </w:tc>
      </w:tr>
      <w:tr w:rsidR="00E53540" w:rsidRPr="00164FEC" w14:paraId="0E90F11C" w14:textId="77777777" w:rsidTr="005828E8">
        <w:tc>
          <w:tcPr>
            <w:tcW w:w="2934" w:type="dxa"/>
          </w:tcPr>
          <w:p w14:paraId="441CB35E" w14:textId="77777777"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14:paraId="1C19EA4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93C6F92" w14:textId="77777777" w:rsidR="00E53540" w:rsidRPr="00164FEC" w:rsidRDefault="000B664D" w:rsidP="00730270">
            <w:pPr>
              <w:pStyle w:val="a5"/>
              <w:ind w:firstLineChars="0" w:firstLine="0"/>
            </w:pPr>
            <w:r>
              <w:rPr>
                <w:rFonts w:hint="eastAsia"/>
              </w:rPr>
              <w:t>家属</w:t>
            </w:r>
          </w:p>
        </w:tc>
      </w:tr>
    </w:tbl>
    <w:p w14:paraId="697E7412" w14:textId="77777777" w:rsidR="00E53540" w:rsidRDefault="00E53540" w:rsidP="00C26085">
      <w:pPr>
        <w:pStyle w:val="a5"/>
        <w:numPr>
          <w:ilvl w:val="0"/>
          <w:numId w:val="8"/>
        </w:numPr>
        <w:spacing w:line="240" w:lineRule="auto"/>
        <w:ind w:firstLineChars="0"/>
        <w:jc w:val="both"/>
      </w:pPr>
      <w:r>
        <w:rPr>
          <w:rFonts w:hint="eastAsia"/>
        </w:rPr>
        <w:t>问诊信息集合</w:t>
      </w:r>
    </w:p>
    <w:p w14:paraId="3337B985" w14:textId="77777777" w:rsidR="00E53540" w:rsidRDefault="00805F32" w:rsidP="00805F32">
      <w:pPr>
        <w:ind w:firstLineChars="0" w:firstLine="0"/>
      </w:pPr>
      <w:proofErr w:type="spellStart"/>
      <w:r>
        <w:rPr>
          <w:rFonts w:hint="eastAsia"/>
        </w:rPr>
        <w:t>VisitRecord</w:t>
      </w:r>
      <w:proofErr w:type="spellEnd"/>
      <w:r>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14:paraId="560BD7C7" w14:textId="77777777" w:rsidTr="00805F32">
        <w:tc>
          <w:tcPr>
            <w:tcW w:w="2840" w:type="dxa"/>
          </w:tcPr>
          <w:p w14:paraId="7BD4FB21" w14:textId="77777777" w:rsidR="00805F32" w:rsidRDefault="005828E8" w:rsidP="00E53540">
            <w:pPr>
              <w:pStyle w:val="a5"/>
              <w:ind w:firstLineChars="0" w:firstLine="0"/>
            </w:pPr>
            <w:r>
              <w:rPr>
                <w:rFonts w:hint="eastAsia"/>
              </w:rPr>
              <w:t>字段</w:t>
            </w:r>
          </w:p>
        </w:tc>
        <w:tc>
          <w:tcPr>
            <w:tcW w:w="2841" w:type="dxa"/>
          </w:tcPr>
          <w:p w14:paraId="34B31CB2" w14:textId="77777777" w:rsidR="00805F32" w:rsidRDefault="00EE6446" w:rsidP="00E53540">
            <w:pPr>
              <w:pStyle w:val="a5"/>
              <w:ind w:firstLineChars="0" w:firstLine="0"/>
            </w:pPr>
            <w:r>
              <w:rPr>
                <w:rFonts w:hint="eastAsia"/>
              </w:rPr>
              <w:t>数据类型</w:t>
            </w:r>
          </w:p>
        </w:tc>
        <w:tc>
          <w:tcPr>
            <w:tcW w:w="2841" w:type="dxa"/>
          </w:tcPr>
          <w:p w14:paraId="5660AE4E" w14:textId="77777777" w:rsidR="00805F32" w:rsidRDefault="00EE6446" w:rsidP="00E53540">
            <w:pPr>
              <w:pStyle w:val="a5"/>
              <w:ind w:firstLineChars="0" w:firstLine="0"/>
            </w:pPr>
            <w:r>
              <w:rPr>
                <w:rFonts w:hint="eastAsia"/>
              </w:rPr>
              <w:t>说明</w:t>
            </w:r>
          </w:p>
        </w:tc>
      </w:tr>
      <w:tr w:rsidR="00805F32" w14:paraId="16474FAC" w14:textId="77777777" w:rsidTr="00805F32">
        <w:tc>
          <w:tcPr>
            <w:tcW w:w="2840" w:type="dxa"/>
          </w:tcPr>
          <w:p w14:paraId="1F61C749" w14:textId="77777777"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14:paraId="0526F4C5" w14:textId="77777777"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14:paraId="4288D45A" w14:textId="77777777" w:rsidR="00805F32" w:rsidRDefault="00553AAE" w:rsidP="00E53540">
            <w:pPr>
              <w:pStyle w:val="a5"/>
              <w:ind w:firstLineChars="0" w:firstLine="0"/>
            </w:pPr>
            <w:r>
              <w:rPr>
                <w:rFonts w:hint="eastAsia"/>
              </w:rPr>
              <w:t>就诊日期</w:t>
            </w:r>
          </w:p>
        </w:tc>
      </w:tr>
      <w:tr w:rsidR="00805F32" w14:paraId="32885B0B" w14:textId="77777777" w:rsidTr="00805F32">
        <w:tc>
          <w:tcPr>
            <w:tcW w:w="2840" w:type="dxa"/>
          </w:tcPr>
          <w:p w14:paraId="48C83E32" w14:textId="77777777"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14:paraId="4506CD4B" w14:textId="77777777" w:rsidR="00805F32" w:rsidRDefault="00553AAE" w:rsidP="00E53540">
            <w:pPr>
              <w:pStyle w:val="a5"/>
              <w:ind w:firstLineChars="0" w:firstLine="0"/>
            </w:pPr>
            <w:r>
              <w:rPr>
                <w:rFonts w:hint="eastAsia"/>
              </w:rPr>
              <w:t>内嵌文档</w:t>
            </w:r>
          </w:p>
        </w:tc>
        <w:tc>
          <w:tcPr>
            <w:tcW w:w="2841" w:type="dxa"/>
          </w:tcPr>
          <w:p w14:paraId="30FE9AE0" w14:textId="77777777"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14:paraId="695123E6" w14:textId="77777777" w:rsidTr="00805F32">
        <w:tc>
          <w:tcPr>
            <w:tcW w:w="2840" w:type="dxa"/>
          </w:tcPr>
          <w:p w14:paraId="34197C67"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14:paraId="50C6593A" w14:textId="77777777" w:rsidR="00805F32" w:rsidRDefault="00553AAE" w:rsidP="00E53540">
            <w:pPr>
              <w:pStyle w:val="a5"/>
              <w:ind w:firstLineChars="0" w:firstLine="0"/>
            </w:pPr>
            <w:r>
              <w:rPr>
                <w:rFonts w:hint="eastAsia"/>
              </w:rPr>
              <w:t>内嵌文档</w:t>
            </w:r>
          </w:p>
        </w:tc>
        <w:tc>
          <w:tcPr>
            <w:tcW w:w="2841" w:type="dxa"/>
          </w:tcPr>
          <w:p w14:paraId="6459EFCB" w14:textId="77777777"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14:paraId="130CC3E1" w14:textId="77777777" w:rsidTr="00805F32">
        <w:tc>
          <w:tcPr>
            <w:tcW w:w="2840" w:type="dxa"/>
          </w:tcPr>
          <w:p w14:paraId="68DB10A2"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14:paraId="371A0E23" w14:textId="77777777" w:rsidR="00805F32" w:rsidRDefault="00553AAE" w:rsidP="00E53540">
            <w:pPr>
              <w:pStyle w:val="a5"/>
              <w:ind w:firstLineChars="0" w:firstLine="0"/>
            </w:pPr>
            <w:r>
              <w:rPr>
                <w:rFonts w:hint="eastAsia"/>
              </w:rPr>
              <w:t>内嵌文档</w:t>
            </w:r>
          </w:p>
        </w:tc>
        <w:tc>
          <w:tcPr>
            <w:tcW w:w="2841" w:type="dxa"/>
          </w:tcPr>
          <w:p w14:paraId="7D9D3525" w14:textId="77777777" w:rsidR="00805F32" w:rsidRDefault="00553AAE" w:rsidP="00553AAE">
            <w:pPr>
              <w:pStyle w:val="a5"/>
              <w:ind w:firstLineChars="0" w:firstLine="0"/>
            </w:pPr>
            <w:r>
              <w:rPr>
                <w:rFonts w:hint="eastAsia"/>
              </w:rPr>
              <w:t>ADL</w:t>
            </w:r>
            <w:r>
              <w:rPr>
                <w:rFonts w:hint="eastAsia"/>
              </w:rPr>
              <w:t>量表的测试结果</w:t>
            </w:r>
          </w:p>
        </w:tc>
      </w:tr>
      <w:tr w:rsidR="00805F32" w14:paraId="3259B661" w14:textId="77777777" w:rsidTr="00805F32">
        <w:tc>
          <w:tcPr>
            <w:tcW w:w="2840" w:type="dxa"/>
          </w:tcPr>
          <w:p w14:paraId="6BC356E4"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14:paraId="3FE965F5" w14:textId="77777777" w:rsidR="00805F32" w:rsidRDefault="00553AAE" w:rsidP="00E53540">
            <w:pPr>
              <w:pStyle w:val="a5"/>
              <w:ind w:firstLineChars="0" w:firstLine="0"/>
            </w:pPr>
            <w:r>
              <w:rPr>
                <w:rFonts w:hint="eastAsia"/>
              </w:rPr>
              <w:t>内嵌文档</w:t>
            </w:r>
          </w:p>
        </w:tc>
        <w:tc>
          <w:tcPr>
            <w:tcW w:w="2841" w:type="dxa"/>
          </w:tcPr>
          <w:p w14:paraId="77F94F07" w14:textId="77777777" w:rsidR="00805F32" w:rsidRDefault="00553AAE" w:rsidP="00E53540">
            <w:pPr>
              <w:pStyle w:val="a5"/>
              <w:ind w:firstLineChars="0" w:firstLine="0"/>
            </w:pPr>
            <w:r>
              <w:rPr>
                <w:rFonts w:hint="eastAsia"/>
              </w:rPr>
              <w:t>GDS</w:t>
            </w:r>
            <w:r>
              <w:rPr>
                <w:rFonts w:hint="eastAsia"/>
              </w:rPr>
              <w:t>量表的侧试结果</w:t>
            </w:r>
          </w:p>
        </w:tc>
      </w:tr>
      <w:tr w:rsidR="00805F32" w14:paraId="612F29E9" w14:textId="77777777" w:rsidTr="00805F32">
        <w:tc>
          <w:tcPr>
            <w:tcW w:w="2840" w:type="dxa"/>
          </w:tcPr>
          <w:p w14:paraId="36B68460" w14:textId="77777777"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14:paraId="13012840" w14:textId="77777777" w:rsidR="00805F32" w:rsidRDefault="00553AAE" w:rsidP="00E53540">
            <w:pPr>
              <w:pStyle w:val="a5"/>
              <w:ind w:firstLineChars="0" w:firstLine="0"/>
            </w:pPr>
            <w:r>
              <w:rPr>
                <w:rFonts w:hint="eastAsia"/>
              </w:rPr>
              <w:t>内嵌文档</w:t>
            </w:r>
          </w:p>
        </w:tc>
        <w:tc>
          <w:tcPr>
            <w:tcW w:w="2841" w:type="dxa"/>
          </w:tcPr>
          <w:p w14:paraId="2E71DCC4" w14:textId="77777777" w:rsidR="00805F32" w:rsidRDefault="00553AAE" w:rsidP="00E53540">
            <w:pPr>
              <w:pStyle w:val="a5"/>
              <w:ind w:firstLineChars="0" w:firstLine="0"/>
            </w:pPr>
            <w:r>
              <w:rPr>
                <w:rFonts w:hint="eastAsia"/>
              </w:rPr>
              <w:t>单词记忆和辨认能力测试结果</w:t>
            </w:r>
          </w:p>
        </w:tc>
      </w:tr>
      <w:tr w:rsidR="00805F32" w14:paraId="4D6FA8AA" w14:textId="77777777" w:rsidTr="00805F32">
        <w:tc>
          <w:tcPr>
            <w:tcW w:w="2840" w:type="dxa"/>
          </w:tcPr>
          <w:p w14:paraId="6967C042"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14:paraId="4C47A467" w14:textId="77777777" w:rsidR="00805F32" w:rsidRDefault="00553AAE" w:rsidP="00E53540">
            <w:pPr>
              <w:pStyle w:val="a5"/>
              <w:ind w:firstLineChars="0" w:firstLine="0"/>
            </w:pPr>
            <w:r>
              <w:rPr>
                <w:rFonts w:hint="eastAsia"/>
              </w:rPr>
              <w:t>内嵌文档</w:t>
            </w:r>
          </w:p>
        </w:tc>
        <w:tc>
          <w:tcPr>
            <w:tcW w:w="2841" w:type="dxa"/>
          </w:tcPr>
          <w:p w14:paraId="737AE9FE" w14:textId="77777777" w:rsidR="00805F32" w:rsidRDefault="00553AAE" w:rsidP="00E53540">
            <w:pPr>
              <w:pStyle w:val="a5"/>
              <w:ind w:firstLineChars="0" w:firstLine="0"/>
            </w:pPr>
            <w:r>
              <w:rPr>
                <w:rFonts w:hint="eastAsia"/>
              </w:rPr>
              <w:t>图片记忆能力测试结果</w:t>
            </w:r>
          </w:p>
        </w:tc>
      </w:tr>
      <w:tr w:rsidR="00805F32" w14:paraId="395BB134" w14:textId="77777777" w:rsidTr="00805F32">
        <w:tc>
          <w:tcPr>
            <w:tcW w:w="2840" w:type="dxa"/>
          </w:tcPr>
          <w:p w14:paraId="4FA6511B"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14:paraId="3A82605C" w14:textId="77777777" w:rsidR="00805F32" w:rsidRDefault="00553AAE" w:rsidP="00E53540">
            <w:pPr>
              <w:pStyle w:val="a5"/>
              <w:ind w:firstLineChars="0" w:firstLine="0"/>
            </w:pPr>
            <w:r>
              <w:rPr>
                <w:rFonts w:hint="eastAsia"/>
              </w:rPr>
              <w:t>内嵌文档</w:t>
            </w:r>
          </w:p>
        </w:tc>
        <w:tc>
          <w:tcPr>
            <w:tcW w:w="2841" w:type="dxa"/>
          </w:tcPr>
          <w:p w14:paraId="36B78450" w14:textId="77777777" w:rsidR="00805F32" w:rsidRDefault="00553AAE" w:rsidP="00E53540">
            <w:pPr>
              <w:pStyle w:val="a5"/>
              <w:ind w:firstLineChars="0" w:firstLine="0"/>
            </w:pPr>
            <w:r>
              <w:rPr>
                <w:rFonts w:hint="eastAsia"/>
              </w:rPr>
              <w:t>数字复述能力测试结果</w:t>
            </w:r>
          </w:p>
        </w:tc>
      </w:tr>
    </w:tbl>
    <w:p w14:paraId="0DA9DDF4" w14:textId="77777777" w:rsidR="00E53540" w:rsidRDefault="00553AAE" w:rsidP="00805F32">
      <w:pPr>
        <w:ind w:firstLineChars="0" w:firstLine="0"/>
      </w:pPr>
      <w:r>
        <w:rPr>
          <w:rFonts w:hint="eastAsia"/>
        </w:rPr>
        <w:lastRenderedPageBreak/>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14:paraId="6F56CBF3" w14:textId="77777777" w:rsidTr="005828E8">
        <w:tc>
          <w:tcPr>
            <w:tcW w:w="3237" w:type="dxa"/>
          </w:tcPr>
          <w:p w14:paraId="48B486BF" w14:textId="77777777" w:rsidR="00805F32" w:rsidRDefault="005828E8" w:rsidP="00805F32">
            <w:pPr>
              <w:ind w:firstLineChars="0" w:firstLine="0"/>
            </w:pPr>
            <w:r>
              <w:rPr>
                <w:rFonts w:hint="eastAsia"/>
              </w:rPr>
              <w:t>字段</w:t>
            </w:r>
          </w:p>
        </w:tc>
        <w:tc>
          <w:tcPr>
            <w:tcW w:w="2643" w:type="dxa"/>
          </w:tcPr>
          <w:p w14:paraId="50A23490" w14:textId="77777777" w:rsidR="00805F32" w:rsidRDefault="005828E8" w:rsidP="00805F32">
            <w:pPr>
              <w:ind w:firstLineChars="0" w:firstLine="0"/>
            </w:pPr>
            <w:r>
              <w:rPr>
                <w:rFonts w:hint="eastAsia"/>
              </w:rPr>
              <w:t>数据类型</w:t>
            </w:r>
          </w:p>
        </w:tc>
        <w:tc>
          <w:tcPr>
            <w:tcW w:w="2642" w:type="dxa"/>
          </w:tcPr>
          <w:p w14:paraId="79C756B8" w14:textId="77777777" w:rsidR="00805F32" w:rsidRDefault="005828E8" w:rsidP="00805F32">
            <w:pPr>
              <w:ind w:firstLineChars="0" w:firstLine="0"/>
            </w:pPr>
            <w:r>
              <w:rPr>
                <w:rFonts w:hint="eastAsia"/>
              </w:rPr>
              <w:t>说明</w:t>
            </w:r>
          </w:p>
        </w:tc>
      </w:tr>
      <w:tr w:rsidR="00805F32" w14:paraId="6AAD325D" w14:textId="77777777" w:rsidTr="005828E8">
        <w:tc>
          <w:tcPr>
            <w:tcW w:w="3237" w:type="dxa"/>
          </w:tcPr>
          <w:p w14:paraId="6FDB13E6"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14:paraId="42974AA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118ACE2" w14:textId="77777777" w:rsidR="00805F32" w:rsidRDefault="004C07B5" w:rsidP="00805F32">
            <w:pPr>
              <w:ind w:firstLineChars="0" w:firstLine="0"/>
            </w:pPr>
            <w:r>
              <w:rPr>
                <w:rFonts w:hint="eastAsia"/>
              </w:rPr>
              <w:t>视空间与执行能力得分</w:t>
            </w:r>
          </w:p>
        </w:tc>
      </w:tr>
      <w:tr w:rsidR="00805F32" w14:paraId="6B1002B3" w14:textId="77777777" w:rsidTr="005828E8">
        <w:tc>
          <w:tcPr>
            <w:tcW w:w="3237" w:type="dxa"/>
          </w:tcPr>
          <w:p w14:paraId="117218F1"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14:paraId="61339264"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283F30D" w14:textId="77777777" w:rsidR="00805F32" w:rsidRDefault="004C07B5" w:rsidP="00805F32">
            <w:pPr>
              <w:ind w:firstLineChars="0" w:firstLine="0"/>
            </w:pPr>
            <w:r>
              <w:rPr>
                <w:rFonts w:hint="eastAsia"/>
              </w:rPr>
              <w:t>命名能力得分</w:t>
            </w:r>
          </w:p>
        </w:tc>
      </w:tr>
      <w:tr w:rsidR="00805F32" w14:paraId="553C5720" w14:textId="77777777" w:rsidTr="005828E8">
        <w:tc>
          <w:tcPr>
            <w:tcW w:w="3237" w:type="dxa"/>
          </w:tcPr>
          <w:p w14:paraId="60448A15"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14:paraId="4072279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76667FA8" w14:textId="77777777" w:rsidR="00805F32" w:rsidRDefault="004C07B5" w:rsidP="00805F32">
            <w:pPr>
              <w:ind w:firstLineChars="0" w:firstLine="0"/>
            </w:pPr>
            <w:r>
              <w:rPr>
                <w:rFonts w:hint="eastAsia"/>
              </w:rPr>
              <w:t>记忆能力得分</w:t>
            </w:r>
          </w:p>
        </w:tc>
      </w:tr>
      <w:tr w:rsidR="00805F32" w14:paraId="2573A9E9" w14:textId="77777777" w:rsidTr="005828E8">
        <w:tc>
          <w:tcPr>
            <w:tcW w:w="3237" w:type="dxa"/>
          </w:tcPr>
          <w:p w14:paraId="06E753A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14:paraId="7380C5CB"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E30E952" w14:textId="77777777" w:rsidR="00805F32" w:rsidRDefault="004C07B5" w:rsidP="00805F32">
            <w:pPr>
              <w:ind w:firstLineChars="0" w:firstLine="0"/>
            </w:pPr>
            <w:r>
              <w:rPr>
                <w:rFonts w:hint="eastAsia"/>
              </w:rPr>
              <w:t>注意力集中水平得分</w:t>
            </w:r>
          </w:p>
        </w:tc>
      </w:tr>
      <w:tr w:rsidR="00805F32" w14:paraId="289AF401" w14:textId="77777777" w:rsidTr="005828E8">
        <w:tc>
          <w:tcPr>
            <w:tcW w:w="3237" w:type="dxa"/>
          </w:tcPr>
          <w:p w14:paraId="614A0F2F"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14:paraId="7135591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6A87B9D" w14:textId="77777777" w:rsidR="00805F32" w:rsidRDefault="004C07B5" w:rsidP="00805F32">
            <w:pPr>
              <w:ind w:firstLineChars="0" w:firstLine="0"/>
            </w:pPr>
            <w:r>
              <w:rPr>
                <w:rFonts w:hint="eastAsia"/>
              </w:rPr>
              <w:t>语言能力得分</w:t>
            </w:r>
          </w:p>
        </w:tc>
      </w:tr>
      <w:tr w:rsidR="00805F32" w14:paraId="74966F4E" w14:textId="77777777" w:rsidTr="005828E8">
        <w:tc>
          <w:tcPr>
            <w:tcW w:w="3237" w:type="dxa"/>
          </w:tcPr>
          <w:p w14:paraId="5B8F8628"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14:paraId="2C1A846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056FF8D" w14:textId="77777777" w:rsidR="00805F32" w:rsidRDefault="004C07B5" w:rsidP="00805F32">
            <w:pPr>
              <w:ind w:firstLineChars="0" w:firstLine="0"/>
            </w:pPr>
            <w:r>
              <w:rPr>
                <w:rFonts w:hint="eastAsia"/>
              </w:rPr>
              <w:t>抽象能力得分</w:t>
            </w:r>
          </w:p>
        </w:tc>
      </w:tr>
      <w:tr w:rsidR="00553AAE" w:rsidRPr="00367C73" w14:paraId="6763A749" w14:textId="77777777" w:rsidTr="005828E8">
        <w:tc>
          <w:tcPr>
            <w:tcW w:w="3237" w:type="dxa"/>
          </w:tcPr>
          <w:p w14:paraId="4A38EE2F"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14:paraId="05165BD1"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5CD1321" w14:textId="77777777" w:rsidR="00553AAE" w:rsidRDefault="004C07B5" w:rsidP="00805F32">
            <w:pPr>
              <w:ind w:firstLineChars="0" w:firstLine="0"/>
            </w:pPr>
            <w:r>
              <w:rPr>
                <w:rFonts w:hint="eastAsia"/>
              </w:rPr>
              <w:t>延迟回忆能力得分</w:t>
            </w:r>
          </w:p>
        </w:tc>
      </w:tr>
      <w:tr w:rsidR="00553AAE" w14:paraId="4D6DEAD2" w14:textId="77777777" w:rsidTr="005828E8">
        <w:tc>
          <w:tcPr>
            <w:tcW w:w="3237" w:type="dxa"/>
          </w:tcPr>
          <w:p w14:paraId="7515949A"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14:paraId="57F2C62A"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7A91A98" w14:textId="77777777" w:rsidR="00553AAE" w:rsidRDefault="004C07B5" w:rsidP="00805F32">
            <w:pPr>
              <w:ind w:firstLineChars="0" w:firstLine="0"/>
            </w:pPr>
            <w:r>
              <w:rPr>
                <w:rFonts w:hint="eastAsia"/>
              </w:rPr>
              <w:t>定向能力得分</w:t>
            </w:r>
          </w:p>
        </w:tc>
      </w:tr>
    </w:tbl>
    <w:p w14:paraId="0CD65D93" w14:textId="77777777"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14:paraId="46F24522" w14:textId="77777777" w:rsidTr="00553AAE">
        <w:tc>
          <w:tcPr>
            <w:tcW w:w="2840" w:type="dxa"/>
          </w:tcPr>
          <w:p w14:paraId="16D0775E" w14:textId="77777777" w:rsidR="00553AAE" w:rsidRDefault="005828E8" w:rsidP="00553AAE">
            <w:pPr>
              <w:spacing w:line="240" w:lineRule="auto"/>
              <w:ind w:firstLineChars="0" w:firstLine="0"/>
              <w:jc w:val="both"/>
            </w:pPr>
            <w:r>
              <w:rPr>
                <w:rFonts w:hint="eastAsia"/>
              </w:rPr>
              <w:t>字段</w:t>
            </w:r>
          </w:p>
        </w:tc>
        <w:tc>
          <w:tcPr>
            <w:tcW w:w="2841" w:type="dxa"/>
          </w:tcPr>
          <w:p w14:paraId="56801602" w14:textId="77777777" w:rsidR="00553AAE" w:rsidRDefault="005828E8" w:rsidP="00553AAE">
            <w:pPr>
              <w:spacing w:line="240" w:lineRule="auto"/>
              <w:ind w:firstLineChars="0" w:firstLine="0"/>
              <w:jc w:val="both"/>
            </w:pPr>
            <w:r>
              <w:rPr>
                <w:rFonts w:hint="eastAsia"/>
              </w:rPr>
              <w:t>数据类型</w:t>
            </w:r>
          </w:p>
        </w:tc>
        <w:tc>
          <w:tcPr>
            <w:tcW w:w="2841" w:type="dxa"/>
          </w:tcPr>
          <w:p w14:paraId="0AD921CC" w14:textId="77777777" w:rsidR="00553AAE" w:rsidRDefault="005828E8" w:rsidP="00553AAE">
            <w:pPr>
              <w:spacing w:line="240" w:lineRule="auto"/>
              <w:ind w:firstLineChars="0" w:firstLine="0"/>
              <w:jc w:val="both"/>
            </w:pPr>
            <w:r>
              <w:rPr>
                <w:rFonts w:hint="eastAsia"/>
              </w:rPr>
              <w:t>说明</w:t>
            </w:r>
          </w:p>
        </w:tc>
      </w:tr>
      <w:tr w:rsidR="00553AAE" w14:paraId="14039FB5" w14:textId="77777777" w:rsidTr="00553AAE">
        <w:tc>
          <w:tcPr>
            <w:tcW w:w="2840" w:type="dxa"/>
          </w:tcPr>
          <w:p w14:paraId="575301C4"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14:paraId="2677A2EF"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6B25F6C" w14:textId="77777777" w:rsidR="00553AAE" w:rsidRDefault="003B48F1" w:rsidP="003B48F1">
            <w:pPr>
              <w:spacing w:line="240" w:lineRule="auto"/>
              <w:ind w:firstLineChars="0" w:firstLine="0"/>
              <w:jc w:val="both"/>
            </w:pPr>
            <w:r>
              <w:rPr>
                <w:rFonts w:hint="eastAsia"/>
              </w:rPr>
              <w:t>生理检查结果</w:t>
            </w:r>
          </w:p>
        </w:tc>
      </w:tr>
      <w:tr w:rsidR="00553AAE" w14:paraId="0111B9E4" w14:textId="77777777" w:rsidTr="00553AAE">
        <w:tc>
          <w:tcPr>
            <w:tcW w:w="2840" w:type="dxa"/>
          </w:tcPr>
          <w:p w14:paraId="6A12A4B0"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14:paraId="6844EE25"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3770E519" w14:textId="77777777" w:rsidR="00553AAE" w:rsidRDefault="003B48F1" w:rsidP="003B48F1">
            <w:pPr>
              <w:spacing w:line="240" w:lineRule="auto"/>
              <w:ind w:firstLineChars="0" w:firstLine="0"/>
              <w:jc w:val="both"/>
            </w:pPr>
            <w:r>
              <w:rPr>
                <w:rFonts w:hint="eastAsia"/>
              </w:rPr>
              <w:t>化验检查结果</w:t>
            </w:r>
          </w:p>
        </w:tc>
      </w:tr>
      <w:tr w:rsidR="00553AAE" w14:paraId="72DD4F83" w14:textId="77777777" w:rsidTr="00553AAE">
        <w:tc>
          <w:tcPr>
            <w:tcW w:w="2840" w:type="dxa"/>
          </w:tcPr>
          <w:p w14:paraId="20151016"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14:paraId="6316CE91"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CFF8D51" w14:textId="77777777" w:rsidR="00553AAE" w:rsidRDefault="003B48F1" w:rsidP="00553AAE">
            <w:pPr>
              <w:spacing w:line="240" w:lineRule="auto"/>
              <w:ind w:firstLineChars="0" w:firstLine="0"/>
              <w:jc w:val="both"/>
            </w:pPr>
            <w:r>
              <w:rPr>
                <w:rFonts w:hint="eastAsia"/>
              </w:rPr>
              <w:t>疾病史</w:t>
            </w:r>
          </w:p>
        </w:tc>
      </w:tr>
      <w:tr w:rsidR="003B48F1" w14:paraId="5A44E574" w14:textId="77777777" w:rsidTr="00553AAE">
        <w:tc>
          <w:tcPr>
            <w:tcW w:w="2840" w:type="dxa"/>
          </w:tcPr>
          <w:p w14:paraId="2F4054CB" w14:textId="77777777"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14:paraId="5201C17E"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68DF22" w14:textId="77777777" w:rsidR="003B48F1" w:rsidRDefault="003B48F1" w:rsidP="00553AAE">
            <w:pPr>
              <w:spacing w:line="240" w:lineRule="auto"/>
              <w:ind w:firstLineChars="0" w:firstLine="0"/>
              <w:jc w:val="both"/>
            </w:pPr>
            <w:r>
              <w:rPr>
                <w:rFonts w:hint="eastAsia"/>
              </w:rPr>
              <w:t>用药史</w:t>
            </w:r>
          </w:p>
        </w:tc>
      </w:tr>
    </w:tbl>
    <w:p w14:paraId="202385A2" w14:textId="77777777" w:rsidR="00E53540" w:rsidRPr="00E17551" w:rsidRDefault="00E53540" w:rsidP="00465B4A">
      <w:pPr>
        <w:pStyle w:val="3"/>
        <w:numPr>
          <w:ilvl w:val="2"/>
          <w:numId w:val="30"/>
        </w:numPr>
        <w:ind w:left="567"/>
        <w:rPr>
          <w:b w:val="0"/>
        </w:rPr>
      </w:pPr>
      <w:bookmarkStart w:id="40" w:name="_Toc380699023"/>
      <w:r w:rsidRPr="00E17551">
        <w:rPr>
          <w:rFonts w:hint="eastAsia"/>
          <w:b w:val="0"/>
        </w:rPr>
        <w:t>问诊界面配置</w:t>
      </w:r>
      <w:bookmarkEnd w:id="40"/>
    </w:p>
    <w:p w14:paraId="34B6D0EE" w14:textId="0D1D4072" w:rsidR="00B64420" w:rsidRDefault="00876314" w:rsidP="00143897">
      <w:pPr>
        <w:ind w:firstLine="480"/>
      </w:pPr>
      <w:r>
        <w:rPr>
          <w:rFonts w:hint="eastAsia"/>
        </w:rPr>
        <w:t>问诊界面配置主要是根据疾病所需的信息，编辑和组织问诊的输入界面。在前面提到的框架的支持下，采用结构化的医疗文档系统的医疗文档编辑工具进行界面的编辑工作。</w:t>
      </w:r>
    </w:p>
    <w:p w14:paraId="0DCA6050" w14:textId="644BCA8B" w:rsidR="00143897" w:rsidRDefault="00143897" w:rsidP="00143897">
      <w:pPr>
        <w:ind w:firstLine="480"/>
      </w:pPr>
      <w:r>
        <w:rPr>
          <w:rFonts w:hint="eastAsia"/>
        </w:rPr>
        <w:t>老年痴呆症的问诊过程是医生按照量表，一题一题的询问病人，并将结果记录下来。依据专家的意见，建立以下</w:t>
      </w:r>
      <w:r w:rsidR="00876314">
        <w:rPr>
          <w:rFonts w:hint="eastAsia"/>
        </w:rPr>
        <w:t>问诊界面</w:t>
      </w:r>
      <w:r>
        <w:rPr>
          <w:rFonts w:hint="eastAsia"/>
        </w:rPr>
        <w:t>：</w:t>
      </w:r>
    </w:p>
    <w:p w14:paraId="27DD82FA" w14:textId="77777777"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14:paraId="77F68736" w14:textId="77777777"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03AFD5E2" wp14:editId="0BACF31B">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14:paraId="47AE0D0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w:t>
      </w:r>
      <w:r>
        <w:fldChar w:fldCharType="end"/>
      </w:r>
      <w:r>
        <w:rPr>
          <w:rFonts w:hint="eastAsia"/>
        </w:rPr>
        <w:t>体格检查</w:t>
      </w:r>
    </w:p>
    <w:p w14:paraId="7B362997" w14:textId="77777777" w:rsidR="00C15E0A" w:rsidRDefault="00942FF8" w:rsidP="00C15E0A">
      <w:pPr>
        <w:keepNext/>
        <w:spacing w:line="240" w:lineRule="auto"/>
        <w:ind w:firstLineChars="175" w:firstLine="420"/>
        <w:jc w:val="center"/>
      </w:pPr>
      <w:r>
        <w:rPr>
          <w:noProof/>
        </w:rPr>
        <w:drawing>
          <wp:inline distT="0" distB="0" distL="0" distR="0" wp14:anchorId="04F70889" wp14:editId="140F2C51">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14:paraId="67E68F92" w14:textId="77777777"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2</w:t>
      </w:r>
      <w:r>
        <w:fldChar w:fldCharType="end"/>
      </w:r>
      <w:r>
        <w:rPr>
          <w:rFonts w:hint="eastAsia"/>
        </w:rPr>
        <w:t>疾病用药史</w:t>
      </w:r>
    </w:p>
    <w:p w14:paraId="131ECED9" w14:textId="77777777" w:rsidR="00C15E0A" w:rsidRDefault="0014600A" w:rsidP="00C15E0A">
      <w:pPr>
        <w:keepNext/>
        <w:spacing w:line="240" w:lineRule="auto"/>
        <w:ind w:firstLineChars="175" w:firstLine="420"/>
        <w:jc w:val="center"/>
      </w:pPr>
      <w:r>
        <w:rPr>
          <w:noProof/>
        </w:rPr>
        <w:lastRenderedPageBreak/>
        <w:drawing>
          <wp:inline distT="0" distB="0" distL="0" distR="0" wp14:anchorId="2523C9E9" wp14:editId="6905C91B">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14:paraId="1FF22982" w14:textId="77777777"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3</w:t>
      </w:r>
      <w:r>
        <w:fldChar w:fldCharType="end"/>
      </w:r>
      <w:r>
        <w:rPr>
          <w:rFonts w:hint="eastAsia"/>
        </w:rPr>
        <w:t>辅助检查</w:t>
      </w:r>
    </w:p>
    <w:p w14:paraId="282F2F6D" w14:textId="77777777"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14:paraId="353B4236" w14:textId="77777777"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1E010C5E" wp14:editId="294439C8">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14:paraId="3D67F4BF"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4</w:t>
      </w:r>
      <w:r>
        <w:fldChar w:fldCharType="end"/>
      </w:r>
      <w:r>
        <w:rPr>
          <w:rFonts w:hint="eastAsia"/>
        </w:rPr>
        <w:t>MMSE</w:t>
      </w:r>
      <w:r>
        <w:rPr>
          <w:rFonts w:hint="eastAsia"/>
        </w:rPr>
        <w:t>量表</w:t>
      </w:r>
    </w:p>
    <w:p w14:paraId="58252923"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697A02" wp14:editId="1E7A7C17">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14:paraId="24A8172E"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5</w:t>
      </w:r>
      <w:r>
        <w:fldChar w:fldCharType="end"/>
      </w:r>
      <w:r>
        <w:rPr>
          <w:rFonts w:hint="eastAsia"/>
        </w:rPr>
        <w:t>词表学习</w:t>
      </w:r>
    </w:p>
    <w:p w14:paraId="5F8E1607" w14:textId="77777777" w:rsidR="00C15E0A" w:rsidRDefault="0095745A" w:rsidP="00C15E0A">
      <w:pPr>
        <w:keepNext/>
        <w:spacing w:line="240" w:lineRule="auto"/>
        <w:ind w:firstLineChars="0" w:firstLine="480"/>
        <w:jc w:val="center"/>
      </w:pPr>
      <w:r>
        <w:rPr>
          <w:rFonts w:hint="eastAsia"/>
          <w:noProof/>
        </w:rPr>
        <w:drawing>
          <wp:inline distT="0" distB="0" distL="0" distR="0" wp14:anchorId="5BF73E45" wp14:editId="371CB495">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14:paraId="68EFEDF8"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6</w:t>
      </w:r>
      <w:r>
        <w:fldChar w:fldCharType="end"/>
      </w:r>
      <w:r>
        <w:rPr>
          <w:rFonts w:hint="eastAsia"/>
        </w:rPr>
        <w:t>图形记忆</w:t>
      </w:r>
    </w:p>
    <w:p w14:paraId="578944B8"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34897F6" wp14:editId="72FA9E6B">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14:paraId="481E29D3"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7</w:t>
      </w:r>
      <w:r>
        <w:fldChar w:fldCharType="end"/>
      </w:r>
      <w:r>
        <w:rPr>
          <w:rFonts w:hint="eastAsia"/>
        </w:rPr>
        <w:t>连线及延迟记忆</w:t>
      </w:r>
    </w:p>
    <w:p w14:paraId="48375B78" w14:textId="77777777" w:rsidR="00C15E0A" w:rsidRDefault="0095745A" w:rsidP="00C15E0A">
      <w:pPr>
        <w:keepNext/>
        <w:spacing w:line="240" w:lineRule="auto"/>
        <w:ind w:firstLineChars="0" w:firstLine="480"/>
        <w:jc w:val="center"/>
      </w:pPr>
      <w:r>
        <w:rPr>
          <w:rFonts w:hint="eastAsia"/>
          <w:noProof/>
        </w:rPr>
        <w:drawing>
          <wp:inline distT="0" distB="0" distL="0" distR="0" wp14:anchorId="139C57D9" wp14:editId="6FE2E5BD">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14:paraId="0EBCDFF1"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8</w:t>
      </w:r>
      <w:r>
        <w:fldChar w:fldCharType="end"/>
      </w:r>
      <w:r>
        <w:rPr>
          <w:rFonts w:hint="eastAsia"/>
        </w:rPr>
        <w:t>蒙特利尔量表首页</w:t>
      </w:r>
    </w:p>
    <w:p w14:paraId="7EE7CFC1" w14:textId="77777777" w:rsidR="0095745A" w:rsidRDefault="0095745A" w:rsidP="00C11B22">
      <w:pPr>
        <w:spacing w:line="240" w:lineRule="auto"/>
        <w:ind w:firstLineChars="0" w:firstLine="480"/>
      </w:pPr>
    </w:p>
    <w:p w14:paraId="1E1A0997"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E946F8E" wp14:editId="4F888A01">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14:paraId="67EE9DAD"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9</w:t>
      </w:r>
      <w:r>
        <w:fldChar w:fldCharType="end"/>
      </w:r>
      <w:r>
        <w:rPr>
          <w:rFonts w:hint="eastAsia"/>
        </w:rPr>
        <w:t>GDS</w:t>
      </w:r>
      <w:r>
        <w:rPr>
          <w:rFonts w:hint="eastAsia"/>
        </w:rPr>
        <w:t>量表</w:t>
      </w:r>
    </w:p>
    <w:p w14:paraId="4823DC0D" w14:textId="77777777" w:rsidR="00C15E0A" w:rsidRDefault="00037E7B" w:rsidP="00C15E0A">
      <w:pPr>
        <w:keepNext/>
        <w:spacing w:line="240" w:lineRule="auto"/>
        <w:ind w:firstLineChars="0" w:firstLine="480"/>
        <w:jc w:val="center"/>
      </w:pPr>
      <w:r>
        <w:rPr>
          <w:rFonts w:hint="eastAsia"/>
          <w:noProof/>
        </w:rPr>
        <w:drawing>
          <wp:inline distT="0" distB="0" distL="0" distR="0" wp14:anchorId="44232619" wp14:editId="13796FD7">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14:paraId="22BDAF46"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10</w:t>
      </w:r>
      <w:r>
        <w:fldChar w:fldCharType="end"/>
      </w:r>
      <w:r>
        <w:rPr>
          <w:rFonts w:hint="eastAsia"/>
        </w:rPr>
        <w:t>ADL</w:t>
      </w:r>
      <w:r>
        <w:rPr>
          <w:rFonts w:hint="eastAsia"/>
        </w:rPr>
        <w:t>量表</w:t>
      </w:r>
    </w:p>
    <w:p w14:paraId="61F9CE05" w14:textId="77777777"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34C44E04" wp14:editId="69F1D128">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14:paraId="47617B7E"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11</w:t>
      </w:r>
      <w:r>
        <w:fldChar w:fldCharType="end"/>
      </w:r>
      <w:r>
        <w:rPr>
          <w:rFonts w:hint="eastAsia"/>
        </w:rPr>
        <w:t>CDR</w:t>
      </w:r>
      <w:r>
        <w:rPr>
          <w:rFonts w:hint="eastAsia"/>
        </w:rPr>
        <w:t>量表第一页</w:t>
      </w:r>
    </w:p>
    <w:p w14:paraId="01CB7D46" w14:textId="77777777"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14:paraId="76919A80" w14:textId="77777777" w:rsidR="00C15E0A" w:rsidRDefault="00F374E0" w:rsidP="00C15E0A">
      <w:pPr>
        <w:pStyle w:val="a5"/>
        <w:keepNext/>
        <w:spacing w:line="240" w:lineRule="auto"/>
        <w:ind w:left="780" w:firstLineChars="0" w:firstLine="0"/>
        <w:jc w:val="center"/>
      </w:pPr>
      <w:r>
        <w:rPr>
          <w:noProof/>
        </w:rPr>
        <w:drawing>
          <wp:inline distT="0" distB="0" distL="0" distR="0" wp14:anchorId="7CF1E656" wp14:editId="671E6647">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14:paraId="4AE129EC" w14:textId="77777777"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12</w:t>
      </w:r>
      <w:r>
        <w:fldChar w:fldCharType="end"/>
      </w:r>
      <w:r>
        <w:rPr>
          <w:rFonts w:hint="eastAsia"/>
        </w:rPr>
        <w:t>辅助诊断界面</w:t>
      </w:r>
    </w:p>
    <w:p w14:paraId="3B12123C" w14:textId="77777777" w:rsidR="00E53540" w:rsidRPr="00E17551" w:rsidRDefault="00E53540" w:rsidP="00465B4A">
      <w:pPr>
        <w:pStyle w:val="3"/>
        <w:numPr>
          <w:ilvl w:val="2"/>
          <w:numId w:val="30"/>
        </w:numPr>
        <w:ind w:left="567"/>
        <w:rPr>
          <w:b w:val="0"/>
        </w:rPr>
      </w:pPr>
      <w:bookmarkStart w:id="41" w:name="_Toc380699024"/>
      <w:r w:rsidRPr="00E17551">
        <w:rPr>
          <w:rFonts w:hint="eastAsia"/>
          <w:b w:val="0"/>
        </w:rPr>
        <w:t>数据交互层实现</w:t>
      </w:r>
      <w:bookmarkEnd w:id="41"/>
    </w:p>
    <w:p w14:paraId="3F5256EC" w14:textId="77777777"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54DD6E61" w14:textId="77777777" w:rsidR="00E53540" w:rsidRDefault="00E53540" w:rsidP="007A1BBE">
      <w:pPr>
        <w:pStyle w:val="2"/>
        <w:numPr>
          <w:ilvl w:val="1"/>
          <w:numId w:val="30"/>
        </w:numPr>
        <w:ind w:left="142" w:hanging="152"/>
        <w:rPr>
          <w:rFonts w:cs="Times New Roman"/>
        </w:rPr>
      </w:pPr>
      <w:bookmarkStart w:id="42" w:name="_Toc380699025"/>
      <w:r>
        <w:rPr>
          <w:rFonts w:cs="Times New Roman" w:hint="eastAsia"/>
        </w:rPr>
        <w:lastRenderedPageBreak/>
        <w:t>系统实现</w:t>
      </w:r>
      <w:bookmarkEnd w:id="42"/>
    </w:p>
    <w:p w14:paraId="4DE0667D" w14:textId="7E78BB88" w:rsidR="00143897" w:rsidRDefault="00876314" w:rsidP="00143897">
      <w:pPr>
        <w:ind w:firstLine="480"/>
      </w:pPr>
      <w:r w:rsidRPr="00876314">
        <w:rPr>
          <w:rFonts w:hint="eastAsia"/>
        </w:rPr>
        <w:t>在</w:t>
      </w:r>
      <w:r w:rsidR="00B6461A">
        <w:rPr>
          <w:rFonts w:hint="eastAsia"/>
        </w:rPr>
        <w:t>框架的支持下，</w:t>
      </w:r>
      <w:r w:rsidRPr="00876314">
        <w:rPr>
          <w:rFonts w:hint="eastAsia"/>
        </w:rPr>
        <w:t>经过推理引擎选择、数据模型设计、问诊界面配置、数据交互实现之后，可以初步得到一个完整的临床决策支持系统</w:t>
      </w:r>
      <w:r w:rsidR="00143897">
        <w:rPr>
          <w:rFonts w:hint="eastAsia"/>
        </w:rPr>
        <w:t>，下面展示系统的功能</w:t>
      </w:r>
      <w:r>
        <w:rPr>
          <w:rFonts w:hint="eastAsia"/>
        </w:rPr>
        <w:t>。</w:t>
      </w:r>
    </w:p>
    <w:p w14:paraId="34C8AECA" w14:textId="77777777" w:rsidR="00143897" w:rsidRDefault="00143897" w:rsidP="00C26085">
      <w:pPr>
        <w:pStyle w:val="a5"/>
        <w:numPr>
          <w:ilvl w:val="0"/>
          <w:numId w:val="6"/>
        </w:numPr>
        <w:spacing w:line="240" w:lineRule="auto"/>
        <w:ind w:firstLineChars="0"/>
        <w:jc w:val="both"/>
      </w:pPr>
      <w:r>
        <w:rPr>
          <w:rFonts w:hint="eastAsia"/>
        </w:rPr>
        <w:t>系统的身份验证流程</w:t>
      </w:r>
    </w:p>
    <w:p w14:paraId="11E64C02" w14:textId="77777777"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14:paraId="4AFEAD49" w14:textId="77777777" w:rsidR="00C15E0A" w:rsidRDefault="004159F2" w:rsidP="00C15E0A">
      <w:pPr>
        <w:keepNext/>
        <w:ind w:leftChars="175" w:left="420" w:firstLineChars="150" w:firstLine="360"/>
        <w:jc w:val="center"/>
      </w:pPr>
      <w:r>
        <w:rPr>
          <w:noProof/>
        </w:rPr>
        <w:drawing>
          <wp:inline distT="0" distB="0" distL="0" distR="0" wp14:anchorId="1446A782" wp14:editId="7594E769">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14:paraId="274AAB1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13</w:t>
      </w:r>
      <w:r>
        <w:fldChar w:fldCharType="end"/>
      </w:r>
      <w:r>
        <w:rPr>
          <w:rFonts w:hint="eastAsia"/>
        </w:rPr>
        <w:t>系统登录页面</w:t>
      </w:r>
    </w:p>
    <w:p w14:paraId="7691E4C5" w14:textId="77777777" w:rsidR="00143897" w:rsidRDefault="00143897" w:rsidP="00C26085">
      <w:pPr>
        <w:pStyle w:val="a5"/>
        <w:numPr>
          <w:ilvl w:val="0"/>
          <w:numId w:val="6"/>
        </w:numPr>
        <w:spacing w:line="240" w:lineRule="auto"/>
        <w:ind w:firstLineChars="0"/>
        <w:jc w:val="both"/>
      </w:pPr>
      <w:r>
        <w:rPr>
          <w:rFonts w:hint="eastAsia"/>
        </w:rPr>
        <w:t>系统的病人信息查询流程</w:t>
      </w:r>
    </w:p>
    <w:p w14:paraId="560256D8" w14:textId="77777777"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14:paraId="32CA9148" w14:textId="77777777" w:rsidR="00C15E0A" w:rsidRDefault="003F2A53" w:rsidP="00C15E0A">
      <w:pPr>
        <w:pStyle w:val="a5"/>
        <w:keepNext/>
        <w:ind w:left="780" w:firstLineChars="0" w:firstLine="0"/>
        <w:jc w:val="center"/>
      </w:pPr>
      <w:r>
        <w:rPr>
          <w:noProof/>
        </w:rPr>
        <w:lastRenderedPageBreak/>
        <w:drawing>
          <wp:inline distT="0" distB="0" distL="0" distR="0" wp14:anchorId="6C7EA865" wp14:editId="520F1144">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14:paraId="203457D1" w14:textId="77777777"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14</w:t>
      </w:r>
      <w:r>
        <w:fldChar w:fldCharType="end"/>
      </w:r>
      <w:r>
        <w:rPr>
          <w:rFonts w:hint="eastAsia"/>
        </w:rPr>
        <w:t>系统病人信息页面</w:t>
      </w:r>
    </w:p>
    <w:p w14:paraId="1319AC8B" w14:textId="77777777" w:rsidR="00C15E0A" w:rsidRDefault="003F2A53" w:rsidP="00C15E0A">
      <w:pPr>
        <w:pStyle w:val="a5"/>
        <w:keepNext/>
        <w:ind w:left="780" w:firstLineChars="0" w:firstLine="0"/>
        <w:jc w:val="center"/>
      </w:pPr>
      <w:r>
        <w:rPr>
          <w:noProof/>
        </w:rPr>
        <w:drawing>
          <wp:inline distT="0" distB="0" distL="0" distR="0" wp14:anchorId="2716512B" wp14:editId="1E34B4F1">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14:paraId="5AFD0C23" w14:textId="77777777"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15</w:t>
      </w:r>
      <w:r>
        <w:fldChar w:fldCharType="end"/>
      </w:r>
      <w:r>
        <w:rPr>
          <w:rFonts w:hint="eastAsia"/>
        </w:rPr>
        <w:t>系统问诊信息显示页面</w:t>
      </w:r>
    </w:p>
    <w:p w14:paraId="38C78B08" w14:textId="77777777" w:rsidR="00143897" w:rsidRDefault="00143897" w:rsidP="00C26085">
      <w:pPr>
        <w:pStyle w:val="a5"/>
        <w:numPr>
          <w:ilvl w:val="0"/>
          <w:numId w:val="6"/>
        </w:numPr>
        <w:spacing w:line="240" w:lineRule="auto"/>
        <w:ind w:firstLineChars="0"/>
        <w:jc w:val="both"/>
      </w:pPr>
      <w:r>
        <w:rPr>
          <w:rFonts w:hint="eastAsia"/>
        </w:rPr>
        <w:t>系统问诊流程</w:t>
      </w:r>
    </w:p>
    <w:p w14:paraId="5A2D9675" w14:textId="77777777"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14:paraId="21F1FD91" w14:textId="77777777" w:rsidR="00C15E0A" w:rsidRDefault="00037E7B" w:rsidP="00C15E0A">
      <w:pPr>
        <w:keepNext/>
        <w:ind w:firstLine="480"/>
        <w:jc w:val="center"/>
      </w:pPr>
      <w:r>
        <w:rPr>
          <w:noProof/>
        </w:rPr>
        <w:lastRenderedPageBreak/>
        <w:drawing>
          <wp:inline distT="0" distB="0" distL="0" distR="0" wp14:anchorId="670E3E9E" wp14:editId="28850EAA">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14:paraId="5B996F34" w14:textId="77777777"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16</w:t>
      </w:r>
      <w:r>
        <w:fldChar w:fldCharType="end"/>
      </w:r>
      <w:r>
        <w:rPr>
          <w:rFonts w:hint="eastAsia"/>
        </w:rPr>
        <w:t>系统问诊界面—检查信息录入界面</w:t>
      </w:r>
    </w:p>
    <w:p w14:paraId="284BFB54" w14:textId="77777777" w:rsidR="00C15E0A" w:rsidRDefault="00037E7B" w:rsidP="00C15E0A">
      <w:pPr>
        <w:keepNext/>
        <w:ind w:firstLine="480"/>
        <w:jc w:val="center"/>
      </w:pPr>
      <w:r>
        <w:rPr>
          <w:noProof/>
        </w:rPr>
        <w:drawing>
          <wp:inline distT="0" distB="0" distL="0" distR="0" wp14:anchorId="13904C61" wp14:editId="21CED6B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14:paraId="05F58C67"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17</w:t>
      </w:r>
      <w:r>
        <w:fldChar w:fldCharType="end"/>
      </w:r>
      <w:r>
        <w:rPr>
          <w:rFonts w:hint="eastAsia"/>
        </w:rPr>
        <w:t>系统就诊界面—认知检查界面</w:t>
      </w:r>
    </w:p>
    <w:p w14:paraId="3817F873" w14:textId="77777777" w:rsidR="00C15E0A" w:rsidRDefault="00240A5F" w:rsidP="00C15E0A">
      <w:pPr>
        <w:keepNext/>
        <w:ind w:firstLine="480"/>
        <w:jc w:val="center"/>
      </w:pPr>
      <w:r>
        <w:rPr>
          <w:noProof/>
        </w:rPr>
        <w:lastRenderedPageBreak/>
        <w:drawing>
          <wp:inline distT="0" distB="0" distL="0" distR="0" wp14:anchorId="170F19A6" wp14:editId="3957A483">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14:paraId="0AA333FD" w14:textId="77777777" w:rsidR="000B6755"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18</w:t>
      </w:r>
      <w:r>
        <w:fldChar w:fldCharType="end"/>
      </w:r>
      <w:r>
        <w:rPr>
          <w:rFonts w:hint="eastAsia"/>
        </w:rPr>
        <w:t>系统辅助诊断界面</w:t>
      </w:r>
    </w:p>
    <w:p w14:paraId="563DF06A" w14:textId="2AC63127" w:rsidR="007F4F0C" w:rsidRPr="007F4F0C" w:rsidRDefault="007F4F0C" w:rsidP="007F4F0C">
      <w:pPr>
        <w:ind w:firstLine="480"/>
      </w:pPr>
      <w:r w:rsidRPr="007F4F0C">
        <w:rPr>
          <w:rFonts w:hint="eastAsia"/>
        </w:rPr>
        <w:t>面向社区的阿尔兹海默症的决策支持系统实现了根据</w:t>
      </w:r>
      <w:r w:rsidRPr="007F4F0C">
        <w:rPr>
          <w:rFonts w:hint="eastAsia"/>
        </w:rPr>
        <w:t>MMSE</w:t>
      </w:r>
      <w:r w:rsidRPr="007F4F0C">
        <w:rPr>
          <w:rFonts w:hint="eastAsia"/>
        </w:rPr>
        <w:t>、蒙特利尔、</w:t>
      </w:r>
      <w:r w:rsidRPr="007F4F0C">
        <w:rPr>
          <w:rFonts w:hint="eastAsia"/>
        </w:rPr>
        <w:t>CDR</w:t>
      </w:r>
      <w:r w:rsidRPr="007F4F0C">
        <w:rPr>
          <w:rFonts w:hint="eastAsia"/>
        </w:rPr>
        <w:t>等心理学量表的测评结果进行阿尔兹海默症的诊断功能，并且将病人的就诊信息存储管理起来方便临床研究分析。系统的流程简明，有效地将问诊的过程展现给医生，规范了问诊过程，从而能够提高社区医疗水平。</w:t>
      </w:r>
    </w:p>
    <w:p w14:paraId="320E2D14" w14:textId="77777777" w:rsidR="00E53540" w:rsidRPr="00370433" w:rsidRDefault="00E53540" w:rsidP="007A1BBE">
      <w:pPr>
        <w:pStyle w:val="2"/>
        <w:numPr>
          <w:ilvl w:val="1"/>
          <w:numId w:val="30"/>
        </w:numPr>
        <w:ind w:left="142" w:hanging="152"/>
        <w:rPr>
          <w:rFonts w:cs="Times New Roman"/>
        </w:rPr>
      </w:pPr>
      <w:bookmarkStart w:id="43" w:name="_Toc380699026"/>
      <w:r w:rsidRPr="00370433">
        <w:rPr>
          <w:rFonts w:cs="Times New Roman"/>
        </w:rPr>
        <w:t>本章小结</w:t>
      </w:r>
      <w:bookmarkEnd w:id="43"/>
    </w:p>
    <w:p w14:paraId="209130EC" w14:textId="563F081D" w:rsidR="008D672C" w:rsidRDefault="0084705F" w:rsidP="0049614C">
      <w:pPr>
        <w:ind w:firstLine="480"/>
      </w:pPr>
      <w:r>
        <w:rPr>
          <w:rFonts w:hint="eastAsia"/>
        </w:rPr>
        <w:t>本章基于面向社区的疾病诊断决策支持系统框架的开发流程，进行了老年痴呆症诊断决策支持系统的开发。</w:t>
      </w:r>
      <w:r w:rsidR="008D672C">
        <w:rPr>
          <w:rFonts w:hint="eastAsia"/>
        </w:rPr>
        <w:t>首先根据阿尔兹海默症诊疗目前的知识的分析，采用心理学量表作为社区诊断的方法，由于目前量表的得分的界限不一，将临床专家筛选的</w:t>
      </w:r>
      <w:r w:rsidR="008D672C">
        <w:rPr>
          <w:rFonts w:hint="eastAsia"/>
        </w:rPr>
        <w:t>145</w:t>
      </w:r>
      <w:r w:rsidR="008D672C">
        <w:rPr>
          <w:rFonts w:hint="eastAsia"/>
        </w:rPr>
        <w:t>例典型的病历作为数据，训练得到初步筛查</w:t>
      </w:r>
      <w:r w:rsidR="008D672C">
        <w:rPr>
          <w:rFonts w:hint="eastAsia"/>
        </w:rPr>
        <w:t>AD</w:t>
      </w:r>
      <w:r w:rsidR="008D672C">
        <w:rPr>
          <w:rFonts w:hint="eastAsia"/>
        </w:rPr>
        <w:t>的贝叶斯网络模型；然后根据</w:t>
      </w:r>
      <w:r w:rsidR="00073F39">
        <w:rPr>
          <w:rFonts w:hint="eastAsia"/>
        </w:rPr>
        <w:t>贝叶斯网络输入数据</w:t>
      </w:r>
      <w:r w:rsidR="008D672C">
        <w:rPr>
          <w:rFonts w:hint="eastAsia"/>
        </w:rPr>
        <w:t>和系统需求，基于基本信息类建立</w:t>
      </w:r>
      <w:r w:rsidR="00073F39">
        <w:rPr>
          <w:rFonts w:hint="eastAsia"/>
        </w:rPr>
        <w:t>阿尔兹海默症</w:t>
      </w:r>
      <w:r w:rsidR="008D672C">
        <w:rPr>
          <w:rFonts w:hint="eastAsia"/>
        </w:rPr>
        <w:t>的数据模型，并且用医疗文档模板编辑工具编辑问诊流程界面得到界面配置文件，最后编写数据交互模块。</w:t>
      </w:r>
    </w:p>
    <w:p w14:paraId="7D0EA10D" w14:textId="77777777" w:rsidR="00866D40" w:rsidRPr="00E53540" w:rsidRDefault="008D672C" w:rsidP="008D672C">
      <w:pPr>
        <w:ind w:firstLine="480"/>
        <w:sectPr w:rsidR="00866D40" w:rsidRPr="00E53540" w:rsidSect="00FB0F55">
          <w:headerReference w:type="default" r:id="rId96"/>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14:paraId="35456F54" w14:textId="77777777" w:rsidR="004F0892" w:rsidRPr="00370433" w:rsidRDefault="004F0892" w:rsidP="007A1BBE">
      <w:pPr>
        <w:pStyle w:val="1"/>
        <w:numPr>
          <w:ilvl w:val="0"/>
          <w:numId w:val="30"/>
        </w:numPr>
        <w:ind w:left="-2" w:hanging="3"/>
      </w:pPr>
      <w:bookmarkStart w:id="44" w:name="_Toc380699027"/>
      <w:r w:rsidRPr="00370433">
        <w:lastRenderedPageBreak/>
        <w:t>总结与展望</w:t>
      </w:r>
      <w:bookmarkEnd w:id="44"/>
    </w:p>
    <w:p w14:paraId="43CCA9E1" w14:textId="77777777" w:rsidR="004F0892" w:rsidRDefault="004F0892" w:rsidP="00547507">
      <w:pPr>
        <w:pStyle w:val="2"/>
        <w:numPr>
          <w:ilvl w:val="1"/>
          <w:numId w:val="30"/>
        </w:numPr>
        <w:ind w:leftChars="-4" w:left="142" w:hangingChars="54" w:hanging="152"/>
        <w:rPr>
          <w:rFonts w:cs="Times New Roman"/>
        </w:rPr>
      </w:pPr>
      <w:bookmarkStart w:id="45" w:name="_Toc380699028"/>
      <w:r w:rsidRPr="00370433">
        <w:rPr>
          <w:rFonts w:cs="Times New Roman"/>
        </w:rPr>
        <w:t>总结</w:t>
      </w:r>
      <w:bookmarkEnd w:id="45"/>
    </w:p>
    <w:p w14:paraId="1D9DF7B4" w14:textId="77777777"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14:paraId="50347B7F" w14:textId="77777777"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14:paraId="08729F71" w14:textId="77777777" w:rsidR="00BC02DF" w:rsidRDefault="00FC627E" w:rsidP="00BC02DF">
      <w:pPr>
        <w:ind w:firstLine="480"/>
      </w:pPr>
      <w:r>
        <w:rPr>
          <w:rFonts w:hint="eastAsia"/>
        </w:rPr>
        <w:t>基于此服务模式构建面向社区的临床决策支持系统需要解决三个关键问题：</w:t>
      </w:r>
    </w:p>
    <w:p w14:paraId="305B5F89" w14:textId="77777777"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14:paraId="3C6CC810" w14:textId="77777777"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14:paraId="3443D79E" w14:textId="77777777"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14:paraId="29B39F04" w14:textId="77777777"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14:paraId="69552E78" w14:textId="77777777"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14:paraId="03E4963A" w14:textId="77777777" w:rsidR="00486D08" w:rsidRDefault="00486D08" w:rsidP="00F42391">
      <w:pPr>
        <w:pStyle w:val="a5"/>
        <w:numPr>
          <w:ilvl w:val="0"/>
          <w:numId w:val="10"/>
        </w:numPr>
        <w:ind w:firstLineChars="0"/>
        <w:rPr>
          <w:ins w:id="46" w:author="FGJ" w:date="2014-02-17T13:27:00Z"/>
        </w:rPr>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14:paraId="06FC2021" w14:textId="77777777" w:rsidR="00F42391" w:rsidRDefault="00F42391" w:rsidP="00F42391">
      <w:pPr>
        <w:pStyle w:val="a5"/>
        <w:numPr>
          <w:ilvl w:val="0"/>
          <w:numId w:val="10"/>
        </w:numPr>
        <w:ind w:firstLineChars="0"/>
      </w:pPr>
      <w:r>
        <w:rPr>
          <w:rFonts w:hint="eastAsia"/>
        </w:rPr>
        <w:lastRenderedPageBreak/>
        <w:t>分析疾病诊断的知识来源多样，推理方法的实现也有各种方式，对于推理方法采用统一的接口封装为</w:t>
      </w:r>
      <w:r>
        <w:rPr>
          <w:rFonts w:hint="eastAsia"/>
        </w:rPr>
        <w:t>Web Service,</w:t>
      </w:r>
      <w:r>
        <w:rPr>
          <w:rFonts w:hint="eastAsia"/>
        </w:rPr>
        <w:t>供上层程序调用。这样既屏蔽了推理的语言和平台的差异性，又提供了推理方法的统一管理。</w:t>
      </w:r>
    </w:p>
    <w:p w14:paraId="7363E05F" w14:textId="77777777"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14:paraId="59A38A48" w14:textId="77777777" w:rsidR="004F0892" w:rsidRPr="00370433" w:rsidRDefault="004F0892" w:rsidP="007A1BBE">
      <w:pPr>
        <w:pStyle w:val="2"/>
        <w:numPr>
          <w:ilvl w:val="1"/>
          <w:numId w:val="30"/>
        </w:numPr>
        <w:ind w:left="142" w:hanging="152"/>
        <w:rPr>
          <w:rFonts w:cs="Times New Roman"/>
        </w:rPr>
      </w:pPr>
      <w:bookmarkStart w:id="47" w:name="_Toc380699029"/>
      <w:r w:rsidRPr="00370433">
        <w:rPr>
          <w:rFonts w:cs="Times New Roman"/>
        </w:rPr>
        <w:t>展望</w:t>
      </w:r>
      <w:bookmarkEnd w:id="47"/>
    </w:p>
    <w:p w14:paraId="71FCCA0A" w14:textId="77777777"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14:paraId="09DFD254" w14:textId="745748BE"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006C53E8">
        <w:rPr>
          <w:rFonts w:hint="eastAsia"/>
        </w:rPr>
        <w:t>包含图像的检查报告</w:t>
      </w:r>
      <w:r w:rsidRPr="001D1673">
        <w:rPr>
          <w:rFonts w:hint="eastAsia"/>
        </w:rPr>
        <w:t>在医疗数据中也很常见，</w:t>
      </w:r>
      <w:r>
        <w:rPr>
          <w:rFonts w:hint="eastAsia"/>
        </w:rPr>
        <w:t>因此下一阶段系统需要满足医疗图像信息的录入、查询和展示的功能。由于目前数据录入展示模块的技术受限于组件不能显示图像信息，</w:t>
      </w:r>
      <w:r w:rsidR="00245E65">
        <w:rPr>
          <w:rFonts w:hint="eastAsia"/>
        </w:rPr>
        <w:t>在接下来的工作中将实现图像的录入与展示功能，另一方面，现有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14:paraId="6A949B2F" w14:textId="77777777"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14:paraId="62123C87" w14:textId="77777777"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14:paraId="70A8FACE" w14:textId="77777777" w:rsidR="001D1673" w:rsidRDefault="001D1673" w:rsidP="001D1673">
      <w:pPr>
        <w:ind w:firstLineChars="0"/>
      </w:pPr>
    </w:p>
    <w:p w14:paraId="1DAAA307" w14:textId="77777777" w:rsidR="001D1673" w:rsidRPr="0001203F" w:rsidRDefault="001D1673" w:rsidP="001D1673">
      <w:pPr>
        <w:ind w:firstLineChars="0"/>
        <w:sectPr w:rsidR="001D1673" w:rsidRPr="0001203F" w:rsidSect="00FB0F55">
          <w:headerReference w:type="default" r:id="rId97"/>
          <w:endnotePr>
            <w:numFmt w:val="decimal"/>
          </w:endnotePr>
          <w:pgSz w:w="11906" w:h="16838"/>
          <w:pgMar w:top="1440" w:right="1800" w:bottom="1440" w:left="1800" w:header="851" w:footer="992" w:gutter="0"/>
          <w:cols w:space="425"/>
          <w:docGrid w:type="lines" w:linePitch="326"/>
        </w:sectPr>
      </w:pPr>
    </w:p>
    <w:p w14:paraId="363D167D" w14:textId="77777777" w:rsidR="00DB1AAE" w:rsidRPr="00370433" w:rsidRDefault="00DB1AAE" w:rsidP="00DB1AAE">
      <w:pPr>
        <w:pStyle w:val="1"/>
        <w:ind w:left="-2"/>
      </w:pPr>
      <w:bookmarkStart w:id="48" w:name="_Toc380699030"/>
      <w:r w:rsidRPr="00370433">
        <w:lastRenderedPageBreak/>
        <w:t>作者简介</w:t>
      </w:r>
      <w:bookmarkEnd w:id="48"/>
    </w:p>
    <w:p w14:paraId="6094962B" w14:textId="77777777"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14:paraId="3F51EAE1" w14:textId="77777777" w:rsidR="00DB1AAE" w:rsidRPr="00370433" w:rsidRDefault="00DB1AAE" w:rsidP="00DB1AAE">
      <w:pPr>
        <w:ind w:firstLineChars="0" w:firstLine="0"/>
      </w:pPr>
    </w:p>
    <w:p w14:paraId="44AC8BDC" w14:textId="77777777" w:rsidR="00DB1AAE" w:rsidRPr="00370433" w:rsidRDefault="00DB1AAE" w:rsidP="00DB1AAE">
      <w:pPr>
        <w:ind w:firstLineChars="0" w:firstLine="0"/>
      </w:pPr>
    </w:p>
    <w:p w14:paraId="2A7E53C2" w14:textId="77777777" w:rsidR="00605A24" w:rsidRPr="00370433" w:rsidRDefault="00605A24" w:rsidP="004F0892">
      <w:pPr>
        <w:ind w:left="480" w:firstLine="480"/>
        <w:sectPr w:rsidR="00605A24" w:rsidRPr="00370433" w:rsidSect="00FB0F55">
          <w:headerReference w:type="default" r:id="rId98"/>
          <w:endnotePr>
            <w:numFmt w:val="decimal"/>
          </w:endnotePr>
          <w:pgSz w:w="11906" w:h="16838"/>
          <w:pgMar w:top="1440" w:right="1800" w:bottom="1440" w:left="1800" w:header="851" w:footer="992" w:gutter="0"/>
          <w:cols w:space="425"/>
          <w:docGrid w:type="lines" w:linePitch="326"/>
        </w:sectPr>
      </w:pPr>
    </w:p>
    <w:p w14:paraId="4B601557" w14:textId="77777777" w:rsidR="00730270" w:rsidRDefault="004F0892" w:rsidP="0084705F">
      <w:pPr>
        <w:pStyle w:val="1"/>
        <w:ind w:left="-2"/>
      </w:pPr>
      <w:bookmarkStart w:id="49" w:name="_Toc380699031"/>
      <w:r w:rsidRPr="00370433">
        <w:lastRenderedPageBreak/>
        <w:t>参考文献</w:t>
      </w:r>
      <w:bookmarkEnd w:id="49"/>
    </w:p>
    <w:p w14:paraId="401F789B" w14:textId="77777777" w:rsidR="00174A38" w:rsidRDefault="00730270" w:rsidP="00777BB5">
      <w:pPr>
        <w:spacing w:line="240" w:lineRule="auto"/>
        <w:ind w:left="240" w:hangingChars="100" w:hanging="240"/>
        <w:rPr>
          <w:noProof/>
        </w:rPr>
      </w:pPr>
      <w:r>
        <w:rPr>
          <w:noProof/>
        </w:rPr>
        <w:fldChar w:fldCharType="begin"/>
      </w:r>
      <w:r>
        <w:rPr>
          <w:noProof/>
        </w:rPr>
        <w:instrText xml:space="preserve"> ADDIN EN.REFLIST </w:instrText>
      </w:r>
      <w:r>
        <w:rPr>
          <w:noProof/>
        </w:rPr>
        <w:fldChar w:fldCharType="separate"/>
      </w:r>
      <w:bookmarkStart w:id="50" w:name="_ENREF_1"/>
      <w:r w:rsidR="00777BB5">
        <w:rPr>
          <w:rFonts w:hint="eastAsia"/>
          <w:noProof/>
        </w:rPr>
        <w:t>[1]</w:t>
      </w:r>
      <w:r w:rsidR="00174A38">
        <w:rPr>
          <w:rFonts w:hint="eastAsia"/>
          <w:noProof/>
        </w:rPr>
        <w:t>赵志威</w:t>
      </w:r>
      <w:r w:rsidR="00174A38">
        <w:rPr>
          <w:rFonts w:hint="eastAsia"/>
          <w:noProof/>
        </w:rPr>
        <w:t xml:space="preserve">. </w:t>
      </w:r>
      <w:r w:rsidR="00174A38">
        <w:rPr>
          <w:rFonts w:hint="eastAsia"/>
          <w:noProof/>
        </w:rPr>
        <w:t>我国社区医疗现状及推行首诊制的必要性</w:t>
      </w:r>
      <w:r w:rsidR="00174A38">
        <w:rPr>
          <w:rFonts w:hint="eastAsia"/>
          <w:noProof/>
        </w:rPr>
        <w:t xml:space="preserve"> [J]. </w:t>
      </w:r>
      <w:r w:rsidR="00174A38">
        <w:rPr>
          <w:rFonts w:hint="eastAsia"/>
          <w:noProof/>
        </w:rPr>
        <w:t>中国中医药咨讯</w:t>
      </w:r>
      <w:r w:rsidR="00174A38">
        <w:rPr>
          <w:rFonts w:hint="eastAsia"/>
          <w:noProof/>
        </w:rPr>
        <w:t xml:space="preserve">, 2010, 2(28): </w:t>
      </w:r>
      <w:bookmarkEnd w:id="50"/>
    </w:p>
    <w:p w14:paraId="1262AF86" w14:textId="77777777" w:rsidR="00174A38" w:rsidRDefault="00174A38" w:rsidP="00777BB5">
      <w:pPr>
        <w:spacing w:line="240" w:lineRule="auto"/>
        <w:ind w:left="240" w:hangingChars="100" w:hanging="240"/>
        <w:rPr>
          <w:noProof/>
        </w:rPr>
      </w:pPr>
      <w:bookmarkStart w:id="51" w:name="_ENREF_2"/>
      <w:r>
        <w:rPr>
          <w:rFonts w:hint="eastAsia"/>
          <w:noProof/>
        </w:rPr>
        <w:t>[2]</w:t>
      </w:r>
      <w:r>
        <w:rPr>
          <w:rFonts w:hint="eastAsia"/>
          <w:noProof/>
        </w:rPr>
        <w:t>黎友隆</w:t>
      </w:r>
      <w:r>
        <w:rPr>
          <w:rFonts w:hint="eastAsia"/>
          <w:noProof/>
        </w:rPr>
        <w:t xml:space="preserve">, </w:t>
      </w:r>
      <w:r>
        <w:rPr>
          <w:rFonts w:hint="eastAsia"/>
          <w:noProof/>
        </w:rPr>
        <w:t>林少东</w:t>
      </w:r>
      <w:r>
        <w:rPr>
          <w:rFonts w:hint="eastAsia"/>
          <w:noProof/>
        </w:rPr>
        <w:t xml:space="preserve">, </w:t>
      </w:r>
      <w:r>
        <w:rPr>
          <w:rFonts w:hint="eastAsia"/>
          <w:noProof/>
        </w:rPr>
        <w:t>罗雅霞</w:t>
      </w:r>
      <w:r>
        <w:rPr>
          <w:rFonts w:hint="eastAsia"/>
          <w:noProof/>
        </w:rPr>
        <w:t xml:space="preserve">. </w:t>
      </w:r>
      <w:r>
        <w:rPr>
          <w:rFonts w:hint="eastAsia"/>
          <w:noProof/>
        </w:rPr>
        <w:t>社区医疗服务的发展策略研究</w:t>
      </w:r>
      <w:r>
        <w:rPr>
          <w:rFonts w:hint="eastAsia"/>
          <w:noProof/>
        </w:rPr>
        <w:t xml:space="preserve"> [J]. </w:t>
      </w:r>
      <w:r>
        <w:rPr>
          <w:rFonts w:hint="eastAsia"/>
          <w:noProof/>
        </w:rPr>
        <w:t>经济研究导刊</w:t>
      </w:r>
      <w:r>
        <w:rPr>
          <w:rFonts w:hint="eastAsia"/>
          <w:noProof/>
        </w:rPr>
        <w:t>, 2013, 8): 164-8.</w:t>
      </w:r>
      <w:bookmarkEnd w:id="51"/>
    </w:p>
    <w:p w14:paraId="6EF459A8" w14:textId="77777777" w:rsidR="00174A38" w:rsidRDefault="00174A38" w:rsidP="00777BB5">
      <w:pPr>
        <w:spacing w:line="240" w:lineRule="auto"/>
        <w:ind w:left="240" w:hangingChars="100" w:hanging="240"/>
        <w:rPr>
          <w:noProof/>
        </w:rPr>
      </w:pPr>
      <w:bookmarkStart w:id="52" w:name="_ENREF_3"/>
      <w:r>
        <w:rPr>
          <w:rFonts w:hint="eastAsia"/>
          <w:noProof/>
        </w:rPr>
        <w:t>[3]</w:t>
      </w:r>
      <w:r>
        <w:rPr>
          <w:rFonts w:hint="eastAsia"/>
          <w:noProof/>
        </w:rPr>
        <w:tab/>
      </w:r>
      <w:r>
        <w:rPr>
          <w:rFonts w:hint="eastAsia"/>
          <w:noProof/>
        </w:rPr>
        <w:t>刘尚辉</w:t>
      </w:r>
      <w:r>
        <w:rPr>
          <w:rFonts w:hint="eastAsia"/>
          <w:noProof/>
        </w:rPr>
        <w:t xml:space="preserve">, </w:t>
      </w:r>
      <w:r>
        <w:rPr>
          <w:rFonts w:hint="eastAsia"/>
          <w:noProof/>
        </w:rPr>
        <w:t>曾文</w:t>
      </w:r>
      <w:r>
        <w:rPr>
          <w:rFonts w:hint="eastAsia"/>
          <w:noProof/>
        </w:rPr>
        <w:t xml:space="preserve">. </w:t>
      </w:r>
      <w:r>
        <w:rPr>
          <w:rFonts w:hint="eastAsia"/>
          <w:noProof/>
        </w:rPr>
        <w:t>建立城乡社区疾病规范化诊疗智能决策知识系统的构想及探讨</w:t>
      </w:r>
      <w:r>
        <w:rPr>
          <w:rFonts w:hint="eastAsia"/>
          <w:noProof/>
        </w:rPr>
        <w:t xml:space="preserve"> [J]. </w:t>
      </w:r>
      <w:r>
        <w:rPr>
          <w:rFonts w:hint="eastAsia"/>
          <w:noProof/>
        </w:rPr>
        <w:t>中国全科医学</w:t>
      </w:r>
      <w:r>
        <w:rPr>
          <w:rFonts w:hint="eastAsia"/>
          <w:noProof/>
        </w:rPr>
        <w:t xml:space="preserve">, 2011, 14(22): </w:t>
      </w:r>
      <w:bookmarkEnd w:id="52"/>
    </w:p>
    <w:p w14:paraId="2F2061CA" w14:textId="77777777" w:rsidR="00174A38" w:rsidRDefault="00174A38" w:rsidP="00777BB5">
      <w:pPr>
        <w:spacing w:line="240" w:lineRule="auto"/>
        <w:ind w:left="240" w:hangingChars="100" w:hanging="240"/>
        <w:rPr>
          <w:noProof/>
        </w:rPr>
      </w:pPr>
      <w:bookmarkStart w:id="53" w:name="_ENREF_4"/>
      <w:r>
        <w:rPr>
          <w:rFonts w:hint="eastAsia"/>
          <w:noProof/>
        </w:rPr>
        <w:t>[4]</w:t>
      </w:r>
      <w:r>
        <w:rPr>
          <w:rFonts w:hint="eastAsia"/>
          <w:noProof/>
        </w:rPr>
        <w:tab/>
      </w:r>
      <w:r>
        <w:rPr>
          <w:rFonts w:hint="eastAsia"/>
          <w:noProof/>
        </w:rPr>
        <w:t>刘佳</w:t>
      </w:r>
      <w:r>
        <w:rPr>
          <w:rFonts w:hint="eastAsia"/>
          <w:noProof/>
        </w:rPr>
        <w:t xml:space="preserve">, </w:t>
      </w:r>
      <w:r>
        <w:rPr>
          <w:rFonts w:hint="eastAsia"/>
          <w:noProof/>
        </w:rPr>
        <w:t>冯泽永</w:t>
      </w:r>
      <w:r>
        <w:rPr>
          <w:rFonts w:hint="eastAsia"/>
          <w:noProof/>
        </w:rPr>
        <w:t xml:space="preserve">. </w:t>
      </w:r>
      <w:r>
        <w:rPr>
          <w:rFonts w:hint="eastAsia"/>
          <w:noProof/>
        </w:rPr>
        <w:t>社区首诊制的实施困境分析及对策研究</w:t>
      </w:r>
      <w:r>
        <w:rPr>
          <w:rFonts w:hint="eastAsia"/>
          <w:noProof/>
        </w:rPr>
        <w:t xml:space="preserve"> [J]. </w:t>
      </w:r>
      <w:r>
        <w:rPr>
          <w:rFonts w:hint="eastAsia"/>
          <w:noProof/>
        </w:rPr>
        <w:t>中国全科医学</w:t>
      </w:r>
      <w:r>
        <w:rPr>
          <w:rFonts w:hint="eastAsia"/>
          <w:noProof/>
        </w:rPr>
        <w:t>, 2012, 7(006.</w:t>
      </w:r>
      <w:bookmarkEnd w:id="53"/>
    </w:p>
    <w:p w14:paraId="0854619F" w14:textId="77777777" w:rsidR="00174A38" w:rsidRDefault="00174A38" w:rsidP="00777BB5">
      <w:pPr>
        <w:spacing w:line="240" w:lineRule="auto"/>
        <w:ind w:left="240" w:hangingChars="100" w:hanging="240"/>
        <w:rPr>
          <w:noProof/>
        </w:rPr>
      </w:pPr>
      <w:bookmarkStart w:id="54" w:name="_ENREF_5"/>
      <w:r>
        <w:rPr>
          <w:rFonts w:hint="eastAsia"/>
          <w:noProof/>
        </w:rPr>
        <w:t>[5]</w:t>
      </w:r>
      <w:r>
        <w:rPr>
          <w:rFonts w:hint="eastAsia"/>
          <w:noProof/>
        </w:rPr>
        <w:tab/>
      </w:r>
      <w:r>
        <w:rPr>
          <w:rFonts w:hint="eastAsia"/>
          <w:noProof/>
        </w:rPr>
        <w:t>赖光强</w:t>
      </w:r>
      <w:r>
        <w:rPr>
          <w:rFonts w:hint="eastAsia"/>
          <w:noProof/>
        </w:rPr>
        <w:t xml:space="preserve">, </w:t>
      </w:r>
      <w:r>
        <w:rPr>
          <w:rFonts w:hint="eastAsia"/>
          <w:noProof/>
        </w:rPr>
        <w:t>王跃平</w:t>
      </w:r>
      <w:r>
        <w:rPr>
          <w:rFonts w:hint="eastAsia"/>
          <w:noProof/>
        </w:rPr>
        <w:t xml:space="preserve">, </w:t>
      </w:r>
      <w:r>
        <w:rPr>
          <w:rFonts w:hint="eastAsia"/>
          <w:noProof/>
        </w:rPr>
        <w:t>陈建</w:t>
      </w:r>
      <w:r>
        <w:rPr>
          <w:rFonts w:hint="eastAsia"/>
          <w:noProof/>
        </w:rPr>
        <w:t xml:space="preserve">, et al. </w:t>
      </w:r>
      <w:r>
        <w:rPr>
          <w:rFonts w:hint="eastAsia"/>
          <w:noProof/>
        </w:rPr>
        <w:t>深圳新型社区首诊制实施效果分析与思考</w:t>
      </w:r>
      <w:r>
        <w:rPr>
          <w:rFonts w:hint="eastAsia"/>
          <w:noProof/>
        </w:rPr>
        <w:t xml:space="preserve"> [J]. </w:t>
      </w:r>
      <w:r>
        <w:rPr>
          <w:rFonts w:hint="eastAsia"/>
          <w:noProof/>
        </w:rPr>
        <w:t>中国全科医学</w:t>
      </w:r>
      <w:r>
        <w:rPr>
          <w:rFonts w:hint="eastAsia"/>
          <w:noProof/>
        </w:rPr>
        <w:t>, 2009, 12(2): 202-3.</w:t>
      </w:r>
      <w:bookmarkEnd w:id="54"/>
    </w:p>
    <w:p w14:paraId="2831BF12" w14:textId="77777777" w:rsidR="00174A38" w:rsidRDefault="00174A38" w:rsidP="00777BB5">
      <w:pPr>
        <w:spacing w:line="240" w:lineRule="auto"/>
        <w:ind w:left="240" w:hangingChars="100" w:hanging="240"/>
        <w:rPr>
          <w:noProof/>
        </w:rPr>
      </w:pPr>
      <w:bookmarkStart w:id="55" w:name="_ENREF_6"/>
      <w:r>
        <w:rPr>
          <w:rFonts w:hint="eastAsia"/>
          <w:noProof/>
        </w:rPr>
        <w:t>[6]</w:t>
      </w:r>
      <w:r>
        <w:rPr>
          <w:rFonts w:hint="eastAsia"/>
          <w:noProof/>
        </w:rPr>
        <w:tab/>
      </w:r>
      <w:r>
        <w:rPr>
          <w:rFonts w:hint="eastAsia"/>
          <w:noProof/>
        </w:rPr>
        <w:t>田翠环</w:t>
      </w:r>
      <w:r>
        <w:rPr>
          <w:rFonts w:hint="eastAsia"/>
          <w:noProof/>
        </w:rPr>
        <w:t xml:space="preserve">, </w:t>
      </w:r>
      <w:r>
        <w:rPr>
          <w:rFonts w:hint="eastAsia"/>
          <w:noProof/>
        </w:rPr>
        <w:t>胡燕生</w:t>
      </w:r>
      <w:r>
        <w:rPr>
          <w:rFonts w:hint="eastAsia"/>
          <w:noProof/>
        </w:rPr>
        <w:t xml:space="preserve">. </w:t>
      </w:r>
      <w:r>
        <w:rPr>
          <w:rFonts w:hint="eastAsia"/>
          <w:noProof/>
        </w:rPr>
        <w:t>电子病案信息与社区医疗共享</w:t>
      </w:r>
      <w:r>
        <w:rPr>
          <w:rFonts w:hint="eastAsia"/>
          <w:noProof/>
        </w:rPr>
        <w:t xml:space="preserve"> [J]. </w:t>
      </w:r>
      <w:r>
        <w:rPr>
          <w:rFonts w:hint="eastAsia"/>
          <w:noProof/>
        </w:rPr>
        <w:t>中国病案</w:t>
      </w:r>
      <w:r>
        <w:rPr>
          <w:rFonts w:hint="eastAsia"/>
          <w:noProof/>
        </w:rPr>
        <w:t>, 2011, 12(6): 48-.</w:t>
      </w:r>
      <w:bookmarkEnd w:id="55"/>
    </w:p>
    <w:p w14:paraId="177BD2C2" w14:textId="77777777" w:rsidR="00174A38" w:rsidRDefault="00174A38" w:rsidP="00777BB5">
      <w:pPr>
        <w:spacing w:line="240" w:lineRule="auto"/>
        <w:ind w:left="240" w:hangingChars="100" w:hanging="240"/>
        <w:rPr>
          <w:noProof/>
        </w:rPr>
      </w:pPr>
      <w:bookmarkStart w:id="56" w:name="_ENREF_7"/>
      <w:r>
        <w:rPr>
          <w:rFonts w:hint="eastAsia"/>
          <w:noProof/>
        </w:rPr>
        <w:t>[7]</w:t>
      </w:r>
      <w:r>
        <w:rPr>
          <w:rFonts w:hint="eastAsia"/>
          <w:noProof/>
        </w:rPr>
        <w:tab/>
      </w:r>
      <w:r>
        <w:rPr>
          <w:rFonts w:hint="eastAsia"/>
          <w:noProof/>
        </w:rPr>
        <w:t>祝丽玲</w:t>
      </w:r>
      <w:r>
        <w:rPr>
          <w:rFonts w:hint="eastAsia"/>
          <w:noProof/>
        </w:rPr>
        <w:t xml:space="preserve">, </w:t>
      </w:r>
      <w:r>
        <w:rPr>
          <w:rFonts w:hint="eastAsia"/>
          <w:noProof/>
        </w:rPr>
        <w:t>张艺潆</w:t>
      </w:r>
      <w:r>
        <w:rPr>
          <w:rFonts w:hint="eastAsia"/>
          <w:noProof/>
        </w:rPr>
        <w:t xml:space="preserve">, </w:t>
      </w:r>
      <w:r>
        <w:rPr>
          <w:rFonts w:hint="eastAsia"/>
          <w:noProof/>
        </w:rPr>
        <w:t>王佐卿</w:t>
      </w:r>
      <w:r>
        <w:rPr>
          <w:rFonts w:hint="eastAsia"/>
          <w:noProof/>
        </w:rPr>
        <w:t xml:space="preserve">, et al. </w:t>
      </w:r>
      <w:r>
        <w:rPr>
          <w:rFonts w:hint="eastAsia"/>
          <w:noProof/>
        </w:rPr>
        <w:t>国外全科医学教育模式对我国的启示</w:t>
      </w:r>
      <w:r>
        <w:rPr>
          <w:rFonts w:hint="eastAsia"/>
          <w:noProof/>
        </w:rPr>
        <w:t xml:space="preserve"> [J] [J]. </w:t>
      </w:r>
      <w:r>
        <w:rPr>
          <w:rFonts w:hint="eastAsia"/>
          <w:noProof/>
        </w:rPr>
        <w:t>中国医院管理</w:t>
      </w:r>
      <w:r>
        <w:rPr>
          <w:rFonts w:hint="eastAsia"/>
          <w:noProof/>
        </w:rPr>
        <w:t>, 2012, 32(3): 69-70.</w:t>
      </w:r>
      <w:bookmarkEnd w:id="56"/>
    </w:p>
    <w:p w14:paraId="04511F51" w14:textId="77777777" w:rsidR="00174A38" w:rsidRDefault="00174A38" w:rsidP="00777BB5">
      <w:pPr>
        <w:spacing w:line="240" w:lineRule="auto"/>
        <w:ind w:left="240" w:hangingChars="100" w:hanging="240"/>
        <w:rPr>
          <w:noProof/>
        </w:rPr>
      </w:pPr>
      <w:bookmarkStart w:id="57" w:name="_ENREF_8"/>
      <w:r>
        <w:rPr>
          <w:rFonts w:hint="eastAsia"/>
          <w:noProof/>
        </w:rPr>
        <w:t>[8]</w:t>
      </w:r>
      <w:r>
        <w:rPr>
          <w:rFonts w:hint="eastAsia"/>
          <w:noProof/>
        </w:rPr>
        <w:tab/>
      </w:r>
      <w:r>
        <w:rPr>
          <w:rFonts w:hint="eastAsia"/>
          <w:noProof/>
        </w:rPr>
        <w:t>关昕</w:t>
      </w:r>
      <w:r>
        <w:rPr>
          <w:rFonts w:hint="eastAsia"/>
          <w:noProof/>
        </w:rPr>
        <w:t xml:space="preserve">. </w:t>
      </w:r>
      <w:r>
        <w:rPr>
          <w:rFonts w:hint="eastAsia"/>
          <w:noProof/>
        </w:rPr>
        <w:t>国外医疗机构间转诊模式及借鉴</w:t>
      </w:r>
      <w:r>
        <w:rPr>
          <w:rFonts w:hint="eastAsia"/>
          <w:noProof/>
        </w:rPr>
        <w:t xml:space="preserve"> [J]. </w:t>
      </w:r>
      <w:r>
        <w:rPr>
          <w:rFonts w:hint="eastAsia"/>
          <w:noProof/>
        </w:rPr>
        <w:t>国外医学</w:t>
      </w:r>
      <w:r>
        <w:rPr>
          <w:rFonts w:hint="eastAsia"/>
          <w:noProof/>
        </w:rPr>
        <w:t xml:space="preserve">, 2009, </w:t>
      </w:r>
      <w:bookmarkEnd w:id="57"/>
    </w:p>
    <w:p w14:paraId="372B1ACD" w14:textId="77777777" w:rsidR="00174A38" w:rsidRDefault="00174A38" w:rsidP="00777BB5">
      <w:pPr>
        <w:spacing w:line="240" w:lineRule="auto"/>
        <w:ind w:left="240" w:hangingChars="100" w:hanging="240"/>
        <w:rPr>
          <w:noProof/>
        </w:rPr>
      </w:pPr>
      <w:bookmarkStart w:id="58" w:name="_ENREF_9"/>
      <w:r>
        <w:rPr>
          <w:rFonts w:hint="eastAsia"/>
          <w:noProof/>
        </w:rPr>
        <w:t>[9]</w:t>
      </w:r>
      <w:r>
        <w:rPr>
          <w:rFonts w:hint="eastAsia"/>
          <w:noProof/>
        </w:rPr>
        <w:tab/>
      </w:r>
      <w:r>
        <w:rPr>
          <w:rFonts w:hint="eastAsia"/>
          <w:noProof/>
        </w:rPr>
        <w:t>胡丹</w:t>
      </w:r>
      <w:r>
        <w:rPr>
          <w:rFonts w:hint="eastAsia"/>
          <w:noProof/>
        </w:rPr>
        <w:t xml:space="preserve">. </w:t>
      </w:r>
      <w:r>
        <w:rPr>
          <w:rFonts w:hint="eastAsia"/>
          <w:noProof/>
        </w:rPr>
        <w:t>中外全科医学教育模式的比较与分析</w:t>
      </w:r>
      <w:r>
        <w:rPr>
          <w:rFonts w:hint="eastAsia"/>
          <w:noProof/>
        </w:rPr>
        <w:t xml:space="preserve"> [J]. </w:t>
      </w:r>
      <w:r>
        <w:rPr>
          <w:rFonts w:hint="eastAsia"/>
          <w:noProof/>
        </w:rPr>
        <w:t>九江学院学报</w:t>
      </w:r>
      <w:r>
        <w:rPr>
          <w:rFonts w:hint="eastAsia"/>
          <w:noProof/>
        </w:rPr>
        <w:t xml:space="preserve"> (</w:t>
      </w:r>
      <w:r>
        <w:rPr>
          <w:rFonts w:hint="eastAsia"/>
          <w:noProof/>
        </w:rPr>
        <w:t>自然科学版</w:t>
      </w:r>
      <w:r>
        <w:rPr>
          <w:rFonts w:hint="eastAsia"/>
          <w:noProof/>
        </w:rPr>
        <w:t>), 2011, 1(91-4.</w:t>
      </w:r>
      <w:bookmarkEnd w:id="58"/>
    </w:p>
    <w:p w14:paraId="0BB0030B" w14:textId="77777777" w:rsidR="00174A38" w:rsidRDefault="00174A38" w:rsidP="00777BB5">
      <w:pPr>
        <w:spacing w:line="240" w:lineRule="auto"/>
        <w:ind w:left="240" w:hangingChars="100" w:hanging="240"/>
        <w:rPr>
          <w:noProof/>
        </w:rPr>
      </w:pPr>
      <w:bookmarkStart w:id="59" w:name="_ENREF_10"/>
      <w:r>
        <w:rPr>
          <w:noProof/>
        </w:rPr>
        <w:t>[10]</w:t>
      </w:r>
      <w:r>
        <w:rPr>
          <w:noProof/>
        </w:rPr>
        <w:tab/>
        <w:t>JOHNSTON M E, LANGTON K B, HAYNES R B, et al. Effects of computer-based clinical decision support systems on clinician performance and patient outcome: a critical appraisal of research [J]. Annals of internal medicine, 1994, 120(2): 135-42.</w:t>
      </w:r>
      <w:bookmarkEnd w:id="59"/>
    </w:p>
    <w:p w14:paraId="7A7164EE" w14:textId="77777777" w:rsidR="00174A38" w:rsidRDefault="00174A38" w:rsidP="00777BB5">
      <w:pPr>
        <w:spacing w:line="240" w:lineRule="auto"/>
        <w:ind w:left="240" w:hangingChars="100" w:hanging="240"/>
        <w:rPr>
          <w:noProof/>
        </w:rPr>
      </w:pPr>
      <w:bookmarkStart w:id="60" w:name="_ENREF_11"/>
      <w:r>
        <w:rPr>
          <w:noProof/>
        </w:rPr>
        <w:t>[11]</w:t>
      </w:r>
      <w:r>
        <w:rPr>
          <w:noProof/>
        </w:rPr>
        <w:tab/>
        <w:t>HUNT D L, HAYNES R B, HANNA S E, et al. Effects of computer-based clinical decision support systems on physician performance and patient outcomes [J]. JAMA: the journal of the American Medical Association, 1998, 280(15): 1339-46.</w:t>
      </w:r>
      <w:bookmarkEnd w:id="60"/>
    </w:p>
    <w:p w14:paraId="6B39F78B" w14:textId="77777777" w:rsidR="00174A38" w:rsidRDefault="00174A38" w:rsidP="00777BB5">
      <w:pPr>
        <w:spacing w:line="240" w:lineRule="auto"/>
        <w:ind w:left="240" w:hangingChars="100" w:hanging="240"/>
        <w:rPr>
          <w:noProof/>
        </w:rPr>
      </w:pPr>
      <w:bookmarkStart w:id="61" w:name="_ENREF_12"/>
      <w:r>
        <w:rPr>
          <w:noProof/>
        </w:rPr>
        <w:t>[12]</w:t>
      </w:r>
      <w:r>
        <w:rPr>
          <w:noProof/>
        </w:rPr>
        <w:tab/>
        <w:t>KAWAMOTO K, HOULIHAN C A, BALAS E A, et al. Improving clinical practice using clinical decision support systems: a systematic review of trials to identify features critical to success [J]. Bmj, 2005, 330(7494): 765.</w:t>
      </w:r>
      <w:bookmarkEnd w:id="61"/>
    </w:p>
    <w:p w14:paraId="29DA7DB8" w14:textId="77777777" w:rsidR="00174A38" w:rsidRDefault="00174A38" w:rsidP="00777BB5">
      <w:pPr>
        <w:spacing w:line="240" w:lineRule="auto"/>
        <w:ind w:left="240" w:hangingChars="100" w:hanging="240"/>
        <w:rPr>
          <w:noProof/>
        </w:rPr>
      </w:pPr>
      <w:bookmarkStart w:id="62" w:name="_ENREF_13"/>
      <w:r>
        <w:rPr>
          <w:noProof/>
        </w:rPr>
        <w:t>[13]</w:t>
      </w:r>
      <w:r>
        <w:rPr>
          <w:noProof/>
        </w:rPr>
        <w:tab/>
        <w:t>GARG A X, ADHIKARI N K, MCDONALD H, et al. Effects of computerized clinical decision support systems on practitioner performance and patient outcomes [J]. JAMA: the journal of the American Medical Association, 2005, 293(10): 1223-38.</w:t>
      </w:r>
      <w:bookmarkEnd w:id="62"/>
    </w:p>
    <w:p w14:paraId="3E15B6D0" w14:textId="77777777" w:rsidR="00174A38" w:rsidRDefault="00174A38" w:rsidP="00777BB5">
      <w:pPr>
        <w:spacing w:line="240" w:lineRule="auto"/>
        <w:ind w:left="240" w:hangingChars="100" w:hanging="240"/>
        <w:rPr>
          <w:noProof/>
        </w:rPr>
      </w:pPr>
      <w:bookmarkStart w:id="63" w:name="_ENREF_14"/>
      <w:r>
        <w:rPr>
          <w:noProof/>
        </w:rPr>
        <w:t>[14]</w:t>
      </w:r>
      <w:r>
        <w:rPr>
          <w:noProof/>
        </w:rPr>
        <w:tab/>
        <w:t>MCCOY A B, MELTON G B, WRIGHT A, et al. Clinical Decision Support for Colon and Rectal Surgery: An Overview [J]. Clinics in Colon and Rectal Surgery, 2013, 26(01): 023-30.</w:t>
      </w:r>
      <w:bookmarkEnd w:id="63"/>
    </w:p>
    <w:p w14:paraId="62132187" w14:textId="77777777" w:rsidR="00174A38" w:rsidRDefault="00174A38" w:rsidP="00777BB5">
      <w:pPr>
        <w:spacing w:line="240" w:lineRule="auto"/>
        <w:ind w:left="240" w:hangingChars="100" w:hanging="240"/>
        <w:rPr>
          <w:noProof/>
        </w:rPr>
      </w:pPr>
      <w:bookmarkStart w:id="64" w:name="_ENREF_15"/>
      <w:r>
        <w:rPr>
          <w:noProof/>
        </w:rPr>
        <w:t>[15]</w:t>
      </w:r>
      <w:r>
        <w:rPr>
          <w:noProof/>
        </w:rPr>
        <w:tab/>
        <w:t>FRIEDMAN C P, ELSTEIN A S, WOLF F M, et al. Enhancement of clinicians' diagnostic reasoning by computer-based consultation [J]. JAMA: the journal of the American Medical Association, 1999, 282(19): 1851-6.</w:t>
      </w:r>
      <w:bookmarkEnd w:id="64"/>
    </w:p>
    <w:p w14:paraId="12FA1B53" w14:textId="77777777" w:rsidR="00174A38" w:rsidRDefault="00174A38" w:rsidP="00777BB5">
      <w:pPr>
        <w:spacing w:line="240" w:lineRule="auto"/>
        <w:ind w:left="240" w:hangingChars="100" w:hanging="240"/>
        <w:rPr>
          <w:noProof/>
        </w:rPr>
      </w:pPr>
      <w:bookmarkStart w:id="65" w:name="_ENREF_16"/>
      <w:r>
        <w:rPr>
          <w:noProof/>
        </w:rPr>
        <w:lastRenderedPageBreak/>
        <w:t>[16]</w:t>
      </w:r>
      <w:r>
        <w:rPr>
          <w:noProof/>
        </w:rPr>
        <w:tab/>
        <w:t>LINCOLN M J, TURNER C, HAUG P, et al. Iliad's role in the generalization of learning across a medical domain; proceedings of the Proceedings of the Annual Symposium on Computer Application in Medical Care, F, 1992 [C]. American Medical Informatics Association.</w:t>
      </w:r>
      <w:bookmarkEnd w:id="65"/>
    </w:p>
    <w:p w14:paraId="1FF70C7B" w14:textId="77777777" w:rsidR="00174A38" w:rsidRDefault="00174A38" w:rsidP="00777BB5">
      <w:pPr>
        <w:spacing w:line="240" w:lineRule="auto"/>
        <w:ind w:left="240" w:hangingChars="100" w:hanging="240"/>
        <w:rPr>
          <w:noProof/>
        </w:rPr>
      </w:pPr>
      <w:bookmarkStart w:id="66" w:name="_ENREF_17"/>
      <w:r>
        <w:rPr>
          <w:noProof/>
        </w:rPr>
        <w:t>[17]</w:t>
      </w:r>
      <w:r>
        <w:rPr>
          <w:noProof/>
        </w:rPr>
        <w:tab/>
        <w:t>OSHEROFF J A, TEICH J M, MIDDLETON B, et al. A roadmap for national action on clinical decision support [J]. Journal of the American medical informatics association, 2007, 14(2): 141-5.</w:t>
      </w:r>
      <w:bookmarkEnd w:id="66"/>
    </w:p>
    <w:p w14:paraId="63A68F8A" w14:textId="77777777" w:rsidR="00174A38" w:rsidRDefault="00174A38" w:rsidP="00777BB5">
      <w:pPr>
        <w:spacing w:line="240" w:lineRule="auto"/>
        <w:ind w:left="240" w:hangingChars="100" w:hanging="240"/>
        <w:rPr>
          <w:noProof/>
        </w:rPr>
      </w:pPr>
      <w:bookmarkStart w:id="67" w:name="_ENREF_18"/>
      <w:r>
        <w:rPr>
          <w:noProof/>
        </w:rPr>
        <w:t>[18]</w:t>
      </w:r>
      <w:r>
        <w:rPr>
          <w:noProof/>
        </w:rPr>
        <w:tab/>
        <w:t>STONEBRAKER M. SQL databases v. NoSQL databases [J]. Communications of the ACM, 2010, 53(4): 10-1.</w:t>
      </w:r>
      <w:bookmarkEnd w:id="67"/>
    </w:p>
    <w:p w14:paraId="07DD9E91" w14:textId="77777777" w:rsidR="00174A38" w:rsidRDefault="00174A38" w:rsidP="00777BB5">
      <w:pPr>
        <w:spacing w:line="240" w:lineRule="auto"/>
        <w:ind w:left="240" w:hangingChars="100" w:hanging="240"/>
        <w:rPr>
          <w:noProof/>
        </w:rPr>
      </w:pPr>
      <w:bookmarkStart w:id="68" w:name="_ENREF_19"/>
      <w:r>
        <w:rPr>
          <w:noProof/>
        </w:rPr>
        <w:t>[19]</w:t>
      </w:r>
      <w:r>
        <w:rPr>
          <w:noProof/>
        </w:rPr>
        <w:tab/>
        <w:t>PRITCHETT D. Base: An acid alternative [J]. Queue, 2008, 6(3): 48-55.</w:t>
      </w:r>
      <w:bookmarkEnd w:id="68"/>
    </w:p>
    <w:p w14:paraId="5C18D6B3" w14:textId="77777777" w:rsidR="00174A38" w:rsidRDefault="00174A38" w:rsidP="00777BB5">
      <w:pPr>
        <w:spacing w:line="240" w:lineRule="auto"/>
        <w:ind w:left="240" w:hangingChars="100" w:hanging="240"/>
        <w:rPr>
          <w:noProof/>
        </w:rPr>
      </w:pPr>
      <w:bookmarkStart w:id="69" w:name="_ENREF_20"/>
      <w:r>
        <w:rPr>
          <w:rFonts w:hint="eastAsia"/>
          <w:noProof/>
        </w:rPr>
        <w:t>[20]</w:t>
      </w:r>
      <w:r>
        <w:rPr>
          <w:rFonts w:hint="eastAsia"/>
          <w:noProof/>
        </w:rPr>
        <w:tab/>
      </w:r>
      <w:r>
        <w:rPr>
          <w:rFonts w:hint="eastAsia"/>
          <w:noProof/>
        </w:rPr>
        <w:t>殷琳</w:t>
      </w:r>
      <w:r>
        <w:rPr>
          <w:rFonts w:hint="eastAsia"/>
          <w:noProof/>
        </w:rPr>
        <w:t xml:space="preserve">. </w:t>
      </w:r>
      <w:r>
        <w:rPr>
          <w:rFonts w:hint="eastAsia"/>
          <w:noProof/>
        </w:rPr>
        <w:t>一种所见即所得的结构化医疗文档系统设计与开发</w:t>
      </w:r>
      <w:r>
        <w:rPr>
          <w:rFonts w:hint="eastAsia"/>
          <w:noProof/>
        </w:rPr>
        <w:t xml:space="preserve"> [D]; </w:t>
      </w:r>
      <w:r>
        <w:rPr>
          <w:rFonts w:hint="eastAsia"/>
          <w:noProof/>
        </w:rPr>
        <w:t>浙江大学</w:t>
      </w:r>
      <w:r>
        <w:rPr>
          <w:rFonts w:hint="eastAsia"/>
          <w:noProof/>
        </w:rPr>
        <w:t>, 2013.</w:t>
      </w:r>
      <w:bookmarkEnd w:id="69"/>
    </w:p>
    <w:p w14:paraId="3FF16971" w14:textId="77777777" w:rsidR="00174A38" w:rsidRDefault="00174A38" w:rsidP="00777BB5">
      <w:pPr>
        <w:spacing w:line="240" w:lineRule="auto"/>
        <w:ind w:left="240" w:hangingChars="100" w:hanging="240"/>
        <w:rPr>
          <w:noProof/>
        </w:rPr>
      </w:pPr>
      <w:bookmarkStart w:id="70" w:name="_ENREF_21"/>
      <w:r>
        <w:rPr>
          <w:noProof/>
        </w:rPr>
        <w:t>[21]</w:t>
      </w:r>
      <w:r>
        <w:rPr>
          <w:noProof/>
        </w:rPr>
        <w:tab/>
        <w:t>QJYONG.</w:t>
      </w:r>
      <w:bookmarkEnd w:id="70"/>
    </w:p>
    <w:p w14:paraId="2B66FAC7" w14:textId="77777777" w:rsidR="00174A38" w:rsidRDefault="00174A38" w:rsidP="00777BB5">
      <w:pPr>
        <w:spacing w:line="240" w:lineRule="auto"/>
        <w:ind w:left="240" w:hangingChars="100" w:hanging="240"/>
        <w:rPr>
          <w:noProof/>
        </w:rPr>
      </w:pPr>
      <w:bookmarkStart w:id="71" w:name="_ENREF_22"/>
      <w:r>
        <w:rPr>
          <w:noProof/>
        </w:rPr>
        <w:t>[22]</w:t>
      </w:r>
      <w:r>
        <w:rPr>
          <w:noProof/>
        </w:rPr>
        <w:tab/>
        <w:t>MELL P, GRANCE T. The NIST definition of cloud computing. National Institute of Standards and Technology [J]. Information Technology Laboratory, Version, 2009, 15(10.07): 2009.</w:t>
      </w:r>
      <w:bookmarkEnd w:id="71"/>
    </w:p>
    <w:p w14:paraId="28AF7F42" w14:textId="77777777" w:rsidR="00174A38" w:rsidRDefault="00174A38" w:rsidP="00777BB5">
      <w:pPr>
        <w:spacing w:line="240" w:lineRule="auto"/>
        <w:ind w:left="240" w:hangingChars="100" w:hanging="240"/>
        <w:rPr>
          <w:noProof/>
        </w:rPr>
      </w:pPr>
      <w:bookmarkStart w:id="72" w:name="_ENREF_23"/>
      <w:r>
        <w:rPr>
          <w:rFonts w:hint="eastAsia"/>
          <w:noProof/>
        </w:rPr>
        <w:t>[23]</w:t>
      </w:r>
      <w:r>
        <w:rPr>
          <w:rFonts w:hint="eastAsia"/>
          <w:noProof/>
        </w:rPr>
        <w:tab/>
        <w:t>10GEN. MongoDB</w:t>
      </w:r>
      <w:r>
        <w:rPr>
          <w:rFonts w:hint="eastAsia"/>
          <w:noProof/>
        </w:rPr>
        <w:t>官方网站</w:t>
      </w:r>
      <w:r>
        <w:rPr>
          <w:rFonts w:hint="eastAsia"/>
          <w:noProof/>
        </w:rPr>
        <w:t xml:space="preserve"> [M].</w:t>
      </w:r>
      <w:bookmarkEnd w:id="72"/>
    </w:p>
    <w:p w14:paraId="6FB1CE15" w14:textId="77777777" w:rsidR="00174A38" w:rsidRDefault="00174A38" w:rsidP="00777BB5">
      <w:pPr>
        <w:spacing w:line="240" w:lineRule="auto"/>
        <w:ind w:left="240" w:hangingChars="100" w:hanging="240"/>
        <w:rPr>
          <w:noProof/>
        </w:rPr>
      </w:pPr>
      <w:bookmarkStart w:id="73" w:name="_ENREF_24"/>
      <w:r>
        <w:rPr>
          <w:noProof/>
        </w:rPr>
        <w:t>[24]</w:t>
      </w:r>
      <w:r>
        <w:rPr>
          <w:noProof/>
        </w:rPr>
        <w:tab/>
        <w:t>YU</w:t>
      </w:r>
      <w:r>
        <w:rPr>
          <w:rFonts w:hint="eastAsia"/>
          <w:noProof/>
        </w:rPr>
        <w:t xml:space="preserve"> S, LIU R, ZHAO G, et al. The Prevalence and Burden of Primary Headaches in China: A Population</w:t>
      </w:r>
      <w:r>
        <w:rPr>
          <w:rFonts w:hint="eastAsia"/>
          <w:noProof/>
        </w:rPr>
        <w:t>‐</w:t>
      </w:r>
      <w:r>
        <w:rPr>
          <w:rFonts w:hint="eastAsia"/>
          <w:noProof/>
        </w:rPr>
        <w:t>Based Door</w:t>
      </w:r>
      <w:r>
        <w:rPr>
          <w:rFonts w:hint="eastAsia"/>
          <w:noProof/>
        </w:rPr>
        <w:t>‐</w:t>
      </w:r>
      <w:r>
        <w:rPr>
          <w:rFonts w:hint="eastAsia"/>
          <w:noProof/>
        </w:rPr>
        <w:t>to</w:t>
      </w:r>
      <w:r>
        <w:rPr>
          <w:rFonts w:hint="eastAsia"/>
          <w:noProof/>
        </w:rPr>
        <w:t>‐</w:t>
      </w:r>
      <w:r>
        <w:rPr>
          <w:rFonts w:hint="eastAsia"/>
          <w:noProof/>
        </w:rPr>
        <w:t>Door Survey [J]. Headache: The Journal of Head and Face Pain, 2012, 52(4): 582-91.</w:t>
      </w:r>
      <w:bookmarkEnd w:id="73"/>
    </w:p>
    <w:p w14:paraId="133BE3EF" w14:textId="77777777" w:rsidR="00174A38" w:rsidRDefault="00174A38" w:rsidP="00777BB5">
      <w:pPr>
        <w:spacing w:line="240" w:lineRule="auto"/>
        <w:ind w:left="240" w:hangingChars="100" w:hanging="240"/>
        <w:rPr>
          <w:noProof/>
        </w:rPr>
      </w:pPr>
      <w:bookmarkStart w:id="74" w:name="_ENREF_25"/>
      <w:r>
        <w:rPr>
          <w:noProof/>
        </w:rPr>
        <w:t>[25]</w:t>
      </w:r>
      <w:r>
        <w:rPr>
          <w:noProof/>
        </w:rPr>
        <w:tab/>
        <w:t>WANG Y, ZHOU J, FAN X, et al. Classification and clinical features of headache patients: an outpatient clinic study from China [J]. The journal of headache and pain, 2011, 12(5): 561-7.</w:t>
      </w:r>
      <w:bookmarkEnd w:id="74"/>
    </w:p>
    <w:p w14:paraId="7BA3F54D" w14:textId="77777777" w:rsidR="00174A38" w:rsidRDefault="00174A38" w:rsidP="00777BB5">
      <w:pPr>
        <w:spacing w:line="240" w:lineRule="auto"/>
        <w:ind w:left="240" w:hangingChars="100" w:hanging="240"/>
        <w:rPr>
          <w:noProof/>
        </w:rPr>
      </w:pPr>
      <w:bookmarkStart w:id="75" w:name="_ENREF_26"/>
      <w:r>
        <w:rPr>
          <w:noProof/>
        </w:rPr>
        <w:t>[26]</w:t>
      </w:r>
      <w:r>
        <w:rPr>
          <w:noProof/>
        </w:rPr>
        <w:tab/>
        <w:t>OLESEN J, STEINER T. The International classification of headache disorders, 2nd edn (ICDH-II) [J]. Journal of Neurology, Neurosurgery &amp; Psychiatry, 2004, 75(6): 808-11.</w:t>
      </w:r>
      <w:bookmarkEnd w:id="75"/>
    </w:p>
    <w:p w14:paraId="5C0694FD" w14:textId="77777777" w:rsidR="00174A38" w:rsidRDefault="00174A38" w:rsidP="00777BB5">
      <w:pPr>
        <w:spacing w:line="240" w:lineRule="auto"/>
        <w:ind w:left="240" w:hangingChars="100" w:hanging="240"/>
        <w:rPr>
          <w:noProof/>
        </w:rPr>
      </w:pPr>
      <w:bookmarkStart w:id="76" w:name="_ENREF_27"/>
      <w:r>
        <w:rPr>
          <w:noProof/>
        </w:rPr>
        <w:t>[27]</w:t>
      </w:r>
      <w:r>
        <w:rPr>
          <w:noProof/>
        </w:rPr>
        <w:tab/>
        <w:t>TU S W, CAMPBELL J R, GLASGOW J, et al. The SAGE Guideline Model: achievements and overview [J]. Journal of the American medical informatics association, 2007, 14(5): 589-98.</w:t>
      </w:r>
      <w:bookmarkEnd w:id="76"/>
    </w:p>
    <w:p w14:paraId="038E9E3B" w14:textId="77777777" w:rsidR="00174A38" w:rsidRDefault="00174A38" w:rsidP="00777BB5">
      <w:pPr>
        <w:spacing w:line="240" w:lineRule="auto"/>
        <w:ind w:left="240" w:hangingChars="100" w:hanging="240"/>
        <w:rPr>
          <w:noProof/>
        </w:rPr>
      </w:pPr>
      <w:bookmarkStart w:id="77" w:name="_ENREF_28"/>
      <w:r>
        <w:rPr>
          <w:noProof/>
        </w:rPr>
        <w:t>[28]</w:t>
      </w:r>
      <w:r>
        <w:rPr>
          <w:noProof/>
        </w:rPr>
        <w:tab/>
        <w:t>SHANKAR R D, TU S W, MUSEN M A. Use of protege-2000 to encode clinical guidelines; proceedings of the Proc AMIA Annual Symposium, F, 2002 [C].</w:t>
      </w:r>
      <w:bookmarkEnd w:id="77"/>
    </w:p>
    <w:p w14:paraId="1158FBA1" w14:textId="77777777" w:rsidR="00174A38" w:rsidRDefault="00174A38" w:rsidP="00777BB5">
      <w:pPr>
        <w:spacing w:line="240" w:lineRule="auto"/>
        <w:ind w:left="240" w:hangingChars="100" w:hanging="240"/>
        <w:rPr>
          <w:noProof/>
        </w:rPr>
      </w:pPr>
      <w:bookmarkStart w:id="78" w:name="_ENREF_29"/>
      <w:r>
        <w:rPr>
          <w:noProof/>
        </w:rPr>
        <w:t>[29]</w:t>
      </w:r>
      <w:r>
        <w:rPr>
          <w:noProof/>
        </w:rPr>
        <w:tab/>
        <w:t>WU B, LU X, DUAN H. An Automatic Knowledge Acquisition Mechanism for Independent Inference Engine Module of CDSS; proceedings of the Bioinformatics and Biomedical Engineering, 2008 ICBBE 2008 The 2nd International Conference on, F, 2008 [C]. IEEE.</w:t>
      </w:r>
      <w:bookmarkEnd w:id="78"/>
    </w:p>
    <w:p w14:paraId="1DB9F9D3" w14:textId="77777777" w:rsidR="00174A38" w:rsidRDefault="00174A38" w:rsidP="00777BB5">
      <w:pPr>
        <w:spacing w:line="240" w:lineRule="auto"/>
        <w:ind w:left="240" w:hangingChars="100" w:hanging="240"/>
        <w:rPr>
          <w:noProof/>
        </w:rPr>
      </w:pPr>
      <w:bookmarkStart w:id="79" w:name="_ENREF_30"/>
      <w:r>
        <w:rPr>
          <w:noProof/>
        </w:rPr>
        <w:t>[30]</w:t>
      </w:r>
      <w:r>
        <w:rPr>
          <w:noProof/>
        </w:rPr>
        <w:tab/>
        <w:t>BELINSON H, MICHAELSON D M. Pathological Synergism Between Amyloid-β and Apolipoprotein E4–The Most Prevalent Yet Understudied Genetic Risk Factor for Alzheimer's Disease [J]. Journal of Alzheimer's Disease, 2009, 17(3): 469-81.</w:t>
      </w:r>
      <w:bookmarkEnd w:id="79"/>
    </w:p>
    <w:p w14:paraId="02B1DF2F" w14:textId="77777777" w:rsidR="00174A38" w:rsidRDefault="00174A38" w:rsidP="00777BB5">
      <w:pPr>
        <w:spacing w:line="240" w:lineRule="auto"/>
        <w:ind w:left="240" w:hangingChars="100" w:hanging="240"/>
        <w:rPr>
          <w:noProof/>
        </w:rPr>
      </w:pPr>
      <w:bookmarkStart w:id="80" w:name="_ENREF_31"/>
      <w:r>
        <w:rPr>
          <w:rFonts w:hint="eastAsia"/>
          <w:noProof/>
        </w:rPr>
        <w:t>[31]</w:t>
      </w:r>
      <w:r>
        <w:rPr>
          <w:rFonts w:hint="eastAsia"/>
          <w:noProof/>
        </w:rPr>
        <w:tab/>
      </w:r>
      <w:r>
        <w:rPr>
          <w:rFonts w:hint="eastAsia"/>
          <w:noProof/>
        </w:rPr>
        <w:t>侯文婧</w:t>
      </w:r>
      <w:r>
        <w:rPr>
          <w:rFonts w:hint="eastAsia"/>
          <w:noProof/>
        </w:rPr>
        <w:t xml:space="preserve">. </w:t>
      </w:r>
      <w:r>
        <w:rPr>
          <w:rFonts w:hint="eastAsia"/>
          <w:noProof/>
        </w:rPr>
        <w:t>全科医生认知功能评估量表在老年人阿尔兹海默症诊断中的应用</w:t>
      </w:r>
      <w:r>
        <w:rPr>
          <w:rFonts w:hint="eastAsia"/>
          <w:noProof/>
        </w:rPr>
        <w:t xml:space="preserve"> [J]. </w:t>
      </w:r>
      <w:r>
        <w:rPr>
          <w:rFonts w:hint="eastAsia"/>
          <w:noProof/>
        </w:rPr>
        <w:t>中国科技信息</w:t>
      </w:r>
      <w:r>
        <w:rPr>
          <w:rFonts w:hint="eastAsia"/>
          <w:noProof/>
        </w:rPr>
        <w:t>, 2013, 14): 158-.</w:t>
      </w:r>
      <w:bookmarkEnd w:id="80"/>
    </w:p>
    <w:p w14:paraId="7CCBC525" w14:textId="7E5E2171" w:rsidR="00730270" w:rsidRPr="00730270" w:rsidRDefault="00730270" w:rsidP="00777BB5">
      <w:pPr>
        <w:spacing w:line="240" w:lineRule="auto"/>
        <w:ind w:left="240" w:hangingChars="100" w:hanging="240"/>
      </w:pPr>
      <w:r>
        <w:rPr>
          <w:noProof/>
        </w:rPr>
        <w:fldChar w:fldCharType="end"/>
      </w:r>
    </w:p>
    <w:sectPr w:rsidR="00730270" w:rsidRPr="00730270" w:rsidSect="00FB0F55">
      <w:headerReference w:type="default" r:id="rId99"/>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5BFC95" w14:textId="77777777" w:rsidR="00510BAA" w:rsidRPr="0001295E" w:rsidRDefault="00510BAA" w:rsidP="0001295E">
      <w:pPr>
        <w:pStyle w:val="a4"/>
        <w:ind w:firstLineChars="0" w:firstLine="0"/>
      </w:pPr>
    </w:p>
  </w:endnote>
  <w:endnote w:type="continuationSeparator" w:id="0">
    <w:p w14:paraId="49EBD9BF" w14:textId="77777777" w:rsidR="00510BAA" w:rsidRDefault="00510BAA" w:rsidP="009638E4">
      <w:pPr>
        <w:spacing w:line="240" w:lineRule="auto"/>
        <w:ind w:firstLineChars="0" w:firstLine="0"/>
      </w:pPr>
    </w:p>
  </w:endnote>
  <w:endnote w:type="continuationNotice" w:id="1">
    <w:p w14:paraId="30BB618A" w14:textId="77777777" w:rsidR="00510BAA" w:rsidRDefault="00510BAA"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86846" w14:textId="77777777" w:rsidR="0076028D" w:rsidRDefault="0076028D"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14:paraId="39EBC897" w14:textId="77777777" w:rsidR="0076028D" w:rsidRDefault="0076028D" w:rsidP="00120AB3">
        <w:pPr>
          <w:pStyle w:val="a4"/>
          <w:ind w:firstLine="360"/>
          <w:jc w:val="center"/>
        </w:pPr>
        <w:r>
          <w:fldChar w:fldCharType="begin"/>
        </w:r>
        <w:r>
          <w:instrText xml:space="preserve"> PAGE   \* MERGEFORMAT </w:instrText>
        </w:r>
        <w:r>
          <w:fldChar w:fldCharType="separate"/>
        </w:r>
        <w:r w:rsidRPr="0076028D">
          <w:rPr>
            <w:noProof/>
            <w:lang w:val="zh-CN"/>
          </w:rPr>
          <w:t>VI</w:t>
        </w:r>
        <w:r>
          <w:rPr>
            <w:noProof/>
            <w:lang w:val="zh-CN"/>
          </w:rPr>
          <w:fldChar w:fldCharType="end"/>
        </w:r>
      </w:p>
    </w:sdtContent>
  </w:sdt>
  <w:p w14:paraId="257B0A45" w14:textId="77777777" w:rsidR="0076028D" w:rsidRPr="00D16467" w:rsidRDefault="0076028D"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14:paraId="60A7149A" w14:textId="77777777" w:rsidR="0076028D" w:rsidRDefault="0076028D" w:rsidP="002D1265">
        <w:pPr>
          <w:pStyle w:val="a4"/>
          <w:ind w:firstLine="360"/>
          <w:jc w:val="center"/>
        </w:pPr>
        <w:r>
          <w:fldChar w:fldCharType="begin"/>
        </w:r>
        <w:r>
          <w:instrText xml:space="preserve"> PAGE   \* MERGEFORMAT </w:instrText>
        </w:r>
        <w:r>
          <w:fldChar w:fldCharType="separate"/>
        </w:r>
        <w:r w:rsidR="00F21081" w:rsidRPr="00F21081">
          <w:rPr>
            <w:noProof/>
            <w:lang w:val="zh-CN"/>
          </w:rPr>
          <w:t>32</w:t>
        </w:r>
        <w:r>
          <w:rPr>
            <w:noProof/>
            <w:lang w:val="zh-CN"/>
          </w:rPr>
          <w:fldChar w:fldCharType="end"/>
        </w:r>
      </w:p>
    </w:sdtContent>
  </w:sdt>
  <w:p w14:paraId="04CE54EE" w14:textId="77777777" w:rsidR="0076028D" w:rsidRPr="00D16467" w:rsidRDefault="0076028D" w:rsidP="0033259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D2FAD" w14:textId="77777777" w:rsidR="0076028D" w:rsidRDefault="0076028D"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82A74" w14:textId="77777777" w:rsidR="0076028D" w:rsidRDefault="0076028D"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E2E72E" w14:textId="77777777" w:rsidR="0076028D" w:rsidRDefault="0076028D"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48A27F" w14:textId="77777777" w:rsidR="0076028D" w:rsidRDefault="0076028D"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F106A6" w14:textId="77777777" w:rsidR="0076028D" w:rsidRDefault="0076028D"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2E398" w14:textId="77777777" w:rsidR="0076028D" w:rsidRDefault="0076028D"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69FCE8" w14:textId="77777777" w:rsidR="0076028D" w:rsidRDefault="0076028D" w:rsidP="00120AB3">
    <w:pPr>
      <w:pStyle w:val="a4"/>
      <w:ind w:firstLine="360"/>
      <w:jc w:val="center"/>
    </w:pPr>
  </w:p>
  <w:p w14:paraId="47183A74" w14:textId="77777777" w:rsidR="0076028D" w:rsidRPr="00D16467" w:rsidRDefault="0076028D"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89199" w14:textId="77777777" w:rsidR="0076028D" w:rsidRDefault="0076028D"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7F2680" w14:textId="77777777" w:rsidR="00510BAA" w:rsidRDefault="00510BAA" w:rsidP="00FE2764">
      <w:pPr>
        <w:spacing w:line="240" w:lineRule="auto"/>
        <w:ind w:firstLine="480"/>
      </w:pPr>
      <w:r>
        <w:separator/>
      </w:r>
    </w:p>
  </w:footnote>
  <w:footnote w:type="continuationSeparator" w:id="0">
    <w:p w14:paraId="00FC923A" w14:textId="77777777" w:rsidR="00510BAA" w:rsidRDefault="00510BAA"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8502E2" w14:textId="77777777" w:rsidR="0076028D" w:rsidRDefault="0076028D"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35C47" w14:textId="77777777" w:rsidR="0076028D" w:rsidRDefault="0076028D"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1DD99" w14:textId="77777777" w:rsidR="0076028D" w:rsidRPr="00A841E5" w:rsidRDefault="0076028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3C07C" w14:textId="77777777" w:rsidR="0076028D" w:rsidRPr="00A841E5" w:rsidRDefault="0076028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E6F1E" w14:textId="77777777" w:rsidR="0076028D" w:rsidRPr="00A841E5" w:rsidRDefault="0076028D"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20769" w14:textId="77777777" w:rsidR="0076028D" w:rsidRPr="00A841E5" w:rsidRDefault="0076028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322AC" w14:textId="77777777" w:rsidR="0076028D" w:rsidRPr="00A841E5" w:rsidRDefault="0076028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9479D" w14:textId="77777777" w:rsidR="0076028D" w:rsidRPr="00A841E5" w:rsidRDefault="0076028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90833" w14:textId="77777777" w:rsidR="0076028D" w:rsidRPr="00A841E5" w:rsidRDefault="0076028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5AB29" w14:textId="77777777" w:rsidR="0076028D" w:rsidRPr="00A841E5" w:rsidRDefault="0076028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EF9FB" w14:textId="77777777" w:rsidR="0076028D" w:rsidRPr="00A841E5" w:rsidRDefault="0076028D"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A4B06" w14:textId="77777777" w:rsidR="0076028D" w:rsidRPr="004B0826" w:rsidRDefault="0076028D"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3BBF3" w14:textId="77777777" w:rsidR="0076028D" w:rsidRDefault="0076028D"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57ED96" w14:textId="77777777" w:rsidR="0076028D" w:rsidRDefault="0076028D"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319BB" w14:textId="77777777" w:rsidR="0076028D" w:rsidRDefault="0076028D"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47B90" w14:textId="77777777" w:rsidR="0076028D" w:rsidRDefault="0076028D"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5C6F5" w14:textId="77777777" w:rsidR="0076028D" w:rsidRPr="00101F1A" w:rsidRDefault="0076028D"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AE60" w14:textId="77777777" w:rsidR="0076028D" w:rsidRDefault="0076028D"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CABB" w14:textId="77777777" w:rsidR="0076028D" w:rsidRDefault="0076028D"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285CC94A"/>
    <w:lvl w:ilvl="0" w:tplc="96E65C4A">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4&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4AE"/>
    <w:rsid w:val="00014383"/>
    <w:rsid w:val="00014FF3"/>
    <w:rsid w:val="0001519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2AE2"/>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1016"/>
    <w:rsid w:val="0004256C"/>
    <w:rsid w:val="00042F61"/>
    <w:rsid w:val="00043EA2"/>
    <w:rsid w:val="00043EAB"/>
    <w:rsid w:val="000446AB"/>
    <w:rsid w:val="00044DA4"/>
    <w:rsid w:val="00045308"/>
    <w:rsid w:val="00045800"/>
    <w:rsid w:val="00045980"/>
    <w:rsid w:val="00045B1E"/>
    <w:rsid w:val="00045D40"/>
    <w:rsid w:val="000472CF"/>
    <w:rsid w:val="000474DA"/>
    <w:rsid w:val="00047F5B"/>
    <w:rsid w:val="0005053A"/>
    <w:rsid w:val="00051C81"/>
    <w:rsid w:val="0005232C"/>
    <w:rsid w:val="00052583"/>
    <w:rsid w:val="000529C9"/>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A7DE8"/>
    <w:rsid w:val="000B020A"/>
    <w:rsid w:val="000B09E4"/>
    <w:rsid w:val="000B0A82"/>
    <w:rsid w:val="000B0FD2"/>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5C04"/>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11F0"/>
    <w:rsid w:val="000E1696"/>
    <w:rsid w:val="000E1875"/>
    <w:rsid w:val="000E198F"/>
    <w:rsid w:val="000E2473"/>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F5E"/>
    <w:rsid w:val="000F076F"/>
    <w:rsid w:val="000F0881"/>
    <w:rsid w:val="000F2E5E"/>
    <w:rsid w:val="000F2F05"/>
    <w:rsid w:val="000F2F9A"/>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2B43"/>
    <w:rsid w:val="001133CF"/>
    <w:rsid w:val="001136E9"/>
    <w:rsid w:val="00113AC8"/>
    <w:rsid w:val="00113DF6"/>
    <w:rsid w:val="00114B47"/>
    <w:rsid w:val="0011549F"/>
    <w:rsid w:val="00115EFC"/>
    <w:rsid w:val="001161ED"/>
    <w:rsid w:val="00116432"/>
    <w:rsid w:val="00117659"/>
    <w:rsid w:val="00117DC4"/>
    <w:rsid w:val="00117FAB"/>
    <w:rsid w:val="00120AB3"/>
    <w:rsid w:val="0012146E"/>
    <w:rsid w:val="00122964"/>
    <w:rsid w:val="001229B1"/>
    <w:rsid w:val="00122DC7"/>
    <w:rsid w:val="00123F0C"/>
    <w:rsid w:val="00125A54"/>
    <w:rsid w:val="00125D00"/>
    <w:rsid w:val="001260CE"/>
    <w:rsid w:val="00126258"/>
    <w:rsid w:val="00126CE7"/>
    <w:rsid w:val="00126EC9"/>
    <w:rsid w:val="00127B89"/>
    <w:rsid w:val="0013053B"/>
    <w:rsid w:val="001315C6"/>
    <w:rsid w:val="00131982"/>
    <w:rsid w:val="0013268B"/>
    <w:rsid w:val="001328DE"/>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61BA"/>
    <w:rsid w:val="001471F4"/>
    <w:rsid w:val="00147A2C"/>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4E9"/>
    <w:rsid w:val="001638A0"/>
    <w:rsid w:val="001638A6"/>
    <w:rsid w:val="001642E1"/>
    <w:rsid w:val="00164670"/>
    <w:rsid w:val="00164BBC"/>
    <w:rsid w:val="00164C2E"/>
    <w:rsid w:val="00166B46"/>
    <w:rsid w:val="00166BAC"/>
    <w:rsid w:val="00166F3C"/>
    <w:rsid w:val="001673FC"/>
    <w:rsid w:val="001708BA"/>
    <w:rsid w:val="00171802"/>
    <w:rsid w:val="0017238E"/>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5DA"/>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578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776"/>
    <w:rsid w:val="00210CB9"/>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D30"/>
    <w:rsid w:val="00222EBF"/>
    <w:rsid w:val="00223B78"/>
    <w:rsid w:val="00223C8E"/>
    <w:rsid w:val="00223D08"/>
    <w:rsid w:val="00224328"/>
    <w:rsid w:val="0022478F"/>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7F0"/>
    <w:rsid w:val="00263D70"/>
    <w:rsid w:val="00265030"/>
    <w:rsid w:val="002658A5"/>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6C"/>
    <w:rsid w:val="002A2AD7"/>
    <w:rsid w:val="002A2F92"/>
    <w:rsid w:val="002A364B"/>
    <w:rsid w:val="002A39A5"/>
    <w:rsid w:val="002A5654"/>
    <w:rsid w:val="002A59BE"/>
    <w:rsid w:val="002A5D34"/>
    <w:rsid w:val="002A5D9E"/>
    <w:rsid w:val="002A6078"/>
    <w:rsid w:val="002B01B4"/>
    <w:rsid w:val="002B0A1E"/>
    <w:rsid w:val="002B168D"/>
    <w:rsid w:val="002B21B1"/>
    <w:rsid w:val="002B221D"/>
    <w:rsid w:val="002B3770"/>
    <w:rsid w:val="002B380B"/>
    <w:rsid w:val="002B464C"/>
    <w:rsid w:val="002B4A9E"/>
    <w:rsid w:val="002B4B14"/>
    <w:rsid w:val="002B53F5"/>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3479"/>
    <w:rsid w:val="002D3E8C"/>
    <w:rsid w:val="002D42B4"/>
    <w:rsid w:val="002D4EE2"/>
    <w:rsid w:val="002D4EF4"/>
    <w:rsid w:val="002D55AE"/>
    <w:rsid w:val="002D5D6B"/>
    <w:rsid w:val="002D62C8"/>
    <w:rsid w:val="002D6D17"/>
    <w:rsid w:val="002D7453"/>
    <w:rsid w:val="002E014E"/>
    <w:rsid w:val="002E0D02"/>
    <w:rsid w:val="002E141A"/>
    <w:rsid w:val="002E1F36"/>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6FC1"/>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0F7"/>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6DF5"/>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781"/>
    <w:rsid w:val="003838EE"/>
    <w:rsid w:val="0038455F"/>
    <w:rsid w:val="00385372"/>
    <w:rsid w:val="003872E7"/>
    <w:rsid w:val="003878CA"/>
    <w:rsid w:val="00390301"/>
    <w:rsid w:val="00390EC2"/>
    <w:rsid w:val="00391946"/>
    <w:rsid w:val="00391F63"/>
    <w:rsid w:val="00393E45"/>
    <w:rsid w:val="003941B7"/>
    <w:rsid w:val="00394598"/>
    <w:rsid w:val="003959D9"/>
    <w:rsid w:val="00396DF6"/>
    <w:rsid w:val="0039776D"/>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C52"/>
    <w:rsid w:val="003B0E71"/>
    <w:rsid w:val="003B10D4"/>
    <w:rsid w:val="003B1797"/>
    <w:rsid w:val="003B3AC8"/>
    <w:rsid w:val="003B40E3"/>
    <w:rsid w:val="003B48F1"/>
    <w:rsid w:val="003B4BE9"/>
    <w:rsid w:val="003B535B"/>
    <w:rsid w:val="003B5398"/>
    <w:rsid w:val="003B53EB"/>
    <w:rsid w:val="003B5730"/>
    <w:rsid w:val="003B5F02"/>
    <w:rsid w:val="003B6980"/>
    <w:rsid w:val="003B6C3F"/>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4E52"/>
    <w:rsid w:val="00407134"/>
    <w:rsid w:val="00407A4B"/>
    <w:rsid w:val="00407D08"/>
    <w:rsid w:val="00410631"/>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A57"/>
    <w:rsid w:val="00494F73"/>
    <w:rsid w:val="0049614C"/>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6D6C"/>
    <w:rsid w:val="004A7FA3"/>
    <w:rsid w:val="004B0A76"/>
    <w:rsid w:val="004B1030"/>
    <w:rsid w:val="004B1ADC"/>
    <w:rsid w:val="004B1C23"/>
    <w:rsid w:val="004B25B4"/>
    <w:rsid w:val="004B3090"/>
    <w:rsid w:val="004B34E4"/>
    <w:rsid w:val="004B3611"/>
    <w:rsid w:val="004B366E"/>
    <w:rsid w:val="004B57DD"/>
    <w:rsid w:val="004B5DEE"/>
    <w:rsid w:val="004B6505"/>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C7FDB"/>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14D9"/>
    <w:rsid w:val="004E28EF"/>
    <w:rsid w:val="004E3424"/>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67D"/>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BAA"/>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507"/>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CB7"/>
    <w:rsid w:val="0057340F"/>
    <w:rsid w:val="00573C3F"/>
    <w:rsid w:val="00575742"/>
    <w:rsid w:val="0057584B"/>
    <w:rsid w:val="00575A43"/>
    <w:rsid w:val="00576D57"/>
    <w:rsid w:val="005771B3"/>
    <w:rsid w:val="005776D3"/>
    <w:rsid w:val="005813F0"/>
    <w:rsid w:val="00581C16"/>
    <w:rsid w:val="00581C1A"/>
    <w:rsid w:val="005828E8"/>
    <w:rsid w:val="00582C40"/>
    <w:rsid w:val="00584A90"/>
    <w:rsid w:val="00585957"/>
    <w:rsid w:val="00586AF2"/>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090"/>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2B65"/>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D6B"/>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2A6"/>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351"/>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8059C"/>
    <w:rsid w:val="00680890"/>
    <w:rsid w:val="00680E12"/>
    <w:rsid w:val="00681172"/>
    <w:rsid w:val="00681216"/>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6C9C"/>
    <w:rsid w:val="006A788A"/>
    <w:rsid w:val="006B0551"/>
    <w:rsid w:val="006B0F83"/>
    <w:rsid w:val="006B25ED"/>
    <w:rsid w:val="006B370E"/>
    <w:rsid w:val="006B3849"/>
    <w:rsid w:val="006B4090"/>
    <w:rsid w:val="006B422C"/>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4703"/>
    <w:rsid w:val="006C53E8"/>
    <w:rsid w:val="006C5BAC"/>
    <w:rsid w:val="006C617F"/>
    <w:rsid w:val="006C6474"/>
    <w:rsid w:val="006C6818"/>
    <w:rsid w:val="006C7093"/>
    <w:rsid w:val="006C7E38"/>
    <w:rsid w:val="006D02BD"/>
    <w:rsid w:val="006D0DE2"/>
    <w:rsid w:val="006D1292"/>
    <w:rsid w:val="006D17B5"/>
    <w:rsid w:val="006D1DB8"/>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1757"/>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5736"/>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9C0"/>
    <w:rsid w:val="00722CD4"/>
    <w:rsid w:val="00722F58"/>
    <w:rsid w:val="007233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4DCD"/>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138"/>
    <w:rsid w:val="00750206"/>
    <w:rsid w:val="0075093A"/>
    <w:rsid w:val="0075187B"/>
    <w:rsid w:val="00751E13"/>
    <w:rsid w:val="007531E7"/>
    <w:rsid w:val="007556C8"/>
    <w:rsid w:val="00755F63"/>
    <w:rsid w:val="0075669A"/>
    <w:rsid w:val="00757AC1"/>
    <w:rsid w:val="0076028D"/>
    <w:rsid w:val="007605E5"/>
    <w:rsid w:val="00760F6F"/>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0FD0"/>
    <w:rsid w:val="007718D1"/>
    <w:rsid w:val="00772B43"/>
    <w:rsid w:val="00772C26"/>
    <w:rsid w:val="0077396E"/>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2940"/>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623"/>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6D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3BB6"/>
    <w:rsid w:val="007E3DBA"/>
    <w:rsid w:val="007E45CB"/>
    <w:rsid w:val="007E54EA"/>
    <w:rsid w:val="007E570C"/>
    <w:rsid w:val="007E5BBD"/>
    <w:rsid w:val="007E6E1D"/>
    <w:rsid w:val="007E6FB6"/>
    <w:rsid w:val="007E72FC"/>
    <w:rsid w:val="007E7799"/>
    <w:rsid w:val="007E7B95"/>
    <w:rsid w:val="007F1C4A"/>
    <w:rsid w:val="007F49B1"/>
    <w:rsid w:val="007F4D18"/>
    <w:rsid w:val="007F4E5D"/>
    <w:rsid w:val="007F4F0C"/>
    <w:rsid w:val="007F4F2E"/>
    <w:rsid w:val="007F50D9"/>
    <w:rsid w:val="007F52AA"/>
    <w:rsid w:val="007F5CD4"/>
    <w:rsid w:val="007F5DA3"/>
    <w:rsid w:val="007F7063"/>
    <w:rsid w:val="007F763C"/>
    <w:rsid w:val="007F778D"/>
    <w:rsid w:val="007F7A41"/>
    <w:rsid w:val="007F7DB5"/>
    <w:rsid w:val="007F7FF9"/>
    <w:rsid w:val="008009DF"/>
    <w:rsid w:val="00802C21"/>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3B8"/>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EC4"/>
    <w:rsid w:val="00871690"/>
    <w:rsid w:val="00871A5D"/>
    <w:rsid w:val="00872C11"/>
    <w:rsid w:val="00873ECD"/>
    <w:rsid w:val="00874413"/>
    <w:rsid w:val="00874AF1"/>
    <w:rsid w:val="00874C49"/>
    <w:rsid w:val="008757E8"/>
    <w:rsid w:val="00875A9E"/>
    <w:rsid w:val="00875C82"/>
    <w:rsid w:val="008762E9"/>
    <w:rsid w:val="00876314"/>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5DB"/>
    <w:rsid w:val="008A7A54"/>
    <w:rsid w:val="008A7B53"/>
    <w:rsid w:val="008B0706"/>
    <w:rsid w:val="008B0EF7"/>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DDB"/>
    <w:rsid w:val="008D5BE8"/>
    <w:rsid w:val="008D672C"/>
    <w:rsid w:val="008D69EB"/>
    <w:rsid w:val="008D6D32"/>
    <w:rsid w:val="008D716C"/>
    <w:rsid w:val="008D7C36"/>
    <w:rsid w:val="008E05EB"/>
    <w:rsid w:val="008E0F5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393"/>
    <w:rsid w:val="008F77FC"/>
    <w:rsid w:val="009005DA"/>
    <w:rsid w:val="009018FF"/>
    <w:rsid w:val="00901EBF"/>
    <w:rsid w:val="00901F74"/>
    <w:rsid w:val="00903304"/>
    <w:rsid w:val="009039E2"/>
    <w:rsid w:val="00903B50"/>
    <w:rsid w:val="00903F73"/>
    <w:rsid w:val="00907952"/>
    <w:rsid w:val="00907B3E"/>
    <w:rsid w:val="00907BDD"/>
    <w:rsid w:val="00907F99"/>
    <w:rsid w:val="00910025"/>
    <w:rsid w:val="009101B1"/>
    <w:rsid w:val="0091023B"/>
    <w:rsid w:val="0091064C"/>
    <w:rsid w:val="00911E44"/>
    <w:rsid w:val="0091394B"/>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0D4"/>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47C2A"/>
    <w:rsid w:val="009508B6"/>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F89"/>
    <w:rsid w:val="009667CA"/>
    <w:rsid w:val="00967663"/>
    <w:rsid w:val="009679FE"/>
    <w:rsid w:val="00967C8B"/>
    <w:rsid w:val="0097025D"/>
    <w:rsid w:val="0097076F"/>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7B"/>
    <w:rsid w:val="009956C1"/>
    <w:rsid w:val="00996445"/>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EC2"/>
    <w:rsid w:val="009B2703"/>
    <w:rsid w:val="009B2B5A"/>
    <w:rsid w:val="009B3515"/>
    <w:rsid w:val="009B4CE7"/>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482B"/>
    <w:rsid w:val="00A04F37"/>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C9D"/>
    <w:rsid w:val="00A77FB2"/>
    <w:rsid w:val="00A77FE4"/>
    <w:rsid w:val="00A81326"/>
    <w:rsid w:val="00A81762"/>
    <w:rsid w:val="00A81B17"/>
    <w:rsid w:val="00A81CC4"/>
    <w:rsid w:val="00A82F1D"/>
    <w:rsid w:val="00A8319E"/>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B16A3"/>
    <w:rsid w:val="00AB1802"/>
    <w:rsid w:val="00AB1BB1"/>
    <w:rsid w:val="00AB2A7B"/>
    <w:rsid w:val="00AB3A7D"/>
    <w:rsid w:val="00AB3D11"/>
    <w:rsid w:val="00AB4145"/>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5252"/>
    <w:rsid w:val="00AC5E64"/>
    <w:rsid w:val="00AC605F"/>
    <w:rsid w:val="00AC62E6"/>
    <w:rsid w:val="00AC664E"/>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59E"/>
    <w:rsid w:val="00AE1DEC"/>
    <w:rsid w:val="00AE28F4"/>
    <w:rsid w:val="00AE2B0A"/>
    <w:rsid w:val="00AE3169"/>
    <w:rsid w:val="00AE3311"/>
    <w:rsid w:val="00AE3437"/>
    <w:rsid w:val="00AE3F75"/>
    <w:rsid w:val="00AE5076"/>
    <w:rsid w:val="00AE50FE"/>
    <w:rsid w:val="00AE5557"/>
    <w:rsid w:val="00AE6417"/>
    <w:rsid w:val="00AE66CD"/>
    <w:rsid w:val="00AE6C35"/>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4F9"/>
    <w:rsid w:val="00B03547"/>
    <w:rsid w:val="00B03A06"/>
    <w:rsid w:val="00B043E6"/>
    <w:rsid w:val="00B04B09"/>
    <w:rsid w:val="00B04CE9"/>
    <w:rsid w:val="00B051E6"/>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48D8"/>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606D"/>
    <w:rsid w:val="00B46439"/>
    <w:rsid w:val="00B46A4C"/>
    <w:rsid w:val="00B46C0C"/>
    <w:rsid w:val="00B47A25"/>
    <w:rsid w:val="00B51AD1"/>
    <w:rsid w:val="00B533DA"/>
    <w:rsid w:val="00B54D7E"/>
    <w:rsid w:val="00B5642A"/>
    <w:rsid w:val="00B5659A"/>
    <w:rsid w:val="00B57326"/>
    <w:rsid w:val="00B57398"/>
    <w:rsid w:val="00B57688"/>
    <w:rsid w:val="00B5785B"/>
    <w:rsid w:val="00B64063"/>
    <w:rsid w:val="00B64420"/>
    <w:rsid w:val="00B6461A"/>
    <w:rsid w:val="00B64D86"/>
    <w:rsid w:val="00B65F1A"/>
    <w:rsid w:val="00B65F82"/>
    <w:rsid w:val="00B67872"/>
    <w:rsid w:val="00B70EC2"/>
    <w:rsid w:val="00B71627"/>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1665"/>
    <w:rsid w:val="00BA22E1"/>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02DF"/>
    <w:rsid w:val="00BC2280"/>
    <w:rsid w:val="00BC2E21"/>
    <w:rsid w:val="00BC3471"/>
    <w:rsid w:val="00BC4FAA"/>
    <w:rsid w:val="00BC5038"/>
    <w:rsid w:val="00BC5550"/>
    <w:rsid w:val="00BC5623"/>
    <w:rsid w:val="00BC6B13"/>
    <w:rsid w:val="00BC6E77"/>
    <w:rsid w:val="00BD0BDB"/>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1E6F"/>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6A"/>
    <w:rsid w:val="00C969CE"/>
    <w:rsid w:val="00C972BB"/>
    <w:rsid w:val="00CA01BF"/>
    <w:rsid w:val="00CA0452"/>
    <w:rsid w:val="00CA0E60"/>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559F"/>
    <w:rsid w:val="00CC6139"/>
    <w:rsid w:val="00CC71A1"/>
    <w:rsid w:val="00CC723A"/>
    <w:rsid w:val="00CC7318"/>
    <w:rsid w:val="00CD06C6"/>
    <w:rsid w:val="00CD12CD"/>
    <w:rsid w:val="00CD1661"/>
    <w:rsid w:val="00CD2083"/>
    <w:rsid w:val="00CD2F0D"/>
    <w:rsid w:val="00CD3750"/>
    <w:rsid w:val="00CD3FCA"/>
    <w:rsid w:val="00CD4A3D"/>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6E5"/>
    <w:rsid w:val="00D15767"/>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47FEA"/>
    <w:rsid w:val="00D50767"/>
    <w:rsid w:val="00D50D97"/>
    <w:rsid w:val="00D51172"/>
    <w:rsid w:val="00D515A9"/>
    <w:rsid w:val="00D52000"/>
    <w:rsid w:val="00D52117"/>
    <w:rsid w:val="00D52F56"/>
    <w:rsid w:val="00D53D85"/>
    <w:rsid w:val="00D54ED7"/>
    <w:rsid w:val="00D555BC"/>
    <w:rsid w:val="00D55693"/>
    <w:rsid w:val="00D561F8"/>
    <w:rsid w:val="00D563CB"/>
    <w:rsid w:val="00D566A7"/>
    <w:rsid w:val="00D5743D"/>
    <w:rsid w:val="00D5775E"/>
    <w:rsid w:val="00D577C1"/>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380E"/>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0DC"/>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47F"/>
    <w:rsid w:val="00DB7B3A"/>
    <w:rsid w:val="00DB7C9B"/>
    <w:rsid w:val="00DC0898"/>
    <w:rsid w:val="00DC0A42"/>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6D76"/>
    <w:rsid w:val="00DE01CA"/>
    <w:rsid w:val="00DE04AB"/>
    <w:rsid w:val="00DE08C5"/>
    <w:rsid w:val="00DE091F"/>
    <w:rsid w:val="00DE121D"/>
    <w:rsid w:val="00DE1234"/>
    <w:rsid w:val="00DE2514"/>
    <w:rsid w:val="00DE2858"/>
    <w:rsid w:val="00DE399D"/>
    <w:rsid w:val="00DE5216"/>
    <w:rsid w:val="00DE563A"/>
    <w:rsid w:val="00DE5B9B"/>
    <w:rsid w:val="00DE64E9"/>
    <w:rsid w:val="00DE7959"/>
    <w:rsid w:val="00DF0622"/>
    <w:rsid w:val="00DF099D"/>
    <w:rsid w:val="00DF0EDE"/>
    <w:rsid w:val="00DF14FE"/>
    <w:rsid w:val="00DF23A7"/>
    <w:rsid w:val="00DF3057"/>
    <w:rsid w:val="00DF30B2"/>
    <w:rsid w:val="00DF34DA"/>
    <w:rsid w:val="00DF37A3"/>
    <w:rsid w:val="00DF3CAB"/>
    <w:rsid w:val="00DF403F"/>
    <w:rsid w:val="00DF407F"/>
    <w:rsid w:val="00DF41B8"/>
    <w:rsid w:val="00DF4C8D"/>
    <w:rsid w:val="00DF5588"/>
    <w:rsid w:val="00DF593D"/>
    <w:rsid w:val="00DF60E1"/>
    <w:rsid w:val="00DF69BF"/>
    <w:rsid w:val="00DF7A89"/>
    <w:rsid w:val="00DF7F54"/>
    <w:rsid w:val="00E00331"/>
    <w:rsid w:val="00E009DF"/>
    <w:rsid w:val="00E00A91"/>
    <w:rsid w:val="00E00B25"/>
    <w:rsid w:val="00E0260C"/>
    <w:rsid w:val="00E03DA8"/>
    <w:rsid w:val="00E04F93"/>
    <w:rsid w:val="00E07429"/>
    <w:rsid w:val="00E074EF"/>
    <w:rsid w:val="00E075EB"/>
    <w:rsid w:val="00E07D3B"/>
    <w:rsid w:val="00E10407"/>
    <w:rsid w:val="00E1064B"/>
    <w:rsid w:val="00E107E4"/>
    <w:rsid w:val="00E10856"/>
    <w:rsid w:val="00E122E6"/>
    <w:rsid w:val="00E12C6E"/>
    <w:rsid w:val="00E13795"/>
    <w:rsid w:val="00E13A3F"/>
    <w:rsid w:val="00E13B32"/>
    <w:rsid w:val="00E13BCB"/>
    <w:rsid w:val="00E14165"/>
    <w:rsid w:val="00E1559C"/>
    <w:rsid w:val="00E15DAC"/>
    <w:rsid w:val="00E16196"/>
    <w:rsid w:val="00E161E3"/>
    <w:rsid w:val="00E162CD"/>
    <w:rsid w:val="00E1638C"/>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785"/>
    <w:rsid w:val="00E45966"/>
    <w:rsid w:val="00E45D32"/>
    <w:rsid w:val="00E46764"/>
    <w:rsid w:val="00E4688B"/>
    <w:rsid w:val="00E4788E"/>
    <w:rsid w:val="00E47C9D"/>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09CB"/>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AD"/>
    <w:rsid w:val="00EE45D3"/>
    <w:rsid w:val="00EE486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0C8D"/>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081"/>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391"/>
    <w:rsid w:val="00F42E0B"/>
    <w:rsid w:val="00F43225"/>
    <w:rsid w:val="00F43232"/>
    <w:rsid w:val="00F43499"/>
    <w:rsid w:val="00F43EDF"/>
    <w:rsid w:val="00F44EEB"/>
    <w:rsid w:val="00F453B5"/>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394"/>
    <w:rsid w:val="00F65AA7"/>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E9"/>
    <w:rsid w:val="00FE75ED"/>
    <w:rsid w:val="00FE761C"/>
    <w:rsid w:val="00FE7A22"/>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20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62726598">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969241439">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434206394">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997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6.xml"/><Relationship Id="rId34" Type="http://schemas.openxmlformats.org/officeDocument/2006/relationships/image" Target="media/image4.png"/><Relationship Id="rId42" Type="http://schemas.openxmlformats.org/officeDocument/2006/relationships/image" Target="media/image10.emf"/><Relationship Id="rId47" Type="http://schemas.openxmlformats.org/officeDocument/2006/relationships/image" Target="media/image15.emf"/><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image" Target="media/image50.png"/><Relationship Id="rId89" Type="http://schemas.openxmlformats.org/officeDocument/2006/relationships/image" Target="media/image55.png"/><Relationship Id="rId97" Type="http://schemas.openxmlformats.org/officeDocument/2006/relationships/header" Target="header17.xml"/><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footer" Target="footer10.xml"/><Relationship Id="rId11" Type="http://schemas.openxmlformats.org/officeDocument/2006/relationships/header" Target="header2.xml"/><Relationship Id="rId24" Type="http://schemas.openxmlformats.org/officeDocument/2006/relationships/footer" Target="footer7.xml"/><Relationship Id="rId32" Type="http://schemas.openxmlformats.org/officeDocument/2006/relationships/header" Target="header12.xml"/><Relationship Id="rId37" Type="http://schemas.openxmlformats.org/officeDocument/2006/relationships/image" Target="media/image7.png"/><Relationship Id="rId40" Type="http://schemas.openxmlformats.org/officeDocument/2006/relationships/image" Target="media/image8.emf"/><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5.png"/><Relationship Id="rId87"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header" Target="header14.xml"/><Relationship Id="rId82" Type="http://schemas.openxmlformats.org/officeDocument/2006/relationships/image" Target="media/image48.png"/><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9.xml"/><Relationship Id="rId30" Type="http://schemas.openxmlformats.org/officeDocument/2006/relationships/header" Target="header10.xml"/><Relationship Id="rId35" Type="http://schemas.openxmlformats.org/officeDocument/2006/relationships/image" Target="media/image5.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header" Target="header15.xm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39.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header" Target="header18.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8.xml"/><Relationship Id="rId33" Type="http://schemas.openxmlformats.org/officeDocument/2006/relationships/image" Target="media/image3.png"/><Relationship Id="rId38" Type="http://schemas.openxmlformats.org/officeDocument/2006/relationships/header" Target="header13.xml"/><Relationship Id="rId46" Type="http://schemas.openxmlformats.org/officeDocument/2006/relationships/image" Target="media/image14.png"/><Relationship Id="rId59" Type="http://schemas.openxmlformats.org/officeDocument/2006/relationships/image" Target="media/image27.emf"/><Relationship Id="rId67" Type="http://schemas.openxmlformats.org/officeDocument/2006/relationships/image" Target="media/image34.png"/><Relationship Id="rId20" Type="http://schemas.openxmlformats.org/officeDocument/2006/relationships/header" Target="header5.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9.xml"/><Relationship Id="rId36" Type="http://schemas.openxmlformats.org/officeDocument/2006/relationships/image" Target="media/image6.png"/><Relationship Id="rId49" Type="http://schemas.openxmlformats.org/officeDocument/2006/relationships/image" Target="media/image17.emf"/><Relationship Id="rId57" Type="http://schemas.openxmlformats.org/officeDocument/2006/relationships/image" Target="media/image25.png"/><Relationship Id="rId10" Type="http://schemas.openxmlformats.org/officeDocument/2006/relationships/header" Target="header1.xml"/><Relationship Id="rId31" Type="http://schemas.openxmlformats.org/officeDocument/2006/relationships/header" Target="header11.xml"/><Relationship Id="rId44" Type="http://schemas.openxmlformats.org/officeDocument/2006/relationships/image" Target="media/image12.emf"/><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header" Target="header19.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footer" Target="footer11.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B43E34-F38F-49B1-ABD4-4EC375335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993</TotalTime>
  <Pages>76</Pages>
  <Words>10629</Words>
  <Characters>60586</Characters>
  <Application>Microsoft Office Word</Application>
  <DocSecurity>0</DocSecurity>
  <Lines>504</Lines>
  <Paragraphs>142</Paragraphs>
  <ScaleCrop>false</ScaleCrop>
  <Company>vico</Company>
  <LinksUpToDate>false</LinksUpToDate>
  <CharactersWithSpaces>71073</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吕旭东</dc:creator>
  <cp:keywords/>
  <cp:lastModifiedBy>FGJ</cp:lastModifiedBy>
  <cp:revision>37</cp:revision>
  <cp:lastPrinted>2014-01-10T06:45:00Z</cp:lastPrinted>
  <dcterms:created xsi:type="dcterms:W3CDTF">2014-02-17T13:23:00Z</dcterms:created>
  <dcterms:modified xsi:type="dcterms:W3CDTF">2014-02-22T08:52:00Z</dcterms:modified>
</cp:coreProperties>
</file>