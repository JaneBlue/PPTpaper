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AB4145"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7710416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7710416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commentRangeStart w:id="2"/>
      <w:r w:rsidRPr="00370433">
        <w:rPr>
          <w:b/>
        </w:rPr>
        <w:t>关键字</w:t>
      </w:r>
      <w:commentRangeEnd w:id="2"/>
      <w:r w:rsidR="00A8319E">
        <w:rPr>
          <w:rStyle w:val="af4"/>
        </w:rPr>
        <w:commentReference w:id="2"/>
      </w:r>
      <w:r w:rsidRPr="00370433">
        <w:rPr>
          <w:b/>
        </w:rPr>
        <w:t>：</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3" w:name="_Toc377104166"/>
      <w:commentRangeStart w:id="4"/>
      <w:r w:rsidRPr="00370433">
        <w:lastRenderedPageBreak/>
        <w:t>Abstract</w:t>
      </w:r>
      <w:bookmarkEnd w:id="3"/>
      <w:commentRangeEnd w:id="4"/>
      <w:r w:rsidR="00A8319E">
        <w:rPr>
          <w:rStyle w:val="af4"/>
          <w:b w:val="0"/>
          <w:bCs w:val="0"/>
          <w:kern w:val="2"/>
        </w:rPr>
        <w:commentReference w:id="4"/>
      </w:r>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5" w:name="_Toc377104167"/>
      <w:r w:rsidRPr="00370433">
        <w:lastRenderedPageBreak/>
        <w:t>目录</w:t>
      </w:r>
      <w:bookmarkEnd w:id="5"/>
    </w:p>
    <w:p w14:paraId="14A34C13" w14:textId="77777777"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14:paraId="57AA308B" w14:textId="77777777" w:rsidR="00CC559F" w:rsidRDefault="00AB4145"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14:paraId="371534D1" w14:textId="77777777" w:rsidR="00CC559F" w:rsidRDefault="00AB4145"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14:paraId="4397F41E" w14:textId="77777777" w:rsidR="00CC559F" w:rsidRDefault="00AB4145"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14:paraId="377CF399" w14:textId="77777777" w:rsidR="00CC559F" w:rsidRDefault="00AB4145"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4F9A001C"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62030F9B"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2A7A9A8E"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3C880CFB"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14:paraId="4A66D964"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14:paraId="66AEB3DB"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5736D34A"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6D54ABF3" w14:textId="77777777" w:rsidR="00CC559F" w:rsidRDefault="00AB4145"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645582F6"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3F8DF09B"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435450F6"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14:paraId="14B2C15D"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14:paraId="28B0D804"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14:paraId="235BD304"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14:paraId="14BB17D3"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14:paraId="688DA52F"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14:paraId="1D06EA5F"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14:paraId="2D5A0060"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14:paraId="70CD2FC0"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14:paraId="0AADC087"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14:paraId="46BFC48C" w14:textId="77777777" w:rsidR="00CC559F" w:rsidRDefault="00AB4145"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45E40FF7"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9456027"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586A7CF"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29E0A2C4"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14:paraId="29D108A1"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14:paraId="5344D0A5"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120520B6"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69C4A6A1"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14:paraId="38395764" w14:textId="77777777" w:rsidR="00CC559F" w:rsidRDefault="00AB4145"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0ADA5632"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75297ED9"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3F43DFF"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BFB4085"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14:paraId="50E702D6"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14:paraId="4964A163" w14:textId="77777777" w:rsidR="00CC559F" w:rsidRDefault="00AB4145"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14:paraId="34901E0B"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14:paraId="17DD65FD"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14:paraId="239E5428" w14:textId="77777777" w:rsidR="00CC559F" w:rsidRDefault="00AB4145"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0C0F53AF"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430A092F" w14:textId="77777777" w:rsidR="00CC559F" w:rsidRDefault="00AB4145"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14:paraId="730F3B25" w14:textId="77777777" w:rsidR="00CC559F" w:rsidRDefault="00AB4145"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14:paraId="2A5CE9F0" w14:textId="77777777" w:rsidR="00CC559F" w:rsidRDefault="00AB4145"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6" w:name="_Toc377104168"/>
      <w:r w:rsidRPr="00370433">
        <w:lastRenderedPageBreak/>
        <w:t>引言</w:t>
      </w:r>
      <w:bookmarkEnd w:id="6"/>
    </w:p>
    <w:p w14:paraId="40542B9B" w14:textId="77777777" w:rsidR="008F6CA6" w:rsidRDefault="00730270" w:rsidP="002C012B">
      <w:pPr>
        <w:pStyle w:val="2"/>
        <w:numPr>
          <w:ilvl w:val="1"/>
          <w:numId w:val="30"/>
        </w:numPr>
        <w:ind w:left="142" w:hanging="142"/>
        <w:rPr>
          <w:rFonts w:cs="Times New Roman"/>
        </w:rPr>
      </w:pPr>
      <w:bookmarkStart w:id="7" w:name="_Toc377104169"/>
      <w:r>
        <w:rPr>
          <w:rFonts w:cs="Times New Roman" w:hint="eastAsia"/>
        </w:rPr>
        <w:t>课题背景</w:t>
      </w:r>
      <w:bookmarkEnd w:id="7"/>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4744A1A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0E87424E"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8" w:name="_Toc377104170"/>
      <w:r w:rsidRPr="006540C7">
        <w:rPr>
          <w:rFonts w:cs="Times New Roman" w:hint="eastAsia"/>
        </w:rPr>
        <w:t>面向社区的疾病诊断决策支持系统</w:t>
      </w:r>
      <w:bookmarkEnd w:id="8"/>
    </w:p>
    <w:p w14:paraId="0DE2D2C4" w14:textId="77777777" w:rsidR="00730270" w:rsidRPr="00C87E0A" w:rsidRDefault="00730270" w:rsidP="002C012B">
      <w:pPr>
        <w:pStyle w:val="3"/>
        <w:numPr>
          <w:ilvl w:val="2"/>
          <w:numId w:val="30"/>
        </w:numPr>
        <w:ind w:left="567"/>
        <w:rPr>
          <w:rFonts w:cs="Times New Roman"/>
          <w:b w:val="0"/>
        </w:rPr>
      </w:pPr>
      <w:bookmarkStart w:id="9" w:name="_Toc377104171"/>
      <w:r w:rsidRPr="00C87E0A">
        <w:rPr>
          <w:rFonts w:cs="Times New Roman" w:hint="eastAsia"/>
          <w:b w:val="0"/>
        </w:rPr>
        <w:t>临床诊断决策支持系统概述</w:t>
      </w:r>
      <w:bookmarkEnd w:id="9"/>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0" w:name="_Toc377104172"/>
      <w:r w:rsidRPr="00C87E0A">
        <w:rPr>
          <w:rFonts w:cs="Times New Roman" w:hint="eastAsia"/>
          <w:b w:val="0"/>
        </w:rPr>
        <w:lastRenderedPageBreak/>
        <w:t>面向社区的临床决策支持服务模式</w:t>
      </w:r>
      <w:bookmarkEnd w:id="10"/>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commentRangeStart w:id="1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commentRangeEnd w:id="11"/>
      <w:r w:rsidR="00BD0BDB">
        <w:rPr>
          <w:rStyle w:val="af4"/>
          <w:rFonts w:ascii="Times New Roman" w:hAnsi="Times New Roman"/>
        </w:rPr>
        <w:commentReference w:id="11"/>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commentRangeStart w:id="12"/>
      <w:r w:rsidR="00BD0BDB">
        <w:rPr>
          <w:rFonts w:hint="eastAsia"/>
          <w:szCs w:val="24"/>
        </w:rPr>
        <w:t>图</w:t>
      </w:r>
      <w:r w:rsidR="00BD0BDB">
        <w:rPr>
          <w:rFonts w:hint="eastAsia"/>
          <w:szCs w:val="24"/>
        </w:rPr>
        <w:t>1-2</w:t>
      </w:r>
      <w:commentRangeEnd w:id="12"/>
      <w:r w:rsidR="00BD0BDB">
        <w:rPr>
          <w:rStyle w:val="af4"/>
        </w:rPr>
        <w:commentReference w:id="12"/>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3" w:name="_Toc377104173"/>
      <w:r w:rsidRPr="002B168D">
        <w:rPr>
          <w:rFonts w:cs="Times New Roman" w:hint="eastAsia"/>
        </w:rPr>
        <w:t>关键技术问题</w:t>
      </w:r>
      <w:bookmarkEnd w:id="13"/>
    </w:p>
    <w:p w14:paraId="1FAF4C3E" w14:textId="5D289E3D" w:rsidR="006F6F4A" w:rsidRDefault="006F6F4A" w:rsidP="00BF1BF2">
      <w:pPr>
        <w:ind w:firstLineChars="0" w:firstLine="420"/>
      </w:pPr>
      <w:r>
        <w:rPr>
          <w:rFonts w:hint="eastAsia"/>
        </w:rPr>
        <w:t>典型的临床决策支持系统一般由推理引擎、知识库、解释器、工作存储以及人机交互五个部分组成，结构如</w:t>
      </w:r>
      <w:commentRangeStart w:id="14"/>
      <w:r>
        <w:rPr>
          <w:rFonts w:hint="eastAsia"/>
        </w:rPr>
        <w:t>图</w:t>
      </w:r>
      <w:commentRangeEnd w:id="14"/>
      <w:r w:rsidR="00BD0BDB">
        <w:rPr>
          <w:rStyle w:val="af4"/>
        </w:rPr>
        <w:commentReference w:id="14"/>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）是知识规则应用于问题求解的载体，利用知识库中的规则，按照一定的推理策略，去解决当前的问题。人</w:t>
      </w:r>
      <w:r w:rsidR="00BA22E1" w:rsidRPr="00BA22E1">
        <w:rPr>
          <w:rFonts w:hint="eastAsia"/>
        </w:rPr>
        <w:lastRenderedPageBreak/>
        <w:t>机接口（</w:t>
      </w:r>
      <w:r w:rsidR="00BA22E1" w:rsidRPr="00BA22E1">
        <w:rPr>
          <w:rFonts w:hint="eastAsia"/>
        </w:rPr>
        <w:t>Man-Machine interface</w:t>
      </w:r>
      <w:r w:rsidR="00BA22E1" w:rsidRPr="00BA22E1">
        <w:rPr>
          <w:rFonts w:hint="eastAsia"/>
        </w:rPr>
        <w:t>）是系统与用户进行对话的界面。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82EDA88"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5" w:name="_Toc377104174"/>
      <w:r w:rsidRPr="00370433">
        <w:rPr>
          <w:rFonts w:cs="Times New Roman"/>
        </w:rPr>
        <w:t>论文</w:t>
      </w:r>
      <w:r w:rsidR="00260488">
        <w:rPr>
          <w:rFonts w:cs="Times New Roman" w:hint="eastAsia"/>
        </w:rPr>
        <w:t>研究目标和内容</w:t>
      </w:r>
      <w:bookmarkEnd w:id="15"/>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6" w:name="_Toc377104175"/>
      <w:r w:rsidRPr="00D71CCE">
        <w:rPr>
          <w:rFonts w:cs="Times New Roman" w:hint="eastAsia"/>
        </w:rPr>
        <w:t>章节编排</w:t>
      </w:r>
      <w:bookmarkEnd w:id="16"/>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7" w:name="_Toc377104176"/>
      <w:r>
        <w:rPr>
          <w:rFonts w:hint="eastAsia"/>
        </w:rPr>
        <w:lastRenderedPageBreak/>
        <w:t>关键技术研究与系统框架实现</w:t>
      </w:r>
      <w:bookmarkEnd w:id="17"/>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8" w:name="_Toc377104177"/>
      <w:r w:rsidRPr="00D05353">
        <w:rPr>
          <w:rFonts w:hint="eastAsia"/>
        </w:rPr>
        <w:t>关键技术研究</w:t>
      </w:r>
      <w:bookmarkEnd w:id="18"/>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30139A45" w14:textId="77777777" w:rsidR="00F93894" w:rsidRDefault="00F93894" w:rsidP="00F93894">
      <w:pPr>
        <w:ind w:firstLine="480"/>
      </w:pPr>
      <w:commentRangeStart w:id="19"/>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commentRangeEnd w:id="19"/>
      <w:r w:rsidR="00947C2A">
        <w:rPr>
          <w:rStyle w:val="af4"/>
        </w:rPr>
        <w:commentReference w:id="19"/>
      </w:r>
    </w:p>
    <w:p w14:paraId="7B12103F" w14:textId="4AD5002F" w:rsidR="0052399E" w:rsidRPr="00CD709C" w:rsidRDefault="004A2E87" w:rsidP="00692DD4">
      <w:pPr>
        <w:pStyle w:val="3"/>
        <w:numPr>
          <w:ilvl w:val="2"/>
          <w:numId w:val="30"/>
        </w:numPr>
        <w:ind w:left="567"/>
        <w:rPr>
          <w:rFonts w:cs="Times New Roman"/>
          <w:b w:val="0"/>
        </w:rPr>
      </w:pPr>
      <w:bookmarkStart w:id="20" w:name="_Toc377104178"/>
      <w:commentRangeStart w:id="21"/>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20"/>
      <w:commentRangeEnd w:id="21"/>
      <w:r w:rsidR="00947C2A">
        <w:rPr>
          <w:rStyle w:val="af4"/>
          <w:rFonts w:cs="Times New Roman"/>
          <w:b w:val="0"/>
          <w:bCs w:val="0"/>
        </w:rPr>
        <w:commentReference w:id="21"/>
      </w:r>
      <w:r w:rsidR="00B348D8">
        <w:rPr>
          <w:rFonts w:cs="Times New Roman" w:hint="eastAsia"/>
          <w:b w:val="0"/>
        </w:rPr>
        <w:t>技术</w:t>
      </w:r>
    </w:p>
    <w:p w14:paraId="7F064728" w14:textId="77777777" w:rsidR="0052399E" w:rsidRPr="005163FA" w:rsidRDefault="0052399E" w:rsidP="0052399E">
      <w:pPr>
        <w:pStyle w:val="4"/>
        <w:numPr>
          <w:ilvl w:val="3"/>
          <w:numId w:val="30"/>
        </w:numPr>
        <w:ind w:left="0" w:firstLine="482"/>
        <w:rPr>
          <w:b w:val="0"/>
        </w:rPr>
      </w:pPr>
      <w:commentRangeStart w:id="22"/>
      <w:r>
        <w:rPr>
          <w:rFonts w:hint="eastAsia"/>
          <w:b w:val="0"/>
        </w:rPr>
        <w:t>问题分析</w:t>
      </w:r>
      <w:commentRangeEnd w:id="22"/>
      <w:r w:rsidR="00947C2A">
        <w:rPr>
          <w:rStyle w:val="af4"/>
          <w:b w:val="0"/>
          <w:bCs w:val="0"/>
        </w:rPr>
        <w:commentReference w:id="22"/>
      </w:r>
    </w:p>
    <w:p w14:paraId="79F92A64" w14:textId="07D5638D" w:rsidR="00210776" w:rsidRDefault="00EB09CB" w:rsidP="0052399E">
      <w:pPr>
        <w:ind w:firstLine="480"/>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pPr>
      <w:r>
        <w:rPr>
          <w:rFonts w:hint="eastAsia"/>
        </w:rPr>
        <w:lastRenderedPageBreak/>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lastRenderedPageBreak/>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AB4145" w:rsidP="0052399E">
      <w:pPr>
        <w:keepNext/>
        <w:ind w:firstLine="480"/>
        <w:jc w:val="center"/>
      </w:pPr>
      <w:r>
        <w:pict w14:anchorId="03A24756">
          <v:shape id="_x0000_i1025" type="#_x0000_t75" style="width:138.55pt;height:133.15pt">
            <v:imagedata r:id="rId41"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lastRenderedPageBreak/>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w:t>
      </w:r>
      <w:r>
        <w:rPr>
          <w:rFonts w:hint="eastAsia"/>
        </w:rPr>
        <w:lastRenderedPageBreak/>
        <w:t>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AB4145" w:rsidP="0052399E">
      <w:pPr>
        <w:keepNext/>
        <w:ind w:firstLine="480"/>
        <w:jc w:val="center"/>
      </w:pPr>
      <w:r>
        <w:pict w14:anchorId="4990D630">
          <v:shape id="_x0000_i1026" type="#_x0000_t75" style="width:264.25pt;height:150.8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3" w:name="_Toc37710417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bookmarkEnd w:id="23"/>
      <w:r w:rsidR="00947C2A">
        <w:rPr>
          <w:rFonts w:cs="Times New Roman" w:hint="eastAsia"/>
          <w:b w:val="0"/>
        </w:rPr>
        <w:t>技术</w:t>
      </w:r>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w:t>
      </w:r>
      <w:r>
        <w:rPr>
          <w:rFonts w:hint="eastAsia"/>
        </w:rPr>
        <w:lastRenderedPageBreak/>
        <w:t>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commentRangeStart w:id="24"/>
      <w:r>
        <w:rPr>
          <w:rFonts w:hint="eastAsia"/>
          <w:b w:val="0"/>
        </w:rPr>
        <w:t>结构化医疗文档系统</w:t>
      </w:r>
      <w:r w:rsidRPr="00532E95">
        <w:rPr>
          <w:rFonts w:hint="eastAsia"/>
          <w:b w:val="0"/>
        </w:rPr>
        <w:t>概述</w:t>
      </w:r>
      <w:commentRangeEnd w:id="24"/>
      <w:r w:rsidR="00947C2A">
        <w:rPr>
          <w:rStyle w:val="af4"/>
          <w:b w:val="0"/>
          <w:bCs w:val="0"/>
        </w:rPr>
        <w:commentReference w:id="24"/>
      </w:r>
    </w:p>
    <w:p w14:paraId="22CD4795" w14:textId="77777777" w:rsidR="000F2F9A" w:rsidRDefault="0052399E" w:rsidP="0052399E">
      <w:pPr>
        <w:ind w:firstLine="480"/>
        <w:rPr>
          <w:rFonts w:hint="eastAsia"/>
        </w:rPr>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rPr>
          <w:rFonts w:hint="eastAsia"/>
        </w:rPr>
      </w:pPr>
      <w:r>
        <w:rPr>
          <w:rFonts w:hint="eastAsia"/>
        </w:rPr>
        <w:lastRenderedPageBreak/>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AB4145" w:rsidP="0052399E">
      <w:pPr>
        <w:keepNext/>
        <w:ind w:firstLine="480"/>
        <w:jc w:val="center"/>
      </w:pPr>
      <w:r>
        <w:rPr>
          <w:rFonts w:ascii="Calibri" w:eastAsia="宋体" w:hAnsi="Calibri"/>
        </w:rPr>
        <w:pict w14:anchorId="3E827ACB">
          <v:shape id="_x0000_i1027" type="#_x0000_t75" style="width:308.4pt;height:133.8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01511506" w:rsidR="00D53D85" w:rsidRDefault="00D53D85" w:rsidP="0052399E">
      <w:pPr>
        <w:ind w:firstLine="480"/>
        <w:rPr>
          <w:rFonts w:hint="eastAsia"/>
        </w:rPr>
      </w:pPr>
      <w:r w:rsidRPr="00D53D85">
        <w:rPr>
          <w:rFonts w:hint="eastAsia"/>
        </w:rPr>
        <w:t>利用这套系统，可以在医疗文档模板设计工具编辑诊疗界面，得到文档模板后，再通过医疗文档编辑工具在</w:t>
      </w:r>
      <w:r w:rsidRPr="00D53D85">
        <w:rPr>
          <w:rFonts w:hint="eastAsia"/>
        </w:rPr>
        <w:t>Web</w:t>
      </w:r>
      <w:r w:rsidRPr="00D53D85">
        <w:rPr>
          <w:rFonts w:hint="eastAsia"/>
        </w:rPr>
        <w:t>页面显示界面并且提供数据的编辑展示功能。通过这种方式，可以解决诊疗页面需求多样易变带来的工作量大的问题，提高系统的开发效率，缩短更新周期。</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5"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25"/>
      <w:r w:rsidR="00947C2A">
        <w:rPr>
          <w:rFonts w:cs="Times New Roman" w:hint="eastAsia"/>
          <w:b w:val="0"/>
        </w:rPr>
        <w:t>技术</w:t>
      </w:r>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w:t>
      </w:r>
      <w:r>
        <w:rPr>
          <w:rFonts w:hint="eastAsia"/>
        </w:rPr>
        <w:lastRenderedPageBreak/>
        <w:t>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lastRenderedPageBreak/>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23127E0" w:rsidR="00F93894" w:rsidRPr="00151920" w:rsidRDefault="00F93894" w:rsidP="00EB577B">
      <w:pPr>
        <w:pStyle w:val="4"/>
        <w:numPr>
          <w:ilvl w:val="3"/>
          <w:numId w:val="30"/>
        </w:numPr>
        <w:ind w:left="0" w:firstLine="482"/>
        <w:rPr>
          <w:b w:val="0"/>
        </w:rPr>
      </w:pPr>
      <w:commentRangeStart w:id="26"/>
      <w:r w:rsidRPr="00151920">
        <w:rPr>
          <w:rFonts w:hint="eastAsia"/>
          <w:b w:val="0"/>
        </w:rPr>
        <w:t>模块内部流程设计</w:t>
      </w:r>
      <w:commentRangeEnd w:id="26"/>
      <w:r w:rsidR="009B2B5A">
        <w:rPr>
          <w:rStyle w:val="af4"/>
          <w:b w:val="0"/>
          <w:bCs w:val="0"/>
        </w:rPr>
        <w:commentReference w:id="26"/>
      </w:r>
      <w:r w:rsidR="001C05DA">
        <w:rPr>
          <w:rFonts w:hint="eastAsia"/>
          <w:b w:val="0"/>
        </w:rPr>
        <w:t>基于</w:t>
      </w:r>
      <w:r w:rsidR="001C05DA">
        <w:rPr>
          <w:rFonts w:hint="eastAsia"/>
          <w:b w:val="0"/>
        </w:rPr>
        <w:t xml:space="preserve"> </w:t>
      </w:r>
      <w:proofErr w:type="spellStart"/>
      <w:r w:rsidR="00B348D8">
        <w:rPr>
          <w:rFonts w:hint="eastAsia"/>
          <w:b w:val="0"/>
        </w:rPr>
        <w:t>WebService</w:t>
      </w:r>
      <w:proofErr w:type="spellEnd"/>
      <w:r w:rsidR="001C05DA">
        <w:rPr>
          <w:rFonts w:hint="eastAsia"/>
          <w:b w:val="0"/>
        </w:rPr>
        <w:t>的推理引擎</w:t>
      </w:r>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AB4145" w:rsidP="00045800">
      <w:pPr>
        <w:keepNext/>
        <w:ind w:firstLine="480"/>
      </w:pPr>
      <w:r>
        <w:rPr>
          <w:rFonts w:ascii="Calibri" w:eastAsia="宋体" w:hAnsi="Calibri"/>
        </w:rPr>
        <w:pict w14:anchorId="665B3D89">
          <v:shape id="_x0000_i1028" type="#_x0000_t75" style="width:349.8pt;height:159.6pt">
            <v:imagedata r:id="rId48"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7" w:name="_Toc377104181"/>
      <w:r>
        <w:rPr>
          <w:rFonts w:cs="Times New Roman" w:hint="eastAsia"/>
        </w:rPr>
        <w:t>系统框架设计</w:t>
      </w:r>
      <w:bookmarkEnd w:id="2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8" w:name="_Toc377104182"/>
      <w:r w:rsidRPr="00CD709C">
        <w:rPr>
          <w:rFonts w:cs="Times New Roman" w:hint="eastAsia"/>
          <w:b w:val="0"/>
        </w:rPr>
        <w:lastRenderedPageBreak/>
        <w:t>云计算简介</w:t>
      </w:r>
      <w:bookmarkEnd w:id="28"/>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lastRenderedPageBreak/>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w:t>
      </w:r>
      <w:r w:rsidR="000E198F">
        <w:rPr>
          <w:rFonts w:hint="eastAsia"/>
        </w:rPr>
        <w:lastRenderedPageBreak/>
        <w:t>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9" w:name="_Toc377104183"/>
      <w:r w:rsidRPr="00CD709C">
        <w:rPr>
          <w:rFonts w:cs="Times New Roman" w:hint="eastAsia"/>
          <w:b w:val="0"/>
        </w:rPr>
        <w:t>架构模式选取</w:t>
      </w:r>
      <w:bookmarkEnd w:id="2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t xml:space="preserve"> </w:t>
      </w:r>
      <w:r w:rsidR="00AB4145">
        <w:rPr>
          <w:rFonts w:ascii="Calibri" w:eastAsia="宋体" w:hAnsi="Calibri"/>
        </w:rPr>
        <w:pict w14:anchorId="6E2E692C">
          <v:shape id="_x0000_i1029" type="#_x0000_t75" style="width:357.3pt;height:122.95pt">
            <v:imagedata r:id="rId50"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30" w:name="_Toc377104184"/>
      <w:r w:rsidRPr="00AE0A01">
        <w:rPr>
          <w:rFonts w:cs="Times New Roman" w:hint="eastAsia"/>
        </w:rPr>
        <w:t>系统框架实现</w:t>
      </w:r>
      <w:bookmarkEnd w:id="30"/>
    </w:p>
    <w:p w14:paraId="18036936" w14:textId="77777777" w:rsidR="00AE0A01" w:rsidRPr="00CD709C" w:rsidRDefault="00AE0A01" w:rsidP="003B0C52">
      <w:pPr>
        <w:pStyle w:val="3"/>
        <w:numPr>
          <w:ilvl w:val="2"/>
          <w:numId w:val="30"/>
        </w:numPr>
        <w:ind w:left="567"/>
        <w:rPr>
          <w:rFonts w:cs="Times New Roman"/>
          <w:b w:val="0"/>
        </w:rPr>
      </w:pPr>
      <w:bookmarkStart w:id="31" w:name="_Toc377104185"/>
      <w:r w:rsidRPr="00CD709C">
        <w:rPr>
          <w:rFonts w:cs="Times New Roman" w:hint="eastAsia"/>
          <w:b w:val="0"/>
        </w:rPr>
        <w:t>控制层</w:t>
      </w:r>
      <w:bookmarkEnd w:id="3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32" w:name="_Toc377104186"/>
      <w:r w:rsidRPr="00CD709C">
        <w:rPr>
          <w:rFonts w:cs="Times New Roman" w:hint="eastAsia"/>
          <w:b w:val="0"/>
        </w:rPr>
        <w:lastRenderedPageBreak/>
        <w:t>视图层</w:t>
      </w:r>
      <w:bookmarkEnd w:id="32"/>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3" w:name="_Toc377104187"/>
      <w:r w:rsidRPr="00CD709C">
        <w:rPr>
          <w:rFonts w:cs="Times New Roman" w:hint="eastAsia"/>
          <w:b w:val="0"/>
        </w:rPr>
        <w:t>模型层</w:t>
      </w:r>
      <w:bookmarkEnd w:id="33"/>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AB4145" w:rsidP="00F0413C">
      <w:pPr>
        <w:keepNext/>
        <w:ind w:firstLine="480"/>
        <w:jc w:val="center"/>
      </w:pPr>
      <w:r>
        <w:pict w14:anchorId="63BF7926">
          <v:shape id="_x0000_i1030" type="#_x0000_t75" style="width:249.3pt;height:240.45pt">
            <v:imagedata r:id="rId60"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4" w:name="_Toc377104188"/>
      <w:r w:rsidRPr="00AE0A01">
        <w:rPr>
          <w:rFonts w:cs="Times New Roman" w:hint="eastAsia"/>
        </w:rPr>
        <w:t>结果与讨论</w:t>
      </w:r>
      <w:bookmarkEnd w:id="34"/>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5" w:name="_Toc377104189"/>
      <w:commentRangeStart w:id="36"/>
      <w:r w:rsidRPr="0024280C">
        <w:rPr>
          <w:rFonts w:hint="eastAsia"/>
        </w:rPr>
        <w:lastRenderedPageBreak/>
        <w:t>头痛诊断决策支持系统实现</w:t>
      </w:r>
      <w:bookmarkEnd w:id="35"/>
      <w:commentRangeEnd w:id="36"/>
      <w:r w:rsidR="009B2B5A">
        <w:rPr>
          <w:rStyle w:val="af4"/>
          <w:b w:val="0"/>
          <w:bCs w:val="0"/>
          <w:kern w:val="2"/>
        </w:rPr>
        <w:commentReference w:id="36"/>
      </w:r>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7" w:name="_Toc377104190"/>
      <w:r>
        <w:rPr>
          <w:rFonts w:cs="Times New Roman" w:hint="eastAsia"/>
        </w:rPr>
        <w:t>系统背景</w:t>
      </w:r>
      <w:r w:rsidR="004F0892" w:rsidRPr="00370433">
        <w:rPr>
          <w:rFonts w:cs="Times New Roman"/>
        </w:rPr>
        <w:t>概述</w:t>
      </w:r>
      <w:bookmarkEnd w:id="37"/>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8" w:name="_Toc377104191"/>
      <w:r w:rsidRPr="0024280C">
        <w:rPr>
          <w:rFonts w:cs="Times New Roman" w:hint="eastAsia"/>
        </w:rPr>
        <w:t>基于框架的系统开发流程</w:t>
      </w:r>
      <w:bookmarkEnd w:id="3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9" w:name="_Toc377104192"/>
      <w:r w:rsidRPr="00624269">
        <w:rPr>
          <w:rFonts w:cs="Times New Roman" w:hint="eastAsia"/>
          <w:b w:val="0"/>
        </w:rPr>
        <w:t>推理引擎选择</w:t>
      </w:r>
      <w:bookmarkEnd w:id="39"/>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40" w:name="_Toc377104193"/>
      <w:r w:rsidRPr="00624269">
        <w:rPr>
          <w:rFonts w:hint="eastAsia"/>
          <w:b w:val="0"/>
        </w:rPr>
        <w:t>数据模型设计</w:t>
      </w:r>
      <w:bookmarkEnd w:id="4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41" w:name="_Toc377104194"/>
      <w:r w:rsidRPr="00624269">
        <w:rPr>
          <w:rFonts w:hint="eastAsia"/>
          <w:b w:val="0"/>
        </w:rPr>
        <w:t>问诊界面配置</w:t>
      </w:r>
      <w:bookmarkEnd w:id="4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bookmarkStart w:id="42" w:name="_GoBack"/>
      <w:bookmarkEnd w:id="42"/>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43" w:name="_Toc377104195"/>
      <w:r w:rsidRPr="00624269">
        <w:rPr>
          <w:rFonts w:hint="eastAsia"/>
          <w:b w:val="0"/>
        </w:rPr>
        <w:t>数据交互层实现</w:t>
      </w:r>
      <w:bookmarkEnd w:id="43"/>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7BAF003A" w:rsidR="004F0892" w:rsidRDefault="00D74EA0" w:rsidP="007A1BBE">
      <w:pPr>
        <w:pStyle w:val="2"/>
        <w:numPr>
          <w:ilvl w:val="1"/>
          <w:numId w:val="30"/>
        </w:numPr>
        <w:ind w:left="142" w:hanging="152"/>
        <w:rPr>
          <w:rFonts w:cs="Times New Roman"/>
        </w:rPr>
      </w:pPr>
      <w:bookmarkStart w:id="44" w:name="_Toc377104196"/>
      <w:r>
        <w:rPr>
          <w:rFonts w:cs="Times New Roman" w:hint="eastAsia"/>
        </w:rPr>
        <w:t>系统实现</w:t>
      </w:r>
      <w:bookmarkEnd w:id="44"/>
      <w:r w:rsidR="009B2B5A">
        <w:rPr>
          <w:rFonts w:cs="Times New Roman" w:hint="eastAsia"/>
        </w:rPr>
        <w:t>结果</w:t>
      </w:r>
    </w:p>
    <w:p w14:paraId="7AEB6E36" w14:textId="295852CA" w:rsidR="007A2940" w:rsidRPr="007A2940" w:rsidRDefault="00022AE2" w:rsidP="007A2940">
      <w:pPr>
        <w:ind w:firstLine="480"/>
      </w:pPr>
      <w:r>
        <w:rPr>
          <w:rFonts w:hint="eastAsia"/>
        </w:rPr>
        <w:t>在经过推理引擎选择、数据模型设计、问诊界面配置、数据交互实现之后，可以初步得到一个完整的临床决策支持系统。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commentRangeStart w:id="45"/>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commentRangeEnd w:id="45"/>
      <w:r w:rsidR="009B2B5A">
        <w:rPr>
          <w:rStyle w:val="af4"/>
        </w:rPr>
        <w:commentReference w:id="45"/>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4EFF744" w14:textId="77777777" w:rsidR="007A2940" w:rsidRPr="007A2940" w:rsidRDefault="007A2940" w:rsidP="007A2940">
      <w:pPr>
        <w:ind w:firstLine="480"/>
      </w:pPr>
    </w:p>
    <w:p w14:paraId="16ED46A0" w14:textId="77777777" w:rsidR="004F0892" w:rsidRPr="00370433" w:rsidRDefault="004F0892" w:rsidP="007A1BBE">
      <w:pPr>
        <w:pStyle w:val="2"/>
        <w:numPr>
          <w:ilvl w:val="1"/>
          <w:numId w:val="30"/>
        </w:numPr>
        <w:ind w:left="142" w:hanging="152"/>
        <w:rPr>
          <w:rFonts w:cs="Times New Roman"/>
        </w:rPr>
      </w:pPr>
      <w:bookmarkStart w:id="46" w:name="_Toc377104197"/>
      <w:commentRangeStart w:id="47"/>
      <w:r w:rsidRPr="00370433">
        <w:rPr>
          <w:rFonts w:cs="Times New Roman"/>
        </w:rPr>
        <w:t>本章小结</w:t>
      </w:r>
      <w:bookmarkEnd w:id="46"/>
      <w:commentRangeEnd w:id="47"/>
      <w:r w:rsidR="009B2B5A">
        <w:rPr>
          <w:rStyle w:val="af4"/>
          <w:rFonts w:cs="Times New Roman"/>
          <w:b w:val="0"/>
          <w:bCs w:val="0"/>
        </w:rPr>
        <w:commentReference w:id="47"/>
      </w:r>
    </w:p>
    <w:p w14:paraId="27BB18C2" w14:textId="77777777"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w:t>
      </w:r>
      <w:r>
        <w:rPr>
          <w:rFonts w:hint="eastAsia"/>
        </w:rPr>
        <w:lastRenderedPageBreak/>
        <w:t>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8"/>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8" w:name="_Toc377104198"/>
      <w:r>
        <w:rPr>
          <w:rFonts w:hint="eastAsia"/>
        </w:rPr>
        <w:lastRenderedPageBreak/>
        <w:t>阿尔兹海默</w:t>
      </w:r>
      <w:r w:rsidR="00E53540" w:rsidRPr="00E53540">
        <w:rPr>
          <w:rFonts w:hint="eastAsia"/>
        </w:rPr>
        <w:t>症诊断决策支持系统实现</w:t>
      </w:r>
      <w:bookmarkEnd w:id="48"/>
    </w:p>
    <w:p w14:paraId="008B82C3" w14:textId="77777777" w:rsidR="00E53540" w:rsidRDefault="00E53540" w:rsidP="001461BA">
      <w:pPr>
        <w:pStyle w:val="2"/>
        <w:numPr>
          <w:ilvl w:val="1"/>
          <w:numId w:val="30"/>
        </w:numPr>
        <w:ind w:left="142" w:hanging="142"/>
        <w:rPr>
          <w:rFonts w:cs="Times New Roman"/>
        </w:rPr>
      </w:pPr>
      <w:bookmarkStart w:id="49" w:name="_Toc377104199"/>
      <w:r>
        <w:rPr>
          <w:rFonts w:cs="Times New Roman" w:hint="eastAsia"/>
        </w:rPr>
        <w:t>系统背景</w:t>
      </w:r>
      <w:r w:rsidRPr="00370433">
        <w:rPr>
          <w:rFonts w:cs="Times New Roman"/>
        </w:rPr>
        <w:t>概述</w:t>
      </w:r>
      <w:bookmarkEnd w:id="49"/>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50" w:name="_Toc377104200"/>
      <w:r w:rsidRPr="0024280C">
        <w:rPr>
          <w:rFonts w:cs="Times New Roman" w:hint="eastAsia"/>
        </w:rPr>
        <w:t>基于框架的系统开发流程</w:t>
      </w:r>
      <w:bookmarkEnd w:id="50"/>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51" w:name="_Toc377104201"/>
      <w:r w:rsidRPr="00E17551">
        <w:rPr>
          <w:rFonts w:hint="eastAsia"/>
          <w:b w:val="0"/>
        </w:rPr>
        <w:t>推理引擎选择</w:t>
      </w:r>
      <w:bookmarkEnd w:id="51"/>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52" w:name="_Toc377104202"/>
      <w:r w:rsidRPr="00E17551">
        <w:rPr>
          <w:rFonts w:hint="eastAsia"/>
          <w:b w:val="0"/>
        </w:rPr>
        <w:lastRenderedPageBreak/>
        <w:t>数据模型设计</w:t>
      </w:r>
      <w:bookmarkEnd w:id="52"/>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53" w:name="_Toc377104203"/>
      <w:r w:rsidRPr="00E17551">
        <w:rPr>
          <w:rFonts w:hint="eastAsia"/>
          <w:b w:val="0"/>
        </w:rPr>
        <w:t>问诊界面配置</w:t>
      </w:r>
      <w:bookmarkEnd w:id="53"/>
    </w:p>
    <w:p w14:paraId="0DCA6050" w14:textId="77777777" w:rsidR="00143897" w:rsidRDefault="00143897" w:rsidP="00143897">
      <w:pPr>
        <w:ind w:firstLine="480"/>
      </w:pPr>
      <w:r>
        <w:rPr>
          <w:rFonts w:hint="eastAsia"/>
        </w:rPr>
        <w:t>老年痴呆症的问诊过程是医生按照量表，一题一题的询问病人，并将结果记录下来。依据专家的意见，建立以下流程：</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54" w:name="_Toc377104204"/>
      <w:r w:rsidRPr="00E17551">
        <w:rPr>
          <w:rFonts w:hint="eastAsia"/>
          <w:b w:val="0"/>
        </w:rPr>
        <w:t>数据交互层实现</w:t>
      </w:r>
      <w:bookmarkEnd w:id="54"/>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55" w:name="_Toc377104205"/>
      <w:r>
        <w:rPr>
          <w:rFonts w:cs="Times New Roman" w:hint="eastAsia"/>
        </w:rPr>
        <w:lastRenderedPageBreak/>
        <w:t>系统实现</w:t>
      </w:r>
      <w:bookmarkEnd w:id="55"/>
    </w:p>
    <w:p w14:paraId="4DE0667D" w14:textId="77777777" w:rsidR="00143897" w:rsidRDefault="00143897" w:rsidP="00143897">
      <w:pPr>
        <w:ind w:firstLine="480"/>
      </w:pPr>
      <w:r>
        <w:rPr>
          <w:rFonts w:hint="eastAsia"/>
        </w:rPr>
        <w:t>根据以上步骤系统的开发已完成，下面展示系统的功能</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320E2D14" w14:textId="77777777" w:rsidR="00E53540" w:rsidRPr="00370433" w:rsidRDefault="00E53540" w:rsidP="007A1BBE">
      <w:pPr>
        <w:pStyle w:val="2"/>
        <w:numPr>
          <w:ilvl w:val="1"/>
          <w:numId w:val="30"/>
        </w:numPr>
        <w:ind w:left="142" w:hanging="152"/>
        <w:rPr>
          <w:rFonts w:cs="Times New Roman"/>
        </w:rPr>
      </w:pPr>
      <w:bookmarkStart w:id="56" w:name="_Toc377104206"/>
      <w:r w:rsidRPr="00370433">
        <w:rPr>
          <w:rFonts w:cs="Times New Roman"/>
        </w:rPr>
        <w:t>本章小结</w:t>
      </w:r>
      <w:bookmarkEnd w:id="56"/>
    </w:p>
    <w:p w14:paraId="64E42CA2" w14:textId="77777777" w:rsidR="0084705F" w:rsidRDefault="0084705F" w:rsidP="0084705F">
      <w:pPr>
        <w:ind w:firstLine="480"/>
      </w:pPr>
      <w:r>
        <w:rPr>
          <w:rFonts w:hint="eastAsia"/>
        </w:rPr>
        <w:t>本章基于面向社区的疾病诊断决策支持系统框架的开发流程，进行了老年痴呆症诊断决策支持系统的开发。</w:t>
      </w:r>
    </w:p>
    <w:p w14:paraId="209130EC" w14:textId="77777777"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7"/>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7" w:name="_Toc377104207"/>
      <w:r w:rsidRPr="00370433">
        <w:lastRenderedPageBreak/>
        <w:t>总结与展望</w:t>
      </w:r>
      <w:bookmarkEnd w:id="57"/>
    </w:p>
    <w:p w14:paraId="43CCA9E1" w14:textId="77777777" w:rsidR="004F0892" w:rsidRDefault="004F0892" w:rsidP="00547507">
      <w:pPr>
        <w:pStyle w:val="2"/>
        <w:numPr>
          <w:ilvl w:val="1"/>
          <w:numId w:val="30"/>
        </w:numPr>
        <w:ind w:leftChars="-4" w:left="142" w:hangingChars="54" w:hanging="152"/>
        <w:rPr>
          <w:rFonts w:cs="Times New Roman"/>
        </w:rPr>
      </w:pPr>
      <w:bookmarkStart w:id="58" w:name="_Toc377104208"/>
      <w:r w:rsidRPr="00370433">
        <w:rPr>
          <w:rFonts w:cs="Times New Roman"/>
        </w:rPr>
        <w:t>总结</w:t>
      </w:r>
      <w:bookmarkEnd w:id="58"/>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w:t>
      </w:r>
      <w:commentRangeStart w:id="59"/>
      <w:r>
        <w:rPr>
          <w:rFonts w:hint="eastAsia"/>
        </w:rPr>
        <w:t>三个关键问题：</w:t>
      </w:r>
      <w:commentRangeEnd w:id="59"/>
      <w:r w:rsidR="009B2B5A">
        <w:rPr>
          <w:rStyle w:val="af4"/>
        </w:rPr>
        <w:commentReference w:id="59"/>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w:t>
      </w:r>
      <w:commentRangeStart w:id="60"/>
      <w:r w:rsidR="00486D08">
        <w:rPr>
          <w:rFonts w:hint="eastAsia"/>
        </w:rPr>
        <w:t>以下几点</w:t>
      </w:r>
      <w:r w:rsidR="00125A54">
        <w:rPr>
          <w:rFonts w:hint="eastAsia"/>
        </w:rPr>
        <w:t>：</w:t>
      </w:r>
      <w:commentRangeEnd w:id="60"/>
      <w:r w:rsidR="009B2B5A">
        <w:rPr>
          <w:rStyle w:val="af4"/>
        </w:rPr>
        <w:commentReference w:id="60"/>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61"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5964B18C" w14:textId="18736CBC" w:rsidR="00F42391" w:rsidRPr="00125A54" w:rsidRDefault="00F42391" w:rsidP="00F42391">
      <w:pPr>
        <w:ind w:left="420" w:firstLineChars="0" w:firstLine="0"/>
      </w:pP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62" w:name="_Toc377104209"/>
      <w:r w:rsidRPr="00370433">
        <w:rPr>
          <w:rFonts w:cs="Times New Roman"/>
        </w:rPr>
        <w:t>展望</w:t>
      </w:r>
      <w:bookmarkEnd w:id="6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7777777"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commentRangeStart w:id="63"/>
      <w:r w:rsidRPr="001D1673">
        <w:rPr>
          <w:rFonts w:hint="eastAsia"/>
        </w:rPr>
        <w:t>图像检查信息在医疗数据中也很常见</w:t>
      </w:r>
      <w:commentRangeEnd w:id="63"/>
      <w:r w:rsidR="009B2B5A">
        <w:rPr>
          <w:rStyle w:val="af4"/>
          <w:rFonts w:cs="Times New Roman"/>
        </w:rPr>
        <w:commentReference w:id="63"/>
      </w:r>
      <w:r w:rsidRPr="001D1673">
        <w:rPr>
          <w:rFonts w:hint="eastAsia"/>
        </w:rPr>
        <w:t>，</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64" w:name="_Toc377104210"/>
      <w:r w:rsidRPr="00370433">
        <w:lastRenderedPageBreak/>
        <w:t>作者简介</w:t>
      </w:r>
      <w:bookmarkEnd w:id="64"/>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9"/>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65" w:name="_Toc377104211"/>
      <w:r w:rsidRPr="00370433">
        <w:lastRenderedPageBreak/>
        <w:t>参考文献</w:t>
      </w:r>
      <w:bookmarkEnd w:id="65"/>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66"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66"/>
    </w:p>
    <w:p w14:paraId="1262AF86" w14:textId="77777777" w:rsidR="00174A38" w:rsidRDefault="00174A38" w:rsidP="00777BB5">
      <w:pPr>
        <w:spacing w:line="240" w:lineRule="auto"/>
        <w:ind w:left="240" w:hangingChars="100" w:hanging="240"/>
        <w:rPr>
          <w:noProof/>
        </w:rPr>
      </w:pPr>
      <w:bookmarkStart w:id="67"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67"/>
    </w:p>
    <w:p w14:paraId="6EF459A8" w14:textId="77777777" w:rsidR="00174A38" w:rsidRDefault="00174A38" w:rsidP="00777BB5">
      <w:pPr>
        <w:spacing w:line="240" w:lineRule="auto"/>
        <w:ind w:left="240" w:hangingChars="100" w:hanging="240"/>
        <w:rPr>
          <w:noProof/>
        </w:rPr>
      </w:pPr>
      <w:bookmarkStart w:id="68"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68"/>
    </w:p>
    <w:p w14:paraId="2F2061CA" w14:textId="77777777" w:rsidR="00174A38" w:rsidRDefault="00174A38" w:rsidP="00777BB5">
      <w:pPr>
        <w:spacing w:line="240" w:lineRule="auto"/>
        <w:ind w:left="240" w:hangingChars="100" w:hanging="240"/>
        <w:rPr>
          <w:noProof/>
        </w:rPr>
      </w:pPr>
      <w:bookmarkStart w:id="69"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69"/>
    </w:p>
    <w:p w14:paraId="0854619F" w14:textId="77777777" w:rsidR="00174A38" w:rsidRDefault="00174A38" w:rsidP="00777BB5">
      <w:pPr>
        <w:spacing w:line="240" w:lineRule="auto"/>
        <w:ind w:left="240" w:hangingChars="100" w:hanging="240"/>
        <w:rPr>
          <w:noProof/>
        </w:rPr>
      </w:pPr>
      <w:bookmarkStart w:id="70"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70"/>
    </w:p>
    <w:p w14:paraId="2831BF12" w14:textId="77777777" w:rsidR="00174A38" w:rsidRDefault="00174A38" w:rsidP="00777BB5">
      <w:pPr>
        <w:spacing w:line="240" w:lineRule="auto"/>
        <w:ind w:left="240" w:hangingChars="100" w:hanging="240"/>
        <w:rPr>
          <w:noProof/>
        </w:rPr>
      </w:pPr>
      <w:bookmarkStart w:id="71"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71"/>
    </w:p>
    <w:p w14:paraId="177BD2C2" w14:textId="77777777" w:rsidR="00174A38" w:rsidRDefault="00174A38" w:rsidP="00777BB5">
      <w:pPr>
        <w:spacing w:line="240" w:lineRule="auto"/>
        <w:ind w:left="240" w:hangingChars="100" w:hanging="240"/>
        <w:rPr>
          <w:noProof/>
        </w:rPr>
      </w:pPr>
      <w:bookmarkStart w:id="72"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72"/>
    </w:p>
    <w:p w14:paraId="04511F51" w14:textId="77777777" w:rsidR="00174A38" w:rsidRDefault="00174A38" w:rsidP="00777BB5">
      <w:pPr>
        <w:spacing w:line="240" w:lineRule="auto"/>
        <w:ind w:left="240" w:hangingChars="100" w:hanging="240"/>
        <w:rPr>
          <w:noProof/>
        </w:rPr>
      </w:pPr>
      <w:bookmarkStart w:id="73"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73"/>
    </w:p>
    <w:p w14:paraId="372B1ACD" w14:textId="77777777" w:rsidR="00174A38" w:rsidRDefault="00174A38" w:rsidP="00777BB5">
      <w:pPr>
        <w:spacing w:line="240" w:lineRule="auto"/>
        <w:ind w:left="240" w:hangingChars="100" w:hanging="240"/>
        <w:rPr>
          <w:noProof/>
        </w:rPr>
      </w:pPr>
      <w:bookmarkStart w:id="74"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74"/>
    </w:p>
    <w:p w14:paraId="0BB0030B" w14:textId="77777777" w:rsidR="00174A38" w:rsidRDefault="00174A38" w:rsidP="00777BB5">
      <w:pPr>
        <w:spacing w:line="240" w:lineRule="auto"/>
        <w:ind w:left="240" w:hangingChars="100" w:hanging="240"/>
        <w:rPr>
          <w:noProof/>
        </w:rPr>
      </w:pPr>
      <w:bookmarkStart w:id="75"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75"/>
    </w:p>
    <w:p w14:paraId="7A7164EE" w14:textId="77777777" w:rsidR="00174A38" w:rsidRDefault="00174A38" w:rsidP="00777BB5">
      <w:pPr>
        <w:spacing w:line="240" w:lineRule="auto"/>
        <w:ind w:left="240" w:hangingChars="100" w:hanging="240"/>
        <w:rPr>
          <w:noProof/>
        </w:rPr>
      </w:pPr>
      <w:bookmarkStart w:id="76"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76"/>
    </w:p>
    <w:p w14:paraId="6B39F78B" w14:textId="77777777" w:rsidR="00174A38" w:rsidRDefault="00174A38" w:rsidP="00777BB5">
      <w:pPr>
        <w:spacing w:line="240" w:lineRule="auto"/>
        <w:ind w:left="240" w:hangingChars="100" w:hanging="240"/>
        <w:rPr>
          <w:noProof/>
        </w:rPr>
      </w:pPr>
      <w:bookmarkStart w:id="77"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77"/>
    </w:p>
    <w:p w14:paraId="29DA7DB8" w14:textId="77777777" w:rsidR="00174A38" w:rsidRDefault="00174A38" w:rsidP="00777BB5">
      <w:pPr>
        <w:spacing w:line="240" w:lineRule="auto"/>
        <w:ind w:left="240" w:hangingChars="100" w:hanging="240"/>
        <w:rPr>
          <w:noProof/>
        </w:rPr>
      </w:pPr>
      <w:bookmarkStart w:id="78"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78"/>
    </w:p>
    <w:p w14:paraId="3E15B6D0" w14:textId="77777777" w:rsidR="00174A38" w:rsidRDefault="00174A38" w:rsidP="00777BB5">
      <w:pPr>
        <w:spacing w:line="240" w:lineRule="auto"/>
        <w:ind w:left="240" w:hangingChars="100" w:hanging="240"/>
        <w:rPr>
          <w:noProof/>
        </w:rPr>
      </w:pPr>
      <w:bookmarkStart w:id="79" w:name="_ENREF_14"/>
      <w:r>
        <w:rPr>
          <w:noProof/>
        </w:rPr>
        <w:t>[14]</w:t>
      </w:r>
      <w:r>
        <w:rPr>
          <w:noProof/>
        </w:rPr>
        <w:tab/>
        <w:t>MCCOY A B, MELTON G B, WRIGHT A, et al. Clinical Decision Support for Colon and Rectal Surgery: An Overview [J]. Clinics in Colon and Rectal Surgery, 2013, 26(01): 023-30.</w:t>
      </w:r>
      <w:bookmarkEnd w:id="79"/>
    </w:p>
    <w:p w14:paraId="62132187" w14:textId="77777777" w:rsidR="00174A38" w:rsidRDefault="00174A38" w:rsidP="00777BB5">
      <w:pPr>
        <w:spacing w:line="240" w:lineRule="auto"/>
        <w:ind w:left="240" w:hangingChars="100" w:hanging="240"/>
        <w:rPr>
          <w:noProof/>
        </w:rPr>
      </w:pPr>
      <w:bookmarkStart w:id="80"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80"/>
    </w:p>
    <w:p w14:paraId="12FA1B53" w14:textId="77777777" w:rsidR="00174A38" w:rsidRDefault="00174A38" w:rsidP="00777BB5">
      <w:pPr>
        <w:spacing w:line="240" w:lineRule="auto"/>
        <w:ind w:left="240" w:hangingChars="100" w:hanging="240"/>
        <w:rPr>
          <w:noProof/>
        </w:rPr>
      </w:pPr>
      <w:bookmarkStart w:id="81"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81"/>
    </w:p>
    <w:p w14:paraId="1FF70C7B" w14:textId="77777777" w:rsidR="00174A38" w:rsidRDefault="00174A38" w:rsidP="00777BB5">
      <w:pPr>
        <w:spacing w:line="240" w:lineRule="auto"/>
        <w:ind w:left="240" w:hangingChars="100" w:hanging="240"/>
        <w:rPr>
          <w:noProof/>
        </w:rPr>
      </w:pPr>
      <w:bookmarkStart w:id="82" w:name="_ENREF_17"/>
      <w:r>
        <w:rPr>
          <w:noProof/>
        </w:rPr>
        <w:t>[17]</w:t>
      </w:r>
      <w:r>
        <w:rPr>
          <w:noProof/>
        </w:rPr>
        <w:tab/>
        <w:t>OSHEROFF J A, TEICH J M, MIDDLETON B, et al. A roadmap for national action on clinical decision support [J]. Journal of the American medical informatics association, 2007, 14(2): 141-5.</w:t>
      </w:r>
      <w:bookmarkEnd w:id="82"/>
    </w:p>
    <w:p w14:paraId="63A68F8A" w14:textId="77777777" w:rsidR="00174A38" w:rsidRDefault="00174A38" w:rsidP="00777BB5">
      <w:pPr>
        <w:spacing w:line="240" w:lineRule="auto"/>
        <w:ind w:left="240" w:hangingChars="100" w:hanging="240"/>
        <w:rPr>
          <w:noProof/>
        </w:rPr>
      </w:pPr>
      <w:bookmarkStart w:id="83" w:name="_ENREF_18"/>
      <w:r>
        <w:rPr>
          <w:noProof/>
        </w:rPr>
        <w:t>[18]</w:t>
      </w:r>
      <w:r>
        <w:rPr>
          <w:noProof/>
        </w:rPr>
        <w:tab/>
        <w:t>STONEBRAKER M. SQL databases v. NoSQL databases [J]. Communications of the ACM, 2010, 53(4): 10-1.</w:t>
      </w:r>
      <w:bookmarkEnd w:id="83"/>
    </w:p>
    <w:p w14:paraId="07DD9E91" w14:textId="77777777" w:rsidR="00174A38" w:rsidRDefault="00174A38" w:rsidP="00777BB5">
      <w:pPr>
        <w:spacing w:line="240" w:lineRule="auto"/>
        <w:ind w:left="240" w:hangingChars="100" w:hanging="240"/>
        <w:rPr>
          <w:noProof/>
        </w:rPr>
      </w:pPr>
      <w:bookmarkStart w:id="84" w:name="_ENREF_19"/>
      <w:r>
        <w:rPr>
          <w:noProof/>
        </w:rPr>
        <w:t>[19]</w:t>
      </w:r>
      <w:r>
        <w:rPr>
          <w:noProof/>
        </w:rPr>
        <w:tab/>
        <w:t>PRITCHETT D. Base: An acid alternative [J]. Queue, 2008, 6(3): 48-55.</w:t>
      </w:r>
      <w:bookmarkEnd w:id="84"/>
    </w:p>
    <w:p w14:paraId="5C18D6B3" w14:textId="77777777" w:rsidR="00174A38" w:rsidRDefault="00174A38" w:rsidP="00777BB5">
      <w:pPr>
        <w:spacing w:line="240" w:lineRule="auto"/>
        <w:ind w:left="240" w:hangingChars="100" w:hanging="240"/>
        <w:rPr>
          <w:noProof/>
        </w:rPr>
      </w:pPr>
      <w:bookmarkStart w:id="85"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85"/>
    </w:p>
    <w:p w14:paraId="3FF16971" w14:textId="77777777" w:rsidR="00174A38" w:rsidRDefault="00174A38" w:rsidP="00777BB5">
      <w:pPr>
        <w:spacing w:line="240" w:lineRule="auto"/>
        <w:ind w:left="240" w:hangingChars="100" w:hanging="240"/>
        <w:rPr>
          <w:noProof/>
        </w:rPr>
      </w:pPr>
      <w:bookmarkStart w:id="86" w:name="_ENREF_21"/>
      <w:r>
        <w:rPr>
          <w:noProof/>
        </w:rPr>
        <w:t>[21]</w:t>
      </w:r>
      <w:r>
        <w:rPr>
          <w:noProof/>
        </w:rPr>
        <w:tab/>
        <w:t>QJYONG.</w:t>
      </w:r>
      <w:bookmarkEnd w:id="86"/>
    </w:p>
    <w:p w14:paraId="2B66FAC7" w14:textId="77777777" w:rsidR="00174A38" w:rsidRDefault="00174A38" w:rsidP="00777BB5">
      <w:pPr>
        <w:spacing w:line="240" w:lineRule="auto"/>
        <w:ind w:left="240" w:hangingChars="100" w:hanging="240"/>
        <w:rPr>
          <w:noProof/>
        </w:rPr>
      </w:pPr>
      <w:bookmarkStart w:id="87" w:name="_ENREF_22"/>
      <w:r>
        <w:rPr>
          <w:noProof/>
        </w:rPr>
        <w:t>[22]</w:t>
      </w:r>
      <w:r>
        <w:rPr>
          <w:noProof/>
        </w:rPr>
        <w:tab/>
        <w:t>MELL P, GRANCE T. The NIST definition of cloud computing. National Institute of Standards and Technology [J]. Information Technology Laboratory, Version, 2009, 15(10.07): 2009.</w:t>
      </w:r>
      <w:bookmarkEnd w:id="87"/>
    </w:p>
    <w:p w14:paraId="28AF7F42" w14:textId="77777777" w:rsidR="00174A38" w:rsidRDefault="00174A38" w:rsidP="00777BB5">
      <w:pPr>
        <w:spacing w:line="240" w:lineRule="auto"/>
        <w:ind w:left="240" w:hangingChars="100" w:hanging="240"/>
        <w:rPr>
          <w:noProof/>
        </w:rPr>
      </w:pPr>
      <w:bookmarkStart w:id="88"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88"/>
    </w:p>
    <w:p w14:paraId="6FB1CE15" w14:textId="77777777" w:rsidR="00174A38" w:rsidRDefault="00174A38" w:rsidP="00777BB5">
      <w:pPr>
        <w:spacing w:line="240" w:lineRule="auto"/>
        <w:ind w:left="240" w:hangingChars="100" w:hanging="240"/>
        <w:rPr>
          <w:noProof/>
        </w:rPr>
      </w:pPr>
      <w:bookmarkStart w:id="89"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89"/>
    </w:p>
    <w:p w14:paraId="133BE3EF" w14:textId="77777777" w:rsidR="00174A38" w:rsidRDefault="00174A38" w:rsidP="00777BB5">
      <w:pPr>
        <w:spacing w:line="240" w:lineRule="auto"/>
        <w:ind w:left="240" w:hangingChars="100" w:hanging="240"/>
        <w:rPr>
          <w:noProof/>
        </w:rPr>
      </w:pPr>
      <w:bookmarkStart w:id="90" w:name="_ENREF_25"/>
      <w:r>
        <w:rPr>
          <w:noProof/>
        </w:rPr>
        <w:t>[25]</w:t>
      </w:r>
      <w:r>
        <w:rPr>
          <w:noProof/>
        </w:rPr>
        <w:tab/>
        <w:t>WANG Y, ZHOU J, FAN X, et al. Classification and clinical features of headache patients: an outpatient clinic study from China [J]. The journal of headache and pain, 2011, 12(5): 561-7.</w:t>
      </w:r>
      <w:bookmarkEnd w:id="90"/>
    </w:p>
    <w:p w14:paraId="7BA3F54D" w14:textId="77777777" w:rsidR="00174A38" w:rsidRDefault="00174A38" w:rsidP="00777BB5">
      <w:pPr>
        <w:spacing w:line="240" w:lineRule="auto"/>
        <w:ind w:left="240" w:hangingChars="100" w:hanging="240"/>
        <w:rPr>
          <w:noProof/>
        </w:rPr>
      </w:pPr>
      <w:bookmarkStart w:id="91" w:name="_ENREF_26"/>
      <w:r>
        <w:rPr>
          <w:noProof/>
        </w:rPr>
        <w:t>[26]</w:t>
      </w:r>
      <w:r>
        <w:rPr>
          <w:noProof/>
        </w:rPr>
        <w:tab/>
        <w:t>OLESEN J, STEINER T. The International classification of headache disorders, 2nd edn (ICDH-II) [J]. Journal of Neurology, Neurosurgery &amp; Psychiatry, 2004, 75(6): 808-11.</w:t>
      </w:r>
      <w:bookmarkEnd w:id="91"/>
    </w:p>
    <w:p w14:paraId="5C0694FD" w14:textId="77777777" w:rsidR="00174A38" w:rsidRDefault="00174A38" w:rsidP="00777BB5">
      <w:pPr>
        <w:spacing w:line="240" w:lineRule="auto"/>
        <w:ind w:left="240" w:hangingChars="100" w:hanging="240"/>
        <w:rPr>
          <w:noProof/>
        </w:rPr>
      </w:pPr>
      <w:bookmarkStart w:id="92" w:name="_ENREF_27"/>
      <w:r>
        <w:rPr>
          <w:noProof/>
        </w:rPr>
        <w:t>[27]</w:t>
      </w:r>
      <w:r>
        <w:rPr>
          <w:noProof/>
        </w:rPr>
        <w:tab/>
        <w:t>TU S W, CAMPBELL J R, GLASGOW J, et al. The SAGE Guideline Model: achievements and overview [J]. Journal of the American medical informatics association, 2007, 14(5): 589-98.</w:t>
      </w:r>
      <w:bookmarkEnd w:id="92"/>
    </w:p>
    <w:p w14:paraId="038E9E3B" w14:textId="77777777" w:rsidR="00174A38" w:rsidRDefault="00174A38" w:rsidP="00777BB5">
      <w:pPr>
        <w:spacing w:line="240" w:lineRule="auto"/>
        <w:ind w:left="240" w:hangingChars="100" w:hanging="240"/>
        <w:rPr>
          <w:noProof/>
        </w:rPr>
      </w:pPr>
      <w:bookmarkStart w:id="93" w:name="_ENREF_28"/>
      <w:r>
        <w:rPr>
          <w:noProof/>
        </w:rPr>
        <w:t>[28]</w:t>
      </w:r>
      <w:r>
        <w:rPr>
          <w:noProof/>
        </w:rPr>
        <w:tab/>
        <w:t>SHANKAR R D, TU S W, MUSEN M A. Use of protege-2000 to encode clinical guidelines; proceedings of the Proc AMIA Annual Symposium, F, 2002 [C].</w:t>
      </w:r>
      <w:bookmarkEnd w:id="93"/>
    </w:p>
    <w:p w14:paraId="1158FBA1" w14:textId="77777777" w:rsidR="00174A38" w:rsidRDefault="00174A38" w:rsidP="00777BB5">
      <w:pPr>
        <w:spacing w:line="240" w:lineRule="auto"/>
        <w:ind w:left="240" w:hangingChars="100" w:hanging="240"/>
        <w:rPr>
          <w:noProof/>
        </w:rPr>
      </w:pPr>
      <w:bookmarkStart w:id="94"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94"/>
    </w:p>
    <w:p w14:paraId="1DB9F9D3" w14:textId="77777777" w:rsidR="00174A38" w:rsidRDefault="00174A38" w:rsidP="00777BB5">
      <w:pPr>
        <w:spacing w:line="240" w:lineRule="auto"/>
        <w:ind w:left="240" w:hangingChars="100" w:hanging="240"/>
        <w:rPr>
          <w:noProof/>
        </w:rPr>
      </w:pPr>
      <w:bookmarkStart w:id="95"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95"/>
    </w:p>
    <w:p w14:paraId="02B1DF2F" w14:textId="77777777" w:rsidR="00174A38" w:rsidRDefault="00174A38" w:rsidP="00777BB5">
      <w:pPr>
        <w:spacing w:line="240" w:lineRule="auto"/>
        <w:ind w:left="240" w:hangingChars="100" w:hanging="240"/>
        <w:rPr>
          <w:noProof/>
        </w:rPr>
      </w:pPr>
      <w:bookmarkStart w:id="96"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96"/>
    </w:p>
    <w:p w14:paraId="7CCBC525" w14:textId="5F8C8812"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0"/>
      <w:endnotePr>
        <w:numFmt w:val="decimal"/>
      </w:endnotePr>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吕旭东" w:date="2014-02-16T17:06:00Z" w:initials="吕旭东">
    <w:p w14:paraId="724EF9B2" w14:textId="77777777" w:rsidR="00AB4145" w:rsidRDefault="00AB4145" w:rsidP="00A8319E">
      <w:pPr>
        <w:pStyle w:val="af5"/>
        <w:ind w:firstLine="420"/>
      </w:pPr>
      <w:r>
        <w:rPr>
          <w:rStyle w:val="af4"/>
        </w:rPr>
        <w:annotationRef/>
      </w:r>
      <w:r>
        <w:rPr>
          <w:rFonts w:hint="eastAsia"/>
        </w:rPr>
        <w:t>少了点</w:t>
      </w:r>
    </w:p>
  </w:comment>
  <w:comment w:id="4" w:author="吕旭东" w:date="2014-02-16T17:10:00Z" w:initials="吕旭东">
    <w:p w14:paraId="5ACE2623" w14:textId="77777777" w:rsidR="00AB4145" w:rsidRDefault="00AB4145" w:rsidP="00A8319E">
      <w:pPr>
        <w:pStyle w:val="af5"/>
        <w:ind w:firstLine="420"/>
      </w:pPr>
      <w:r>
        <w:rPr>
          <w:rStyle w:val="af4"/>
        </w:rPr>
        <w:annotationRef/>
      </w:r>
      <w:r>
        <w:rPr>
          <w:rFonts w:hint="eastAsia"/>
        </w:rPr>
        <w:t>根据中文摘要改进</w:t>
      </w:r>
    </w:p>
  </w:comment>
  <w:comment w:id="11" w:author="吕旭东" w:date="2014-02-16T17:13:00Z" w:initials="吕旭东">
    <w:p w14:paraId="3199EBF3" w14:textId="77777777" w:rsidR="00AB4145" w:rsidRDefault="00AB4145" w:rsidP="00BD0BDB">
      <w:pPr>
        <w:pStyle w:val="af5"/>
        <w:ind w:firstLine="420"/>
      </w:pPr>
      <w:r>
        <w:rPr>
          <w:rStyle w:val="af4"/>
        </w:rPr>
        <w:annotationRef/>
      </w:r>
      <w:r>
        <w:rPr>
          <w:rFonts w:hint="eastAsia"/>
        </w:rPr>
        <w:t>在文中需要有引用和对应的文字。</w:t>
      </w:r>
    </w:p>
  </w:comment>
  <w:comment w:id="12" w:author="吕旭东" w:date="2014-02-16T17:14:00Z" w:initials="吕旭东">
    <w:p w14:paraId="78FD9DF1" w14:textId="77777777" w:rsidR="00AB4145" w:rsidRDefault="00AB4145" w:rsidP="00BD0BDB">
      <w:pPr>
        <w:pStyle w:val="af5"/>
        <w:ind w:firstLine="420"/>
      </w:pPr>
      <w:r>
        <w:rPr>
          <w:rStyle w:val="af4"/>
        </w:rPr>
        <w:annotationRef/>
      </w:r>
      <w:r>
        <w:rPr>
          <w:rFonts w:hint="eastAsia"/>
        </w:rPr>
        <w:t>需要有文字进一步说明。</w:t>
      </w:r>
    </w:p>
  </w:comment>
  <w:comment w:id="14" w:author="吕旭东" w:date="2014-02-16T17:15:00Z" w:initials="吕旭东">
    <w:p w14:paraId="34A1307F" w14:textId="77777777" w:rsidR="00AB4145" w:rsidRDefault="00AB4145" w:rsidP="00BD0BDB">
      <w:pPr>
        <w:pStyle w:val="af5"/>
        <w:ind w:firstLine="420"/>
      </w:pPr>
      <w:r>
        <w:rPr>
          <w:rStyle w:val="af4"/>
        </w:rPr>
        <w:annotationRef/>
      </w:r>
      <w:r>
        <w:rPr>
          <w:rFonts w:hint="eastAsia"/>
        </w:rPr>
        <w:t>通病，全文改一下：必须在正文进行图的引用，所有图必须有文字说明（也就是说做到没有图仅看文字也能读懂）</w:t>
      </w:r>
    </w:p>
  </w:comment>
  <w:comment w:id="19" w:author="吕旭东" w:date="2014-02-16T17:23:00Z" w:initials="吕旭东">
    <w:p w14:paraId="50BC1D11" w14:textId="77777777" w:rsidR="00AB4145" w:rsidRDefault="00AB4145" w:rsidP="00947C2A">
      <w:pPr>
        <w:pStyle w:val="af5"/>
        <w:ind w:firstLine="420"/>
      </w:pPr>
      <w:r>
        <w:rPr>
          <w:rStyle w:val="af4"/>
        </w:rPr>
        <w:annotationRef/>
      </w:r>
      <w:r>
        <w:rPr>
          <w:rFonts w:hint="eastAsia"/>
        </w:rPr>
        <w:t>这一段倒是比较合适作为</w:t>
      </w:r>
      <w:r>
        <w:rPr>
          <w:rFonts w:hint="eastAsia"/>
        </w:rPr>
        <w:t>2.2</w:t>
      </w:r>
      <w:r>
        <w:rPr>
          <w:rFonts w:hint="eastAsia"/>
        </w:rPr>
        <w:t>的首段，因为中心思想是框架。应把它改为对所有关键技术的的一个总述。</w:t>
      </w:r>
    </w:p>
  </w:comment>
  <w:comment w:id="21" w:author="吕旭东" w:date="2014-02-16T17:25:00Z" w:initials="吕旭东">
    <w:p w14:paraId="5BB3E99E" w14:textId="77777777" w:rsidR="00AB4145" w:rsidRDefault="00AB4145" w:rsidP="00947C2A">
      <w:pPr>
        <w:pStyle w:val="af5"/>
        <w:ind w:firstLine="420"/>
      </w:pPr>
      <w:r>
        <w:rPr>
          <w:rStyle w:val="af4"/>
        </w:rPr>
        <w:annotationRef/>
      </w:r>
      <w:r>
        <w:rPr>
          <w:rFonts w:hint="eastAsia"/>
        </w:rPr>
        <w:t>最好这一级标题后面都是“。。。技术”</w:t>
      </w:r>
    </w:p>
  </w:comment>
  <w:comment w:id="22" w:author="吕旭东" w:date="2014-02-16T17:27:00Z" w:initials="吕旭东">
    <w:p w14:paraId="20164770" w14:textId="77777777" w:rsidR="00AB4145" w:rsidRDefault="00AB4145" w:rsidP="00947C2A">
      <w:pPr>
        <w:pStyle w:val="af5"/>
        <w:ind w:firstLine="420"/>
      </w:pPr>
      <w:r>
        <w:rPr>
          <w:rStyle w:val="af4"/>
        </w:rPr>
        <w:annotationRef/>
      </w:r>
      <w:r>
        <w:rPr>
          <w:rFonts w:hint="eastAsia"/>
        </w:rPr>
        <w:t>不太象问题分析，需求和现有关系数据库的问题讲得太少，把</w:t>
      </w:r>
      <w:proofErr w:type="spellStart"/>
      <w:r>
        <w:rPr>
          <w:rFonts w:hint="eastAsia"/>
        </w:rPr>
        <w:t>MongoDB</w:t>
      </w:r>
      <w:proofErr w:type="spellEnd"/>
      <w:r>
        <w:rPr>
          <w:rFonts w:hint="eastAsia"/>
        </w:rPr>
        <w:t>的好处讲得太多，这是解决方案而不是问题！应该是分析完问题后，提出</w:t>
      </w:r>
      <w:proofErr w:type="spellStart"/>
      <w:r>
        <w:rPr>
          <w:rFonts w:hint="eastAsia"/>
        </w:rPr>
        <w:t>MongoDB</w:t>
      </w:r>
      <w:proofErr w:type="spellEnd"/>
      <w:r>
        <w:rPr>
          <w:rFonts w:hint="eastAsia"/>
        </w:rPr>
        <w:t>的解决方案，然后紧接着</w:t>
      </w:r>
      <w:r>
        <w:rPr>
          <w:rFonts w:hint="eastAsia"/>
        </w:rPr>
        <w:t>2.1.1.2</w:t>
      </w:r>
    </w:p>
  </w:comment>
  <w:comment w:id="24" w:author="吕旭东" w:date="2014-02-16T17:32:00Z" w:initials="吕旭东">
    <w:p w14:paraId="11BF62E4" w14:textId="34ECFF0C" w:rsidR="00AB4145" w:rsidRDefault="00AB4145" w:rsidP="00947C2A">
      <w:pPr>
        <w:pStyle w:val="af5"/>
        <w:ind w:firstLine="420"/>
      </w:pPr>
      <w:r>
        <w:rPr>
          <w:rStyle w:val="af4"/>
        </w:rPr>
        <w:annotationRef/>
      </w:r>
      <w:r>
        <w:rPr>
          <w:rFonts w:hint="eastAsia"/>
        </w:rPr>
        <w:t>这个关键技术介绍有些问题，一般来说，你这部分每个技术都是三段论，其一是问题分析，其二是采用的技术背景概述，其三是针对本论文系统的实际设计方案。第一个技术问题分析改进外，其它两部分很清晰，这儿反过来，二、三部分不清晰。</w:t>
      </w:r>
    </w:p>
  </w:comment>
  <w:comment w:id="26" w:author="吕旭东" w:date="2014-02-16T17:34:00Z" w:initials="吕旭东">
    <w:p w14:paraId="03012E87" w14:textId="63DEAAFC" w:rsidR="00AB4145" w:rsidRDefault="00AB4145" w:rsidP="009B2B5A">
      <w:pPr>
        <w:pStyle w:val="af5"/>
        <w:ind w:firstLine="420"/>
      </w:pPr>
      <w:r>
        <w:rPr>
          <w:rStyle w:val="af4"/>
        </w:rPr>
        <w:annotationRef/>
      </w:r>
      <w:r>
        <w:rPr>
          <w:rFonts w:hint="eastAsia"/>
        </w:rPr>
        <w:t>标题改一下，改成针对。。的</w:t>
      </w:r>
      <w:proofErr w:type="spellStart"/>
      <w:r>
        <w:rPr>
          <w:rFonts w:hint="eastAsia"/>
        </w:rPr>
        <w:t>WebService</w:t>
      </w:r>
      <w:proofErr w:type="spellEnd"/>
      <w:r>
        <w:rPr>
          <w:rFonts w:hint="eastAsia"/>
        </w:rPr>
        <w:t>模块设计，把</w:t>
      </w:r>
      <w:r>
        <w:t>.3</w:t>
      </w:r>
      <w:r>
        <w:rPr>
          <w:rFonts w:hint="eastAsia"/>
        </w:rPr>
        <w:t>和</w:t>
      </w:r>
      <w:r>
        <w:t>.4</w:t>
      </w:r>
      <w:r>
        <w:rPr>
          <w:rFonts w:hint="eastAsia"/>
        </w:rPr>
        <w:t>合并</w:t>
      </w:r>
    </w:p>
  </w:comment>
  <w:comment w:id="36" w:author="吕旭东" w:date="2014-02-16T17:39:00Z" w:initials="吕旭东">
    <w:p w14:paraId="67CD208C" w14:textId="5DE963F4" w:rsidR="00AB4145" w:rsidRDefault="00AB4145" w:rsidP="009B2B5A">
      <w:pPr>
        <w:pStyle w:val="af5"/>
        <w:ind w:firstLine="420"/>
      </w:pPr>
      <w:r>
        <w:rPr>
          <w:rStyle w:val="af4"/>
        </w:rPr>
        <w:annotationRef/>
      </w:r>
      <w:r>
        <w:rPr>
          <w:rFonts w:hint="eastAsia"/>
        </w:rPr>
        <w:t>此章得标注同样适用于第四章</w:t>
      </w:r>
    </w:p>
  </w:comment>
  <w:comment w:id="45" w:author="吕旭东" w:date="2014-02-16T17:37:00Z" w:initials="吕旭东">
    <w:p w14:paraId="03A8B553" w14:textId="5130D243" w:rsidR="00AB4145" w:rsidRDefault="00AB4145" w:rsidP="009B2B5A">
      <w:pPr>
        <w:pStyle w:val="af5"/>
        <w:ind w:firstLine="420"/>
      </w:pPr>
      <w:r>
        <w:rPr>
          <w:rStyle w:val="af4"/>
        </w:rPr>
        <w:annotationRef/>
      </w:r>
      <w:r>
        <w:rPr>
          <w:rFonts w:hint="eastAsia"/>
        </w:rPr>
        <w:t>前面得有段话，否则太突兀。</w:t>
      </w:r>
    </w:p>
  </w:comment>
  <w:comment w:id="47" w:author="吕旭东" w:date="2014-02-16T17:38:00Z" w:initials="吕旭东">
    <w:p w14:paraId="58FF3A04" w14:textId="4FFAE918" w:rsidR="00AB4145" w:rsidRDefault="00AB4145" w:rsidP="009B2B5A">
      <w:pPr>
        <w:pStyle w:val="af5"/>
        <w:ind w:firstLine="420"/>
      </w:pPr>
      <w:r>
        <w:rPr>
          <w:rStyle w:val="af4"/>
        </w:rPr>
        <w:annotationRef/>
      </w:r>
      <w:r>
        <w:rPr>
          <w:rFonts w:hint="eastAsia"/>
        </w:rPr>
        <w:t>前面需要有结果得讨论</w:t>
      </w:r>
    </w:p>
  </w:comment>
  <w:comment w:id="59" w:author="吕旭东" w:date="2014-02-16T17:40:00Z" w:initials="吕旭东">
    <w:p w14:paraId="14FFB128" w14:textId="0530557A" w:rsidR="00AB4145" w:rsidRDefault="00AB4145" w:rsidP="009B2B5A">
      <w:pPr>
        <w:pStyle w:val="af5"/>
        <w:ind w:firstLine="420"/>
      </w:pPr>
      <w:r>
        <w:rPr>
          <w:rStyle w:val="af4"/>
        </w:rPr>
        <w:annotationRef/>
      </w:r>
      <w:r>
        <w:rPr>
          <w:rFonts w:hint="eastAsia"/>
        </w:rPr>
        <w:t>要对应</w:t>
      </w:r>
    </w:p>
  </w:comment>
  <w:comment w:id="60" w:author="吕旭东" w:date="2014-02-16T17:40:00Z" w:initials="吕旭东">
    <w:p w14:paraId="5DAC7AA7" w14:textId="305A5871" w:rsidR="00AB4145" w:rsidRDefault="00AB4145" w:rsidP="009B2B5A">
      <w:pPr>
        <w:pStyle w:val="af5"/>
        <w:ind w:firstLine="420"/>
      </w:pPr>
      <w:r>
        <w:rPr>
          <w:rStyle w:val="af4"/>
        </w:rPr>
        <w:annotationRef/>
      </w:r>
      <w:r>
        <w:rPr>
          <w:rFonts w:hint="eastAsia"/>
        </w:rPr>
        <w:t>顺序与论文一致</w:t>
      </w:r>
    </w:p>
  </w:comment>
  <w:comment w:id="63" w:author="吕旭东" w:date="2014-02-16T17:41:00Z" w:initials="吕旭东">
    <w:p w14:paraId="2A4BD95A" w14:textId="01540C3C" w:rsidR="00AB4145" w:rsidRDefault="00AB4145" w:rsidP="009B2B5A">
      <w:pPr>
        <w:pStyle w:val="af5"/>
        <w:ind w:firstLine="420"/>
      </w:pPr>
      <w:r>
        <w:rPr>
          <w:rStyle w:val="af4"/>
        </w:rPr>
        <w:annotationRef/>
      </w:r>
      <w:r>
        <w:rPr>
          <w:rFonts w:hint="eastAsia"/>
        </w:rPr>
        <w:t>图像可用于诊断决策支持吗？</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67DB31" w14:textId="77777777" w:rsidR="00164BBC" w:rsidRPr="0001295E" w:rsidRDefault="00164BBC" w:rsidP="0001295E">
      <w:pPr>
        <w:pStyle w:val="a4"/>
        <w:ind w:firstLineChars="0" w:firstLine="0"/>
      </w:pPr>
    </w:p>
  </w:endnote>
  <w:endnote w:type="continuationSeparator" w:id="0">
    <w:p w14:paraId="393270D5" w14:textId="77777777" w:rsidR="00164BBC" w:rsidRDefault="00164BBC" w:rsidP="009638E4">
      <w:pPr>
        <w:spacing w:line="240" w:lineRule="auto"/>
        <w:ind w:firstLineChars="0" w:firstLine="0"/>
      </w:pPr>
    </w:p>
  </w:endnote>
  <w:endnote w:type="continuationNotice" w:id="1">
    <w:p w14:paraId="55F78A78" w14:textId="77777777" w:rsidR="00164BBC" w:rsidRDefault="00164BBC"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AB4145" w:rsidRDefault="00AB4145"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AB4145" w:rsidRDefault="00AB4145" w:rsidP="00120AB3">
        <w:pPr>
          <w:pStyle w:val="a4"/>
          <w:ind w:firstLine="360"/>
          <w:jc w:val="center"/>
        </w:pPr>
        <w:r>
          <w:fldChar w:fldCharType="begin"/>
        </w:r>
        <w:r>
          <w:instrText xml:space="preserve"> PAGE   \* MERGEFORMAT </w:instrText>
        </w:r>
        <w:r>
          <w:fldChar w:fldCharType="separate"/>
        </w:r>
        <w:r w:rsidRPr="00AB4145">
          <w:rPr>
            <w:noProof/>
            <w:lang w:val="zh-CN"/>
          </w:rPr>
          <w:t>VI</w:t>
        </w:r>
        <w:r>
          <w:rPr>
            <w:noProof/>
            <w:lang w:val="zh-CN"/>
          </w:rPr>
          <w:fldChar w:fldCharType="end"/>
        </w:r>
      </w:p>
    </w:sdtContent>
  </w:sdt>
  <w:p w14:paraId="257B0A45" w14:textId="77777777" w:rsidR="00AB4145" w:rsidRPr="00D16467" w:rsidRDefault="00AB4145"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AB4145" w:rsidRDefault="00AB4145" w:rsidP="002D1265">
        <w:pPr>
          <w:pStyle w:val="a4"/>
          <w:ind w:firstLine="360"/>
          <w:jc w:val="center"/>
        </w:pPr>
        <w:r>
          <w:fldChar w:fldCharType="begin"/>
        </w:r>
        <w:r>
          <w:instrText xml:space="preserve"> PAGE   \* MERGEFORMAT </w:instrText>
        </w:r>
        <w:r>
          <w:fldChar w:fldCharType="separate"/>
        </w:r>
        <w:r w:rsidR="00DF30B2" w:rsidRPr="00DF30B2">
          <w:rPr>
            <w:noProof/>
            <w:lang w:val="zh-CN"/>
          </w:rPr>
          <w:t>40</w:t>
        </w:r>
        <w:r>
          <w:rPr>
            <w:noProof/>
            <w:lang w:val="zh-CN"/>
          </w:rPr>
          <w:fldChar w:fldCharType="end"/>
        </w:r>
      </w:p>
    </w:sdtContent>
  </w:sdt>
  <w:p w14:paraId="04CE54EE" w14:textId="77777777" w:rsidR="00AB4145" w:rsidRPr="00D16467" w:rsidRDefault="00AB4145"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AB4145" w:rsidRDefault="00AB4145"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AB4145" w:rsidRDefault="00AB4145"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AB4145" w:rsidRDefault="00AB4145"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AB4145" w:rsidRDefault="00AB4145"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AB4145" w:rsidRDefault="00AB4145"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AB4145" w:rsidRDefault="00AB4145"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AB4145" w:rsidRDefault="00AB4145" w:rsidP="00120AB3">
    <w:pPr>
      <w:pStyle w:val="a4"/>
      <w:ind w:firstLine="360"/>
      <w:jc w:val="center"/>
    </w:pPr>
  </w:p>
  <w:p w14:paraId="47183A74" w14:textId="77777777" w:rsidR="00AB4145" w:rsidRPr="00D16467" w:rsidRDefault="00AB4145"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AB4145" w:rsidRDefault="00AB4145"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4D513" w14:textId="77777777" w:rsidR="00164BBC" w:rsidRDefault="00164BBC" w:rsidP="00FE2764">
      <w:pPr>
        <w:spacing w:line="240" w:lineRule="auto"/>
        <w:ind w:firstLine="480"/>
      </w:pPr>
      <w:r>
        <w:separator/>
      </w:r>
    </w:p>
  </w:footnote>
  <w:footnote w:type="continuationSeparator" w:id="0">
    <w:p w14:paraId="19461E3A" w14:textId="77777777" w:rsidR="00164BBC" w:rsidRDefault="00164BBC"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AB4145" w:rsidRDefault="00AB4145"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AB4145" w:rsidRDefault="00AB4145"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AB4145" w:rsidRPr="00A841E5" w:rsidRDefault="00AB4145"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AB4145" w:rsidRPr="00A841E5" w:rsidRDefault="00AB4145"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AB4145" w:rsidRPr="004B0826" w:rsidRDefault="00AB4145"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AB4145" w:rsidRDefault="00AB4145"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AB4145" w:rsidRDefault="00AB4145"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AB4145" w:rsidRDefault="00AB4145"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AB4145" w:rsidRDefault="00AB4145"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AB4145" w:rsidRPr="00101F1A" w:rsidRDefault="00AB4145"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AB4145" w:rsidRDefault="00AB4145"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AB4145" w:rsidRDefault="00AB4145"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3DA8"/>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emf"/><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2.emf"/><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5.xm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8.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8AF38F-AF31-415F-AE55-48557FD11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77</Pages>
  <Words>10562</Words>
  <Characters>60209</Characters>
  <Application>Microsoft Office Word</Application>
  <DocSecurity>0</DocSecurity>
  <Lines>501</Lines>
  <Paragraphs>141</Paragraphs>
  <ScaleCrop>false</ScaleCrop>
  <Company>vico</Company>
  <LinksUpToDate>false</LinksUpToDate>
  <CharactersWithSpaces>70630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11</cp:revision>
  <cp:lastPrinted>2014-01-10T06:45:00Z</cp:lastPrinted>
  <dcterms:created xsi:type="dcterms:W3CDTF">2014-02-17T13:23:00Z</dcterms:created>
  <dcterms:modified xsi:type="dcterms:W3CDTF">2014-02-20T07:37:00Z</dcterms:modified>
</cp:coreProperties>
</file>